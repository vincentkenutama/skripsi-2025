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611DE0" w14:textId="3DDD2591" w:rsidR="001C1322" w:rsidRPr="001B4700" w:rsidRDefault="00EE11FC" w:rsidP="00644C11">
      <w:pPr>
        <w:spacing w:after="0" w:line="240" w:lineRule="auto"/>
        <w:jc w:val="center"/>
        <w:rPr>
          <w:b/>
        </w:rPr>
      </w:pPr>
      <w:bookmarkStart w:id="0" w:name="OLE_LINK2"/>
      <w:commentRangeStart w:id="1"/>
      <w:r w:rsidRPr="001B4700">
        <w:rPr>
          <w:b/>
          <w:bCs/>
        </w:rPr>
        <w:t xml:space="preserve">PENGEMBANGAN MEDIA PEMBELAJARAN PENGATURAN ARAH </w:t>
      </w:r>
      <w:r w:rsidR="00D20982" w:rsidRPr="001B4700">
        <w:rPr>
          <w:b/>
        </w:rPr>
        <w:t xml:space="preserve">SUDUT PUTAR ROBOT </w:t>
      </w:r>
      <w:r w:rsidR="00D20982" w:rsidRPr="001B4700">
        <w:rPr>
          <w:b/>
          <w:i/>
          <w:iCs/>
        </w:rPr>
        <w:t>TRANSPORTER</w:t>
      </w:r>
      <w:r w:rsidR="00D20982" w:rsidRPr="001B4700">
        <w:rPr>
          <w:b/>
        </w:rPr>
        <w:t xml:space="preserve"> DENGAN</w:t>
      </w:r>
      <w:r w:rsidR="00927AA2" w:rsidRPr="001B4700">
        <w:rPr>
          <w:b/>
        </w:rPr>
        <w:t xml:space="preserve"> SENSOR</w:t>
      </w:r>
      <w:r w:rsidR="00D20982" w:rsidRPr="001B4700">
        <w:rPr>
          <w:b/>
        </w:rPr>
        <w:t xml:space="preserve"> </w:t>
      </w:r>
    </w:p>
    <w:p w14:paraId="6217606E" w14:textId="07E95B52" w:rsidR="00EF3DEC" w:rsidRPr="001B4700" w:rsidRDefault="00D20982" w:rsidP="00644C11">
      <w:pPr>
        <w:spacing w:after="0" w:line="240" w:lineRule="auto"/>
        <w:jc w:val="center"/>
        <w:rPr>
          <w:b/>
          <w:bCs/>
        </w:rPr>
      </w:pPr>
      <w:r w:rsidRPr="001B4700">
        <w:rPr>
          <w:b/>
          <w:i/>
        </w:rPr>
        <w:t>INERTIAL MEASUREMENT UNIT</w:t>
      </w:r>
      <w:r w:rsidRPr="001B4700">
        <w:rPr>
          <w:b/>
        </w:rPr>
        <w:t xml:space="preserve"> PADA MATA KULIAH</w:t>
      </w:r>
      <w:bookmarkStart w:id="2" w:name="OLE_LINK3"/>
      <w:r w:rsidR="00501D8B" w:rsidRPr="001B4700">
        <w:rPr>
          <w:b/>
          <w:bCs/>
        </w:rPr>
        <w:t xml:space="preserve"> ROBOTIKA</w:t>
      </w:r>
      <w:commentRangeEnd w:id="1"/>
      <w:r w:rsidR="002C406F">
        <w:rPr>
          <w:rStyle w:val="CommentReference"/>
        </w:rPr>
        <w:commentReference w:id="1"/>
      </w:r>
    </w:p>
    <w:p w14:paraId="5FF8B539" w14:textId="2AEE8C3C" w:rsidR="00F455F3" w:rsidRPr="001B4700" w:rsidRDefault="00F455F3" w:rsidP="00644C11">
      <w:pPr>
        <w:spacing w:after="0" w:line="240" w:lineRule="auto"/>
        <w:jc w:val="center"/>
        <w:rPr>
          <w:b/>
          <w:bCs/>
        </w:rPr>
      </w:pPr>
      <w:bookmarkStart w:id="3" w:name="_Hlk175046666"/>
      <w:bookmarkEnd w:id="3"/>
    </w:p>
    <w:bookmarkEnd w:id="0"/>
    <w:bookmarkEnd w:id="2"/>
    <w:p w14:paraId="71F1019E" w14:textId="33E26316" w:rsidR="00AE053C" w:rsidRPr="001B4700" w:rsidRDefault="00AE053C" w:rsidP="00644C11">
      <w:pPr>
        <w:spacing w:after="0" w:line="240" w:lineRule="auto"/>
        <w:jc w:val="center"/>
        <w:rPr>
          <w:b/>
          <w:bCs/>
        </w:rPr>
      </w:pPr>
    </w:p>
    <w:p w14:paraId="454D46B2" w14:textId="2EF654DF" w:rsidR="00BD4C86" w:rsidRPr="001B4700" w:rsidRDefault="00BD4C86" w:rsidP="00644C11">
      <w:pPr>
        <w:spacing w:after="0" w:line="240" w:lineRule="auto"/>
        <w:jc w:val="center"/>
        <w:rPr>
          <w:b/>
          <w:bCs/>
        </w:rPr>
      </w:pPr>
      <w:r w:rsidRPr="001B4700">
        <w:rPr>
          <w:b/>
          <w:bCs/>
        </w:rPr>
        <w:t>TUGAS AKHIR SKRIPSI</w:t>
      </w:r>
    </w:p>
    <w:p w14:paraId="77B71FFD" w14:textId="42B8B040" w:rsidR="008E4EE7" w:rsidRPr="001B4700" w:rsidRDefault="008E4EE7" w:rsidP="00644C11">
      <w:pPr>
        <w:spacing w:after="0" w:line="240" w:lineRule="auto"/>
        <w:jc w:val="center"/>
        <w:rPr>
          <w:b/>
          <w:bCs/>
        </w:rPr>
      </w:pPr>
    </w:p>
    <w:p w14:paraId="600D4ED5" w14:textId="6650F009" w:rsidR="008F073E" w:rsidRPr="001B4700" w:rsidRDefault="008F073E" w:rsidP="00644C11">
      <w:pPr>
        <w:spacing w:after="0" w:line="240" w:lineRule="auto"/>
        <w:jc w:val="center"/>
        <w:rPr>
          <w:b/>
          <w:bCs/>
        </w:rPr>
      </w:pPr>
    </w:p>
    <w:p w14:paraId="12567A36" w14:textId="30F81E4C" w:rsidR="008F073E" w:rsidRPr="001B4700" w:rsidRDefault="008F073E" w:rsidP="00644C11">
      <w:pPr>
        <w:spacing w:after="0" w:line="240" w:lineRule="auto"/>
        <w:jc w:val="center"/>
        <w:rPr>
          <w:b/>
          <w:bCs/>
        </w:rPr>
      </w:pPr>
    </w:p>
    <w:p w14:paraId="0F518975" w14:textId="7E148EE5" w:rsidR="008F073E" w:rsidRPr="001B4700" w:rsidRDefault="008F073E" w:rsidP="00644C11">
      <w:pPr>
        <w:spacing w:after="0" w:line="240" w:lineRule="auto"/>
        <w:jc w:val="center"/>
        <w:rPr>
          <w:b/>
          <w:bCs/>
        </w:rPr>
      </w:pPr>
    </w:p>
    <w:p w14:paraId="3D9467A4" w14:textId="77777777" w:rsidR="004826FB" w:rsidRPr="001B4700" w:rsidRDefault="004826FB" w:rsidP="00644C11">
      <w:pPr>
        <w:spacing w:after="0" w:line="240" w:lineRule="auto"/>
        <w:jc w:val="center"/>
        <w:rPr>
          <w:b/>
          <w:bCs/>
        </w:rPr>
      </w:pPr>
    </w:p>
    <w:p w14:paraId="58E31227" w14:textId="70267B35" w:rsidR="008E4EE7" w:rsidRPr="001B4700" w:rsidRDefault="00A61814" w:rsidP="00644C11">
      <w:pPr>
        <w:spacing w:after="0" w:line="240" w:lineRule="auto"/>
        <w:jc w:val="center"/>
        <w:rPr>
          <w:b/>
          <w:bCs/>
        </w:rPr>
      </w:pPr>
      <w:r w:rsidRPr="001B4700">
        <w:rPr>
          <w:b/>
          <w:bCs/>
        </w:rPr>
        <w:t xml:space="preserve"> </w:t>
      </w:r>
    </w:p>
    <w:p w14:paraId="560BBC38" w14:textId="4BA9A321" w:rsidR="00757873" w:rsidRPr="001B4700" w:rsidRDefault="00757873" w:rsidP="00644C11">
      <w:pPr>
        <w:spacing w:after="0"/>
        <w:jc w:val="center"/>
        <w:rPr>
          <w:b/>
          <w:bCs/>
        </w:rPr>
      </w:pPr>
      <w:r w:rsidRPr="001B4700">
        <w:rPr>
          <w:rFonts w:ascii="Arial" w:eastAsia="Times New Roman" w:hAnsi="Arial"/>
          <w:b/>
          <w:noProof/>
          <w:szCs w:val="24"/>
        </w:rPr>
        <w:drawing>
          <wp:inline distT="0" distB="0" distL="0" distR="0" wp14:anchorId="2B2F388D" wp14:editId="44ADF57F">
            <wp:extent cx="1267415" cy="1285875"/>
            <wp:effectExtent l="0" t="0" r="9525" b="0"/>
            <wp:docPr id="150" name="Picture 150" descr="D:\UNY\LOGO U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Y\LOGO UNY.png"/>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1273327" cy="1291873"/>
                    </a:xfrm>
                    <a:prstGeom prst="rect">
                      <a:avLst/>
                    </a:prstGeom>
                    <a:noFill/>
                    <a:ln>
                      <a:noFill/>
                    </a:ln>
                  </pic:spPr>
                </pic:pic>
              </a:graphicData>
            </a:graphic>
          </wp:inline>
        </w:drawing>
      </w:r>
    </w:p>
    <w:p w14:paraId="55E0411C" w14:textId="77777777" w:rsidR="008E4EE7" w:rsidRPr="001B4700" w:rsidRDefault="008E4EE7" w:rsidP="00644C11">
      <w:pPr>
        <w:spacing w:after="0"/>
        <w:jc w:val="center"/>
        <w:rPr>
          <w:b/>
          <w:bCs/>
        </w:rPr>
      </w:pPr>
    </w:p>
    <w:p w14:paraId="4E3616AE" w14:textId="77777777" w:rsidR="008F073E" w:rsidRPr="001B4700" w:rsidRDefault="008F073E" w:rsidP="00644C11">
      <w:pPr>
        <w:spacing w:after="0"/>
        <w:jc w:val="center"/>
        <w:rPr>
          <w:b/>
          <w:bCs/>
        </w:rPr>
      </w:pPr>
    </w:p>
    <w:p w14:paraId="00E51A16" w14:textId="77777777" w:rsidR="008F073E" w:rsidRPr="001B4700" w:rsidRDefault="008F073E" w:rsidP="00644C11">
      <w:pPr>
        <w:spacing w:after="0"/>
        <w:jc w:val="center"/>
        <w:rPr>
          <w:b/>
          <w:bCs/>
        </w:rPr>
      </w:pPr>
    </w:p>
    <w:p w14:paraId="573ACF98" w14:textId="19A3320B" w:rsidR="00757873" w:rsidRPr="001B4700" w:rsidRDefault="001558ED" w:rsidP="00644C11">
      <w:pPr>
        <w:spacing w:after="0" w:line="240" w:lineRule="auto"/>
        <w:jc w:val="center"/>
      </w:pPr>
      <w:r w:rsidRPr="001B4700">
        <w:t>Diajukan</w:t>
      </w:r>
      <w:r w:rsidR="00757873" w:rsidRPr="001B4700">
        <w:t xml:space="preserve"> </w:t>
      </w:r>
      <w:r w:rsidR="00127EF9" w:rsidRPr="001B4700">
        <w:t>Untuk Memenuhi Sebagian Persyaratan Guna Mendapatkan Gelar</w:t>
      </w:r>
    </w:p>
    <w:p w14:paraId="06E208BA" w14:textId="1B3665FE" w:rsidR="00BD4C86" w:rsidRPr="001B4700" w:rsidRDefault="00BD4C86" w:rsidP="00644C11">
      <w:pPr>
        <w:spacing w:after="0" w:line="240" w:lineRule="auto"/>
        <w:jc w:val="center"/>
      </w:pPr>
      <w:r w:rsidRPr="001B4700">
        <w:t>Sarjana Pendidikan</w:t>
      </w:r>
    </w:p>
    <w:p w14:paraId="31F90B23" w14:textId="351B28C9" w:rsidR="00197A01" w:rsidRPr="001B4700" w:rsidRDefault="00757873" w:rsidP="00F363B7">
      <w:pPr>
        <w:spacing w:after="0" w:line="240" w:lineRule="auto"/>
        <w:jc w:val="center"/>
        <w:rPr>
          <w:sz w:val="20"/>
          <w:szCs w:val="20"/>
        </w:rPr>
      </w:pPr>
      <w:r w:rsidRPr="001B4700">
        <w:t>Program Studi Pendidikan Teknik Mekatronika</w:t>
      </w:r>
    </w:p>
    <w:p w14:paraId="43AD5A29" w14:textId="77777777" w:rsidR="008F073E" w:rsidRPr="001B4700" w:rsidRDefault="008F073E" w:rsidP="00644C11">
      <w:pPr>
        <w:spacing w:after="0"/>
        <w:rPr>
          <w:sz w:val="20"/>
          <w:szCs w:val="20"/>
        </w:rPr>
      </w:pPr>
    </w:p>
    <w:p w14:paraId="349D5D89" w14:textId="77777777" w:rsidR="00F363B7" w:rsidRPr="001B4700" w:rsidRDefault="00F363B7" w:rsidP="00644C11">
      <w:pPr>
        <w:spacing w:after="0"/>
        <w:rPr>
          <w:sz w:val="20"/>
          <w:szCs w:val="20"/>
        </w:rPr>
      </w:pPr>
    </w:p>
    <w:p w14:paraId="34149A2E" w14:textId="77777777" w:rsidR="00BD4C86" w:rsidRPr="001B4700" w:rsidRDefault="00BD4C86" w:rsidP="00644C11">
      <w:pPr>
        <w:spacing w:after="0" w:line="240" w:lineRule="auto"/>
        <w:jc w:val="center"/>
        <w:rPr>
          <w:b/>
          <w:bCs/>
        </w:rPr>
      </w:pPr>
      <w:r w:rsidRPr="001B4700">
        <w:rPr>
          <w:b/>
          <w:bCs/>
        </w:rPr>
        <w:t>Oleh:</w:t>
      </w:r>
    </w:p>
    <w:p w14:paraId="156BB520" w14:textId="47B9C867" w:rsidR="00BD4C86" w:rsidRPr="001B4700" w:rsidRDefault="00386E40" w:rsidP="00644C11">
      <w:pPr>
        <w:spacing w:after="0" w:line="240" w:lineRule="auto"/>
        <w:jc w:val="center"/>
        <w:rPr>
          <w:b/>
          <w:bCs/>
        </w:rPr>
      </w:pPr>
      <w:r w:rsidRPr="001B4700">
        <w:rPr>
          <w:b/>
          <w:bCs/>
        </w:rPr>
        <w:t>MUHAMMAD SUBARKAH</w:t>
      </w:r>
    </w:p>
    <w:p w14:paraId="69B47FE9" w14:textId="141A1256" w:rsidR="00BD4C86" w:rsidRPr="001B4700" w:rsidRDefault="00BD4C86" w:rsidP="00F363B7">
      <w:pPr>
        <w:spacing w:after="0" w:line="240" w:lineRule="auto"/>
        <w:jc w:val="center"/>
        <w:rPr>
          <w:b/>
          <w:bCs/>
        </w:rPr>
      </w:pPr>
      <w:r w:rsidRPr="001B4700">
        <w:rPr>
          <w:b/>
          <w:bCs/>
        </w:rPr>
        <w:t xml:space="preserve">NIM </w:t>
      </w:r>
      <w:r w:rsidR="001D6092" w:rsidRPr="001B4700">
        <w:rPr>
          <w:b/>
          <w:bCs/>
        </w:rPr>
        <w:t>20518241025</w:t>
      </w:r>
    </w:p>
    <w:p w14:paraId="1A821744" w14:textId="77777777" w:rsidR="008F073E" w:rsidRPr="001B4700" w:rsidRDefault="008F073E" w:rsidP="00644C11">
      <w:pPr>
        <w:spacing w:after="0"/>
      </w:pPr>
    </w:p>
    <w:p w14:paraId="11CB9F62" w14:textId="77777777" w:rsidR="00F363B7" w:rsidRPr="001B4700" w:rsidRDefault="00F363B7" w:rsidP="00644C11">
      <w:pPr>
        <w:spacing w:after="0"/>
      </w:pPr>
    </w:p>
    <w:p w14:paraId="231D71B3" w14:textId="77777777" w:rsidR="00395A5F" w:rsidRPr="001B4700" w:rsidRDefault="00395A5F" w:rsidP="00644C11">
      <w:pPr>
        <w:spacing w:after="0"/>
      </w:pPr>
    </w:p>
    <w:p w14:paraId="54E9E4D5" w14:textId="77777777" w:rsidR="00BD4C86" w:rsidRPr="001B4700" w:rsidRDefault="00BD4C86" w:rsidP="00644C11">
      <w:pPr>
        <w:spacing w:after="0" w:line="240" w:lineRule="auto"/>
        <w:jc w:val="center"/>
        <w:rPr>
          <w:b/>
          <w:bCs/>
        </w:rPr>
      </w:pPr>
      <w:r w:rsidRPr="001B4700">
        <w:rPr>
          <w:b/>
          <w:bCs/>
        </w:rPr>
        <w:t>FAKULTAS TEKNIK</w:t>
      </w:r>
    </w:p>
    <w:p w14:paraId="2BFC9F70" w14:textId="77777777" w:rsidR="00BD4C86" w:rsidRPr="001B4700" w:rsidRDefault="00BD4C86" w:rsidP="00644C11">
      <w:pPr>
        <w:spacing w:after="0" w:line="240" w:lineRule="auto"/>
        <w:jc w:val="center"/>
        <w:rPr>
          <w:b/>
          <w:bCs/>
        </w:rPr>
      </w:pPr>
      <w:r w:rsidRPr="001B4700">
        <w:rPr>
          <w:b/>
          <w:bCs/>
        </w:rPr>
        <w:t>UNIVERSITAS NEGERI YOGYAKARTA</w:t>
      </w:r>
    </w:p>
    <w:p w14:paraId="1267B4B5" w14:textId="322056D6" w:rsidR="00B04E2F" w:rsidRPr="001B4700" w:rsidRDefault="000B3C2E" w:rsidP="00644C11">
      <w:pPr>
        <w:spacing w:after="0" w:line="240" w:lineRule="auto"/>
        <w:jc w:val="center"/>
        <w:rPr>
          <w:b/>
          <w:bCs/>
        </w:rPr>
      </w:pPr>
      <w:r w:rsidRPr="001B4700">
        <w:rPr>
          <w:b/>
          <w:bCs/>
        </w:rPr>
        <w:t>202</w:t>
      </w:r>
      <w:r w:rsidR="000F14B1" w:rsidRPr="001B4700">
        <w:rPr>
          <w:b/>
          <w:bCs/>
        </w:rPr>
        <w:t>4</w:t>
      </w:r>
    </w:p>
    <w:p w14:paraId="5EE66C27" w14:textId="4810665D" w:rsidR="00984C86" w:rsidRDefault="00984C86">
      <w:pPr>
        <w:spacing w:line="259" w:lineRule="auto"/>
        <w:jc w:val="left"/>
        <w:rPr>
          <w:b/>
          <w:bCs/>
        </w:rPr>
      </w:pPr>
    </w:p>
    <w:p w14:paraId="4708C4C7" w14:textId="77777777" w:rsidR="00964081" w:rsidRDefault="00984C86" w:rsidP="00D43262">
      <w:pPr>
        <w:spacing w:after="0" w:line="259" w:lineRule="auto"/>
        <w:jc w:val="center"/>
        <w:rPr>
          <w:b/>
          <w:bCs/>
        </w:rPr>
      </w:pPr>
      <w:bookmarkStart w:id="4" w:name="OLE_LINK19"/>
      <w:bookmarkStart w:id="5" w:name="OLE_LINK26"/>
      <w:r w:rsidRPr="00984C86">
        <w:rPr>
          <w:b/>
          <w:bCs/>
        </w:rPr>
        <w:lastRenderedPageBreak/>
        <w:t xml:space="preserve">PENGEMBANGAN MEDIA PEMBELAJARAN PENGATURAN ARAH SUDUT PUTAR ROBOT </w:t>
      </w:r>
      <w:r w:rsidRPr="00346B9B">
        <w:rPr>
          <w:b/>
          <w:bCs/>
          <w:i/>
          <w:iCs/>
        </w:rPr>
        <w:t>TRANSPORTER</w:t>
      </w:r>
      <w:r w:rsidRPr="00984C86">
        <w:rPr>
          <w:b/>
          <w:bCs/>
        </w:rPr>
        <w:t xml:space="preserve"> DENGAN SENSOR </w:t>
      </w:r>
    </w:p>
    <w:p w14:paraId="6BA50226" w14:textId="44F4DB9C" w:rsidR="000D3A0E" w:rsidRDefault="00984C86" w:rsidP="00D43262">
      <w:pPr>
        <w:spacing w:after="0" w:line="259" w:lineRule="auto"/>
        <w:jc w:val="center"/>
        <w:rPr>
          <w:b/>
          <w:bCs/>
        </w:rPr>
      </w:pPr>
      <w:r w:rsidRPr="00346B9B">
        <w:rPr>
          <w:b/>
          <w:bCs/>
          <w:i/>
          <w:iCs/>
        </w:rPr>
        <w:t>INERTIAL MEASUREMENT UNIT</w:t>
      </w:r>
      <w:r w:rsidRPr="00984C86">
        <w:rPr>
          <w:b/>
          <w:bCs/>
        </w:rPr>
        <w:t xml:space="preserve"> PADA MATA KULIAH ROBOTIKA</w:t>
      </w:r>
      <w:bookmarkEnd w:id="4"/>
      <w:r>
        <w:rPr>
          <w:b/>
          <w:bCs/>
        </w:rPr>
        <w:t xml:space="preserve"> </w:t>
      </w:r>
      <w:bookmarkEnd w:id="5"/>
    </w:p>
    <w:p w14:paraId="02835A9F" w14:textId="77777777" w:rsidR="000D3A0E" w:rsidRDefault="000D3A0E" w:rsidP="000603BF">
      <w:pPr>
        <w:spacing w:before="240" w:after="0" w:line="259" w:lineRule="auto"/>
        <w:jc w:val="center"/>
      </w:pPr>
      <w:r>
        <w:t>Oleh :</w:t>
      </w:r>
    </w:p>
    <w:p w14:paraId="7F9B29CD" w14:textId="77777777" w:rsidR="000D3A0E" w:rsidRDefault="000D3A0E" w:rsidP="00D43262">
      <w:pPr>
        <w:spacing w:after="0" w:line="259" w:lineRule="auto"/>
        <w:jc w:val="center"/>
      </w:pPr>
      <w:r>
        <w:t>M</w:t>
      </w:r>
      <w:r w:rsidRPr="000D3A0E">
        <w:t>u</w:t>
      </w:r>
      <w:r>
        <w:t>hammad S</w:t>
      </w:r>
      <w:r w:rsidRPr="000D3A0E">
        <w:t>u</w:t>
      </w:r>
      <w:r>
        <w:t>barkah</w:t>
      </w:r>
    </w:p>
    <w:p w14:paraId="72A263C6" w14:textId="0099DBB9" w:rsidR="00F74531" w:rsidRDefault="000D3A0E" w:rsidP="00D43262">
      <w:pPr>
        <w:spacing w:after="0" w:line="259" w:lineRule="auto"/>
        <w:jc w:val="center"/>
      </w:pPr>
      <w:r>
        <w:t>NIM. 20518241025</w:t>
      </w:r>
    </w:p>
    <w:p w14:paraId="4584161F" w14:textId="77777777" w:rsidR="006B72E0" w:rsidRPr="00D43262" w:rsidRDefault="006B72E0" w:rsidP="00D43262">
      <w:pPr>
        <w:spacing w:after="0" w:line="259" w:lineRule="auto"/>
        <w:jc w:val="center"/>
      </w:pPr>
    </w:p>
    <w:p w14:paraId="06933766" w14:textId="77777777" w:rsidR="009C6A43" w:rsidRDefault="009C6A43" w:rsidP="0097068F">
      <w:pPr>
        <w:pStyle w:val="Heading1"/>
        <w:spacing w:after="0"/>
      </w:pPr>
      <w:bookmarkStart w:id="6" w:name="_Toc184828275"/>
      <w:r>
        <w:t>ABSTRAK</w:t>
      </w:r>
      <w:bookmarkEnd w:id="6"/>
    </w:p>
    <w:p w14:paraId="1456EC2F" w14:textId="4024108E" w:rsidR="00523F2C" w:rsidRDefault="00C72417" w:rsidP="00D30BE8">
      <w:pPr>
        <w:spacing w:before="240" w:after="0" w:line="259" w:lineRule="auto"/>
        <w:ind w:firstLine="426"/>
      </w:pPr>
      <w:bookmarkStart w:id="7" w:name="_Hlk179760133"/>
      <w:r>
        <w:t>Penelitian ini bert</w:t>
      </w:r>
      <w:r w:rsidRPr="00C72417">
        <w:t>u</w:t>
      </w:r>
      <w:r>
        <w:t>j</w:t>
      </w:r>
      <w:r w:rsidRPr="00C72417">
        <w:t>u</w:t>
      </w:r>
      <w:r>
        <w:t xml:space="preserve">an </w:t>
      </w:r>
      <w:r w:rsidRPr="00C72417">
        <w:t>u</w:t>
      </w:r>
      <w:r>
        <w:t>nt</w:t>
      </w:r>
      <w:r w:rsidRPr="00C72417">
        <w:t>u</w:t>
      </w:r>
      <w:r>
        <w:t xml:space="preserve">k </w:t>
      </w:r>
      <w:r w:rsidR="00CE606B">
        <w:t>:</w:t>
      </w:r>
      <w:r w:rsidR="000855FD">
        <w:t xml:space="preserve"> (1) Mengetahui </w:t>
      </w:r>
      <w:bookmarkStart w:id="8" w:name="OLE_LINK22"/>
      <w:r w:rsidR="000855FD">
        <w:t xml:space="preserve">pengembangan media pembelajaran </w:t>
      </w:r>
      <w:r w:rsidR="00F70338">
        <w:t xml:space="preserve">Pengaturan Arah Sudut Putar Robot </w:t>
      </w:r>
      <w:proofErr w:type="spellStart"/>
      <w:r w:rsidR="00F70338" w:rsidRPr="000C234E">
        <w:rPr>
          <w:i/>
          <w:iCs/>
        </w:rPr>
        <w:t>Transporter</w:t>
      </w:r>
      <w:proofErr w:type="spellEnd"/>
      <w:r w:rsidR="00F70338">
        <w:t xml:space="preserve"> Dengan Sensor </w:t>
      </w:r>
      <w:proofErr w:type="spellStart"/>
      <w:r w:rsidR="00F70338" w:rsidRPr="0015396A">
        <w:rPr>
          <w:i/>
          <w:iCs/>
        </w:rPr>
        <w:t>Inertial</w:t>
      </w:r>
      <w:proofErr w:type="spellEnd"/>
      <w:r w:rsidR="00F70338" w:rsidRPr="0015396A">
        <w:rPr>
          <w:i/>
          <w:iCs/>
        </w:rPr>
        <w:t xml:space="preserve"> </w:t>
      </w:r>
      <w:proofErr w:type="spellStart"/>
      <w:r w:rsidR="000C234E" w:rsidRPr="0015396A">
        <w:rPr>
          <w:i/>
          <w:iCs/>
        </w:rPr>
        <w:t>Measurement</w:t>
      </w:r>
      <w:proofErr w:type="spellEnd"/>
      <w:r w:rsidR="000C234E" w:rsidRPr="0015396A">
        <w:rPr>
          <w:i/>
          <w:iCs/>
        </w:rPr>
        <w:t xml:space="preserve"> </w:t>
      </w:r>
      <w:r w:rsidR="00F70338" w:rsidRPr="0015396A">
        <w:rPr>
          <w:i/>
          <w:iCs/>
        </w:rPr>
        <w:t>Unit</w:t>
      </w:r>
      <w:bookmarkEnd w:id="8"/>
      <w:r w:rsidR="000855FD">
        <w:t>. (2) Mengetahui unjuk kerja</w:t>
      </w:r>
      <w:r w:rsidR="00F56333">
        <w:t xml:space="preserve">, </w:t>
      </w:r>
      <w:r w:rsidR="000855FD">
        <w:t xml:space="preserve">fungsi media pembelajaran Pengaturan Arah Sudut Putar </w:t>
      </w:r>
      <w:r w:rsidR="009F00CF">
        <w:t xml:space="preserve">Robot </w:t>
      </w:r>
      <w:proofErr w:type="spellStart"/>
      <w:r w:rsidR="009F00CF" w:rsidRPr="00962D7D">
        <w:rPr>
          <w:i/>
          <w:iCs/>
        </w:rPr>
        <w:t>Transporter</w:t>
      </w:r>
      <w:proofErr w:type="spellEnd"/>
      <w:r w:rsidR="009F00CF">
        <w:t xml:space="preserve"> </w:t>
      </w:r>
      <w:r w:rsidR="00F61BBF">
        <w:t>Dengan</w:t>
      </w:r>
      <w:r w:rsidR="000855FD">
        <w:t xml:space="preserve"> Sensor </w:t>
      </w:r>
      <w:proofErr w:type="spellStart"/>
      <w:r w:rsidR="000855FD" w:rsidRPr="00705F82">
        <w:rPr>
          <w:i/>
          <w:iCs/>
        </w:rPr>
        <w:t>Inertial</w:t>
      </w:r>
      <w:proofErr w:type="spellEnd"/>
      <w:r w:rsidR="000855FD" w:rsidRPr="00705F82">
        <w:rPr>
          <w:i/>
          <w:iCs/>
        </w:rPr>
        <w:t xml:space="preserve"> </w:t>
      </w:r>
      <w:proofErr w:type="spellStart"/>
      <w:r w:rsidR="000C234E">
        <w:rPr>
          <w:i/>
          <w:iCs/>
        </w:rPr>
        <w:t>Measurement</w:t>
      </w:r>
      <w:proofErr w:type="spellEnd"/>
      <w:r w:rsidR="000855FD" w:rsidRPr="00705F82">
        <w:rPr>
          <w:i/>
          <w:iCs/>
        </w:rPr>
        <w:t xml:space="preserve"> Unit</w:t>
      </w:r>
      <w:r w:rsidR="000855FD">
        <w:t>.</w:t>
      </w:r>
      <w:r w:rsidR="0002160B">
        <w:t xml:space="preserve"> (3) </w:t>
      </w:r>
      <w:r w:rsidR="000855FD">
        <w:t xml:space="preserve">Mengetahui tingkat kelayakan media pembelajaran </w:t>
      </w:r>
      <w:r w:rsidR="00F70338">
        <w:t xml:space="preserve">Pengaturan Arah Sudut Putar Robot </w:t>
      </w:r>
      <w:proofErr w:type="spellStart"/>
      <w:r w:rsidR="00F70338" w:rsidRPr="00957315">
        <w:rPr>
          <w:i/>
          <w:iCs/>
        </w:rPr>
        <w:t>Transporter</w:t>
      </w:r>
      <w:proofErr w:type="spellEnd"/>
      <w:r w:rsidR="00F70338">
        <w:t xml:space="preserve"> Dengan Sensor </w:t>
      </w:r>
      <w:proofErr w:type="spellStart"/>
      <w:r w:rsidR="00F70338" w:rsidRPr="00957315">
        <w:rPr>
          <w:i/>
          <w:iCs/>
        </w:rPr>
        <w:t>Inertial</w:t>
      </w:r>
      <w:proofErr w:type="spellEnd"/>
      <w:r w:rsidR="00F70338" w:rsidRPr="00957315">
        <w:rPr>
          <w:i/>
          <w:iCs/>
        </w:rPr>
        <w:t xml:space="preserve"> </w:t>
      </w:r>
      <w:proofErr w:type="spellStart"/>
      <w:r w:rsidR="000C234E" w:rsidRPr="00957315">
        <w:rPr>
          <w:i/>
          <w:iCs/>
        </w:rPr>
        <w:t>Measurement</w:t>
      </w:r>
      <w:proofErr w:type="spellEnd"/>
      <w:r w:rsidR="000C234E" w:rsidRPr="00957315">
        <w:rPr>
          <w:i/>
          <w:iCs/>
        </w:rPr>
        <w:t xml:space="preserve"> </w:t>
      </w:r>
      <w:r w:rsidR="00F70338" w:rsidRPr="00957315">
        <w:rPr>
          <w:i/>
          <w:iCs/>
        </w:rPr>
        <w:t>Unit</w:t>
      </w:r>
      <w:r w:rsidR="000C234E">
        <w:t xml:space="preserve"> </w:t>
      </w:r>
      <w:r w:rsidR="000855FD">
        <w:t>pada mata kuliah Praktik Robotika.</w:t>
      </w:r>
    </w:p>
    <w:p w14:paraId="12C7997B" w14:textId="0EE4F203" w:rsidR="009D19B5" w:rsidRDefault="00F35DC1" w:rsidP="009D19B5">
      <w:pPr>
        <w:spacing w:after="0" w:line="259" w:lineRule="auto"/>
        <w:ind w:firstLine="426"/>
      </w:pPr>
      <w:r>
        <w:t>P</w:t>
      </w:r>
      <w:r w:rsidR="00523F2C">
        <w:t xml:space="preserve">enelitian ini </w:t>
      </w:r>
      <w:r w:rsidR="009E1A88">
        <w:t>mengg</w:t>
      </w:r>
      <w:r w:rsidR="009E1A88" w:rsidRPr="009E1A88">
        <w:t>u</w:t>
      </w:r>
      <w:r w:rsidR="009E1A88">
        <w:t xml:space="preserve">nakan metode penelitian </w:t>
      </w:r>
      <w:proofErr w:type="spellStart"/>
      <w:r w:rsidR="009E1A88" w:rsidRPr="00FE4C63">
        <w:rPr>
          <w:i/>
          <w:iCs/>
        </w:rPr>
        <w:t>Research</w:t>
      </w:r>
      <w:proofErr w:type="spellEnd"/>
      <w:r w:rsidR="009E1A88" w:rsidRPr="00FE4C63">
        <w:rPr>
          <w:i/>
          <w:iCs/>
        </w:rPr>
        <w:t xml:space="preserve"> </w:t>
      </w:r>
      <w:proofErr w:type="spellStart"/>
      <w:r w:rsidR="009E1A88" w:rsidRPr="00FE4C63">
        <w:rPr>
          <w:i/>
          <w:iCs/>
        </w:rPr>
        <w:t>and</w:t>
      </w:r>
      <w:proofErr w:type="spellEnd"/>
      <w:r w:rsidR="009E1A88" w:rsidRPr="00FE4C63">
        <w:rPr>
          <w:i/>
          <w:iCs/>
        </w:rPr>
        <w:t xml:space="preserve"> Development</w:t>
      </w:r>
      <w:r w:rsidR="009E1A88">
        <w:t xml:space="preserve"> ata</w:t>
      </w:r>
      <w:r w:rsidR="009E1A88" w:rsidRPr="009E1A88">
        <w:t>u</w:t>
      </w:r>
      <w:r w:rsidR="009E1A88">
        <w:t xml:space="preserve"> </w:t>
      </w:r>
      <w:r w:rsidR="009E1A88" w:rsidRPr="009E1A88">
        <w:rPr>
          <w:i/>
          <w:iCs/>
        </w:rPr>
        <w:t>R&amp;D</w:t>
      </w:r>
      <w:r w:rsidR="00891FCC">
        <w:rPr>
          <w:i/>
          <w:iCs/>
        </w:rPr>
        <w:t xml:space="preserve"> </w:t>
      </w:r>
      <w:r w:rsidR="00891FCC">
        <w:t>serta mengg</w:t>
      </w:r>
      <w:r w:rsidR="00891FCC" w:rsidRPr="00891FCC">
        <w:t>u</w:t>
      </w:r>
      <w:r w:rsidR="00891FCC">
        <w:t xml:space="preserve">nakan model </w:t>
      </w:r>
      <w:proofErr w:type="spellStart"/>
      <w:r w:rsidR="00891FCC" w:rsidRPr="00E42CED">
        <w:rPr>
          <w:i/>
          <w:iCs/>
        </w:rPr>
        <w:t>Analyze</w:t>
      </w:r>
      <w:proofErr w:type="spellEnd"/>
      <w:r w:rsidR="00891FCC" w:rsidRPr="00E42CED">
        <w:rPr>
          <w:i/>
          <w:iCs/>
        </w:rPr>
        <w:t xml:space="preserve">, Design, Development, </w:t>
      </w:r>
      <w:proofErr w:type="spellStart"/>
      <w:r w:rsidR="00891FCC" w:rsidRPr="00E42CED">
        <w:rPr>
          <w:i/>
          <w:iCs/>
        </w:rPr>
        <w:t>Implementation</w:t>
      </w:r>
      <w:proofErr w:type="spellEnd"/>
      <w:r w:rsidR="00891FCC">
        <w:t xml:space="preserve"> dan </w:t>
      </w:r>
      <w:proofErr w:type="spellStart"/>
      <w:r w:rsidR="00891FCC" w:rsidRPr="00E42CED">
        <w:rPr>
          <w:i/>
          <w:iCs/>
        </w:rPr>
        <w:t>Evaluation</w:t>
      </w:r>
      <w:proofErr w:type="spellEnd"/>
      <w:r w:rsidR="00891FCC">
        <w:t xml:space="preserve"> ata</w:t>
      </w:r>
      <w:r w:rsidR="00891FCC" w:rsidRPr="00891FCC">
        <w:t>u</w:t>
      </w:r>
      <w:r w:rsidR="00891FCC">
        <w:t xml:space="preserve"> ADDIE oleh </w:t>
      </w:r>
      <w:r w:rsidR="008455DA">
        <w:t xml:space="preserve">Robert </w:t>
      </w:r>
      <w:proofErr w:type="spellStart"/>
      <w:r w:rsidR="008455DA">
        <w:t>Maribe</w:t>
      </w:r>
      <w:proofErr w:type="spellEnd"/>
      <w:r w:rsidR="00891FCC">
        <w:t xml:space="preserve"> </w:t>
      </w:r>
      <w:proofErr w:type="spellStart"/>
      <w:r w:rsidR="00891FCC">
        <w:t>Branch</w:t>
      </w:r>
      <w:proofErr w:type="spellEnd"/>
      <w:r w:rsidR="00891FCC">
        <w:t>.</w:t>
      </w:r>
      <w:r w:rsidR="007D54E1">
        <w:t xml:space="preserve"> Penelitian </w:t>
      </w:r>
      <w:r w:rsidR="006D67DF">
        <w:t>yang dilak</w:t>
      </w:r>
      <w:r w:rsidR="006D67DF" w:rsidRPr="006D67DF">
        <w:t>u</w:t>
      </w:r>
      <w:r w:rsidR="006D67DF">
        <w:t>kan dari b</w:t>
      </w:r>
      <w:r w:rsidR="006D67DF" w:rsidRPr="006D67DF">
        <w:t>u</w:t>
      </w:r>
      <w:r w:rsidR="006D67DF">
        <w:t xml:space="preserve">lan </w:t>
      </w:r>
      <w:r w:rsidR="00835F50">
        <w:t>Ag</w:t>
      </w:r>
      <w:r w:rsidR="00835F50" w:rsidRPr="00835F50">
        <w:t>u</w:t>
      </w:r>
      <w:r w:rsidR="00835F50">
        <w:t>st</w:t>
      </w:r>
      <w:r w:rsidR="00835F50" w:rsidRPr="00835F50">
        <w:t>u</w:t>
      </w:r>
      <w:r w:rsidR="00835F50">
        <w:t>s</w:t>
      </w:r>
      <w:r w:rsidR="00E55BD5">
        <w:t xml:space="preserve"> sampai </w:t>
      </w:r>
      <w:r w:rsidR="00074A2D">
        <w:t>September</w:t>
      </w:r>
      <w:r w:rsidR="008957BA">
        <w:t>,</w:t>
      </w:r>
      <w:r w:rsidR="00D01A9D">
        <w:t xml:space="preserve"> pada </w:t>
      </w:r>
      <w:r w:rsidR="00533DC0">
        <w:t>Prod</w:t>
      </w:r>
      <w:r w:rsidR="00BF23FF">
        <w:t>i Pendidikan Teknik Mekatronika</w:t>
      </w:r>
      <w:r w:rsidR="00F614B0">
        <w:t xml:space="preserve">, </w:t>
      </w:r>
      <w:r w:rsidR="00F614B0" w:rsidRPr="00F614B0">
        <w:t>U</w:t>
      </w:r>
      <w:r w:rsidR="00F614B0">
        <w:t>niversitas Negeri Yogyakarta.</w:t>
      </w:r>
      <w:r w:rsidR="00A35FA9">
        <w:t xml:space="preserve"> S</w:t>
      </w:r>
      <w:r w:rsidR="00A35FA9" w:rsidRPr="00A35FA9">
        <w:t>u</w:t>
      </w:r>
      <w:r w:rsidR="00A35FA9">
        <w:t>bjek penelitian adalah mahasiswa Prodi Pendidikan Teknik Mekatronika yang sedang ata</w:t>
      </w:r>
      <w:r w:rsidR="00A35FA9" w:rsidRPr="00A35FA9">
        <w:t>u</w:t>
      </w:r>
      <w:r w:rsidR="00A35FA9">
        <w:t xml:space="preserve"> telah menemp</w:t>
      </w:r>
      <w:r w:rsidR="00A35FA9" w:rsidRPr="00A35FA9">
        <w:t>u</w:t>
      </w:r>
      <w:r w:rsidR="00A35FA9">
        <w:t>h mata k</w:t>
      </w:r>
      <w:r w:rsidR="00A35FA9" w:rsidRPr="00A35FA9">
        <w:t>u</w:t>
      </w:r>
      <w:r w:rsidR="00A35FA9">
        <w:t>liah Praktik Robotika. Dosen peng</w:t>
      </w:r>
      <w:r w:rsidR="00A35FA9" w:rsidRPr="00A35FA9">
        <w:t>u</w:t>
      </w:r>
      <w:r w:rsidR="00A35FA9">
        <w:t>ji materi dan media dari Departemen Pendidikan Teknik Elektro.</w:t>
      </w:r>
      <w:r w:rsidR="00B01AC0">
        <w:t xml:space="preserve"> Peng</w:t>
      </w:r>
      <w:r w:rsidR="00B01AC0" w:rsidRPr="00B01AC0">
        <w:t>u</w:t>
      </w:r>
      <w:r w:rsidR="00B01AC0">
        <w:t>mp</w:t>
      </w:r>
      <w:r w:rsidR="00B01AC0" w:rsidRPr="00B01AC0">
        <w:t>u</w:t>
      </w:r>
      <w:r w:rsidR="00B01AC0">
        <w:t>lan data mengg</w:t>
      </w:r>
      <w:r w:rsidR="00B01AC0" w:rsidRPr="00B01AC0">
        <w:t>u</w:t>
      </w:r>
      <w:r w:rsidR="00B01AC0">
        <w:t xml:space="preserve">nakan skala </w:t>
      </w:r>
      <w:proofErr w:type="spellStart"/>
      <w:r w:rsidR="00B01AC0">
        <w:t>likert</w:t>
      </w:r>
      <w:proofErr w:type="spellEnd"/>
      <w:r w:rsidR="00B01AC0">
        <w:t xml:space="preserve"> empat pilihan dengan analisis deskripti</w:t>
      </w:r>
      <w:r w:rsidR="003F0349">
        <w:t>f</w:t>
      </w:r>
      <w:r w:rsidR="00B01AC0">
        <w:t xml:space="preserve"> k</w:t>
      </w:r>
      <w:r w:rsidR="00B01AC0" w:rsidRPr="00B01AC0">
        <w:t>u</w:t>
      </w:r>
      <w:r w:rsidR="00B01AC0">
        <w:t>antitatif</w:t>
      </w:r>
      <w:r w:rsidR="002D2919">
        <w:t>.</w:t>
      </w:r>
    </w:p>
    <w:p w14:paraId="14E0DF5B" w14:textId="2A28DBC6" w:rsidR="00975A85" w:rsidRDefault="00A84279" w:rsidP="00276CF2">
      <w:pPr>
        <w:spacing w:after="0" w:line="259" w:lineRule="auto"/>
        <w:ind w:firstLine="426"/>
      </w:pPr>
      <w:r>
        <w:t xml:space="preserve">Hasil dari penelitian ini adalah </w:t>
      </w:r>
      <w:r w:rsidR="006A6C44">
        <w:t>(1)</w:t>
      </w:r>
      <w:r w:rsidR="0079613C">
        <w:t xml:space="preserve"> M</w:t>
      </w:r>
      <w:r w:rsidR="00695F88">
        <w:t xml:space="preserve">edia pembelajaran </w:t>
      </w:r>
      <w:r w:rsidR="00933C0B">
        <w:t>mengg</w:t>
      </w:r>
      <w:r w:rsidR="00933C0B" w:rsidRPr="00933C0B">
        <w:t>u</w:t>
      </w:r>
      <w:r w:rsidR="00933C0B">
        <w:t>nakan</w:t>
      </w:r>
      <w:r w:rsidR="00695F88">
        <w:t xml:space="preserve"> sensor IMU LSM6DS0, sensor kompas GY-271, </w:t>
      </w:r>
      <w:r w:rsidR="001E310A">
        <w:t>mikrokontroler</w:t>
      </w:r>
      <w:r w:rsidR="00D702BE">
        <w:t xml:space="preserve"> </w:t>
      </w:r>
      <w:proofErr w:type="spellStart"/>
      <w:r w:rsidR="00D702BE">
        <w:t>Ard</w:t>
      </w:r>
      <w:r w:rsidR="00D702BE" w:rsidRPr="00D702BE">
        <w:t>u</w:t>
      </w:r>
      <w:r w:rsidR="00D702BE">
        <w:t>ino</w:t>
      </w:r>
      <w:proofErr w:type="spellEnd"/>
      <w:r w:rsidR="00D702BE">
        <w:t xml:space="preserve"> </w:t>
      </w:r>
      <w:r w:rsidR="00D702BE" w:rsidRPr="00D702BE">
        <w:t>U</w:t>
      </w:r>
      <w:r w:rsidR="00D702BE">
        <w:t>no</w:t>
      </w:r>
      <w:r w:rsidR="006B37EF">
        <w:t xml:space="preserve">, </w:t>
      </w:r>
      <w:proofErr w:type="spellStart"/>
      <w:r w:rsidR="00620640">
        <w:t>akt</w:t>
      </w:r>
      <w:r w:rsidR="00620640" w:rsidRPr="009A08E2">
        <w:t>u</w:t>
      </w:r>
      <w:r w:rsidR="00620640">
        <w:t>ator</w:t>
      </w:r>
      <w:proofErr w:type="spellEnd"/>
      <w:r w:rsidR="00620640">
        <w:t xml:space="preserve"> motor dc, motor </w:t>
      </w:r>
      <w:proofErr w:type="spellStart"/>
      <w:r w:rsidR="00620640" w:rsidRPr="00A8610D">
        <w:rPr>
          <w:i/>
          <w:iCs/>
        </w:rPr>
        <w:t>servo</w:t>
      </w:r>
      <w:proofErr w:type="spellEnd"/>
      <w:r w:rsidR="009A08E2">
        <w:t>,</w:t>
      </w:r>
      <w:r w:rsidR="00F02CAF">
        <w:t xml:space="preserve"> </w:t>
      </w:r>
      <w:r w:rsidR="00194F00">
        <w:t xml:space="preserve">dan </w:t>
      </w:r>
      <w:r w:rsidR="009A08E2">
        <w:t>mengg</w:t>
      </w:r>
      <w:r w:rsidR="009A08E2" w:rsidRPr="009A08E2">
        <w:t>u</w:t>
      </w:r>
      <w:r w:rsidR="009A08E2">
        <w:t>nakan</w:t>
      </w:r>
      <w:r w:rsidR="00695F88">
        <w:t xml:space="preserve"> </w:t>
      </w:r>
      <w:r w:rsidR="001A72F2">
        <w:t xml:space="preserve">aplikasi </w:t>
      </w:r>
      <w:proofErr w:type="spellStart"/>
      <w:r w:rsidR="00695F88">
        <w:t>Arduino</w:t>
      </w:r>
      <w:proofErr w:type="spellEnd"/>
      <w:r w:rsidR="00695F88">
        <w:t xml:space="preserve"> ID</w:t>
      </w:r>
      <w:r w:rsidR="00997571">
        <w:t>E</w:t>
      </w:r>
      <w:r w:rsidR="00377235">
        <w:t xml:space="preserve"> </w:t>
      </w:r>
      <w:r w:rsidR="001A72F2">
        <w:t>dalam pengembangan kode.</w:t>
      </w:r>
      <w:r w:rsidR="00795A7E">
        <w:t xml:space="preserve"> </w:t>
      </w:r>
      <w:r w:rsidR="00DB398C">
        <w:t xml:space="preserve">(2) </w:t>
      </w:r>
      <w:r w:rsidR="00695F88">
        <w:t>Unjuk kerja</w:t>
      </w:r>
      <w:r w:rsidR="006C6F8E">
        <w:t xml:space="preserve"> </w:t>
      </w:r>
      <w:r w:rsidR="00194F00">
        <w:t>pengaturan</w:t>
      </w:r>
      <w:r w:rsidR="006C6F8E">
        <w:t xml:space="preserve"> </w:t>
      </w:r>
      <w:r w:rsidR="002C2F78">
        <w:t xml:space="preserve">arah </w:t>
      </w:r>
      <w:r w:rsidR="00061F0C">
        <w:t>robot men</w:t>
      </w:r>
      <w:r w:rsidR="00061F0C" w:rsidRPr="00061F0C">
        <w:t>u</w:t>
      </w:r>
      <w:r w:rsidR="00061F0C">
        <w:t>j</w:t>
      </w:r>
      <w:r w:rsidR="00061F0C" w:rsidRPr="00061F0C">
        <w:t>u</w:t>
      </w:r>
      <w:r w:rsidR="00061F0C">
        <w:t xml:space="preserve"> </w:t>
      </w:r>
      <w:r w:rsidR="006C6F8E">
        <w:t>s</w:t>
      </w:r>
      <w:r w:rsidR="006C6F8E" w:rsidRPr="006C6F8E">
        <w:t>u</w:t>
      </w:r>
      <w:r w:rsidR="006C6F8E">
        <w:t>d</w:t>
      </w:r>
      <w:r w:rsidR="006C6F8E" w:rsidRPr="006C6F8E">
        <w:t>u</w:t>
      </w:r>
      <w:r w:rsidR="006C6F8E">
        <w:t>t tertent</w:t>
      </w:r>
      <w:r w:rsidR="006C6F8E" w:rsidRPr="006C6F8E">
        <w:t>u</w:t>
      </w:r>
      <w:r w:rsidR="001C71FD">
        <w:t xml:space="preserve"> </w:t>
      </w:r>
      <w:del w:id="9" w:author="Muhammad Subarkah" w:date="2024-12-11T14:38:00Z" w16du:dateUtc="2024-12-11T07:38:00Z">
        <w:r w:rsidR="001C71FD" w:rsidDel="00AB198A">
          <w:delText xml:space="preserve">dengan </w:delText>
        </w:r>
      </w:del>
      <w:ins w:id="10" w:author="Muhammad Subarkah" w:date="2024-12-11T14:39:00Z" w16du:dateUtc="2024-12-11T07:39:00Z">
        <w:r w:rsidR="00E9108E">
          <w:t>mendapat</w:t>
        </w:r>
      </w:ins>
      <w:del w:id="11" w:author="Muhammad Subarkah" w:date="2024-12-11T14:38:00Z" w16du:dateUtc="2024-12-11T07:38:00Z">
        <w:r w:rsidR="001C71FD" w:rsidDel="00AB198A">
          <w:delText>hasil</w:delText>
        </w:r>
      </w:del>
      <w:r w:rsidR="00AA0E83">
        <w:t xml:space="preserve"> rerata</w:t>
      </w:r>
      <w:r w:rsidR="00F54B00">
        <w:t xml:space="preserve"> </w:t>
      </w:r>
      <w:r w:rsidR="00AB2ADB">
        <w:t>eror</w:t>
      </w:r>
      <w:r w:rsidR="00F54B00">
        <w:t xml:space="preserve"> </w:t>
      </w:r>
      <w:ins w:id="12" w:author="Muhammad Subarkah" w:date="2024-12-11T14:14:00Z" w16du:dateUtc="2024-12-11T07:14:00Z">
        <w:r w:rsidR="007048FE">
          <w:t>6,25%</w:t>
        </w:r>
      </w:ins>
      <w:del w:id="13" w:author="Muhammad Subarkah" w:date="2024-12-11T14:12:00Z" w16du:dateUtc="2024-12-11T07:12:00Z">
        <w:r w:rsidR="00F54B00" w:rsidDel="007048FE">
          <w:delText>3,1</w:delText>
        </w:r>
        <w:bookmarkStart w:id="14" w:name="OLE_LINK21"/>
        <w:r w:rsidR="00F54B00" w:rsidDel="007048FE">
          <w:delText>°</w:delText>
        </w:r>
      </w:del>
      <w:bookmarkEnd w:id="14"/>
      <w:r w:rsidR="00F54B00">
        <w:t xml:space="preserve"> pada target s</w:t>
      </w:r>
      <w:r w:rsidR="00F54B00" w:rsidRPr="00F54B00">
        <w:t>u</w:t>
      </w:r>
      <w:r w:rsidR="00F54B00">
        <w:t>d</w:t>
      </w:r>
      <w:r w:rsidR="00F54B00" w:rsidRPr="00F54B00">
        <w:t>u</w:t>
      </w:r>
      <w:r w:rsidR="00F54B00">
        <w:t xml:space="preserve">t </w:t>
      </w:r>
      <w:commentRangeStart w:id="15"/>
      <w:commentRangeStart w:id="16"/>
      <w:r w:rsidR="00F54B00">
        <w:t xml:space="preserve">50°, </w:t>
      </w:r>
      <w:r w:rsidR="00F54B00" w:rsidRPr="00F54B00">
        <w:t>u</w:t>
      </w:r>
      <w:r w:rsidR="00F54B00">
        <w:t>nt</w:t>
      </w:r>
      <w:r w:rsidR="00F54B00" w:rsidRPr="00F54B00">
        <w:t>u</w:t>
      </w:r>
      <w:r w:rsidR="00F54B00">
        <w:t>k target 90</w:t>
      </w:r>
      <w:r w:rsidR="00F54B00" w:rsidRPr="00F54B00">
        <w:t>°</w:t>
      </w:r>
      <w:r w:rsidR="00F54B00">
        <w:t xml:space="preserve"> </w:t>
      </w:r>
      <w:r w:rsidR="0038693D">
        <w:t xml:space="preserve">rerata </w:t>
      </w:r>
      <w:r w:rsidR="00AB2ADB">
        <w:t>eror</w:t>
      </w:r>
      <w:r w:rsidR="004808D3">
        <w:t>nya</w:t>
      </w:r>
      <w:r w:rsidR="00F54B00">
        <w:t xml:space="preserve"> 4,</w:t>
      </w:r>
      <w:ins w:id="17" w:author="Muhammad Subarkah" w:date="2024-12-11T14:14:00Z" w16du:dateUtc="2024-12-11T07:14:00Z">
        <w:r w:rsidR="007048FE">
          <w:t>45%</w:t>
        </w:r>
      </w:ins>
      <w:del w:id="18" w:author="Muhammad Subarkah" w:date="2024-12-11T14:14:00Z" w16du:dateUtc="2024-12-11T07:14:00Z">
        <w:r w:rsidR="00F54B00" w:rsidDel="007048FE">
          <w:delText>03</w:delText>
        </w:r>
        <w:r w:rsidR="00F54B00" w:rsidRPr="00F54B00" w:rsidDel="007048FE">
          <w:delText>°</w:delText>
        </w:r>
      </w:del>
      <w:r w:rsidR="00F54B00">
        <w:t>, target 270</w:t>
      </w:r>
      <w:r w:rsidR="00F54B00" w:rsidRPr="00F54B00">
        <w:t>°</w:t>
      </w:r>
      <w:r w:rsidR="00F54B00">
        <w:t xml:space="preserve"> </w:t>
      </w:r>
      <w:r w:rsidR="00407961">
        <w:t>rerata</w:t>
      </w:r>
      <w:r w:rsidR="00F54B00">
        <w:t xml:space="preserve"> eror</w:t>
      </w:r>
      <w:r w:rsidR="00045A6C">
        <w:t>nya</w:t>
      </w:r>
      <w:r w:rsidR="00F54B00">
        <w:t xml:space="preserve"> </w:t>
      </w:r>
      <w:bookmarkStart w:id="19" w:name="OLE_LINK88"/>
      <w:ins w:id="20" w:author="Muhammad Subarkah" w:date="2024-12-11T14:15:00Z" w16du:dateUtc="2024-12-11T07:15:00Z">
        <w:r w:rsidR="007048FE">
          <w:t>5,9%</w:t>
        </w:r>
      </w:ins>
      <w:del w:id="21" w:author="Muhammad Subarkah" w:date="2024-12-11T14:14:00Z" w16du:dateUtc="2024-12-11T07:14:00Z">
        <w:r w:rsidR="00F54B00" w:rsidDel="007048FE">
          <w:delText>2,95</w:delText>
        </w:r>
        <w:r w:rsidR="00F54B00" w:rsidRPr="00F54B00" w:rsidDel="007048FE">
          <w:delText>°</w:delText>
        </w:r>
      </w:del>
      <w:r w:rsidR="00F54B00">
        <w:t xml:space="preserve"> </w:t>
      </w:r>
      <w:bookmarkEnd w:id="19"/>
      <w:r w:rsidR="00F54B00">
        <w:t>dan pada target 310</w:t>
      </w:r>
      <w:r w:rsidR="00F54B00" w:rsidRPr="00F54B00">
        <w:t>°</w:t>
      </w:r>
      <w:r w:rsidR="00F54B00">
        <w:t xml:space="preserve"> </w:t>
      </w:r>
      <w:commentRangeEnd w:id="15"/>
      <w:r w:rsidR="00194F00">
        <w:rPr>
          <w:rStyle w:val="CommentReference"/>
        </w:rPr>
        <w:commentReference w:id="15"/>
      </w:r>
      <w:commentRangeEnd w:id="16"/>
      <w:r w:rsidR="0027629C">
        <w:rPr>
          <w:rStyle w:val="CommentReference"/>
        </w:rPr>
        <w:commentReference w:id="16"/>
      </w:r>
      <w:r w:rsidR="00003EB1">
        <w:t>didapat</w:t>
      </w:r>
      <w:r w:rsidR="00F54B00">
        <w:t xml:space="preserve"> rerata </w:t>
      </w:r>
      <w:r w:rsidR="00AB2ADB">
        <w:t>eror</w:t>
      </w:r>
      <w:r w:rsidR="00F54B00">
        <w:t xml:space="preserve"> </w:t>
      </w:r>
      <w:ins w:id="22" w:author="Muhammad Subarkah" w:date="2024-12-11T14:15:00Z" w16du:dateUtc="2024-12-11T07:15:00Z">
        <w:r w:rsidR="007048FE">
          <w:t>5.26%</w:t>
        </w:r>
      </w:ins>
      <w:del w:id="23" w:author="Muhammad Subarkah" w:date="2024-12-11T14:15:00Z" w16du:dateUtc="2024-12-11T07:15:00Z">
        <w:r w:rsidR="00F54B00" w:rsidDel="007048FE">
          <w:delText>4,73</w:delText>
        </w:r>
        <w:r w:rsidR="00930E90" w:rsidRPr="00930E90" w:rsidDel="007048FE">
          <w:delText>°</w:delText>
        </w:r>
      </w:del>
      <w:r w:rsidR="00930E90">
        <w:t xml:space="preserve">. </w:t>
      </w:r>
      <w:r w:rsidR="000B0FB7">
        <w:t>Secara kesel</w:t>
      </w:r>
      <w:r w:rsidR="000B0FB7" w:rsidRPr="000B0FB7">
        <w:t>u</w:t>
      </w:r>
      <w:r w:rsidR="000B0FB7">
        <w:t>r</w:t>
      </w:r>
      <w:r w:rsidR="000B0FB7" w:rsidRPr="000B0FB7">
        <w:t>u</w:t>
      </w:r>
      <w:r w:rsidR="000B0FB7">
        <w:t xml:space="preserve">han didapat rerata eror </w:t>
      </w:r>
      <w:ins w:id="24" w:author="Muhammad Subarkah" w:date="2024-12-11T14:16:00Z" w16du:dateUtc="2024-12-11T07:16:00Z">
        <w:r w:rsidR="007048FE">
          <w:t>5,46%</w:t>
        </w:r>
      </w:ins>
      <w:del w:id="25" w:author="Muhammad Subarkah" w:date="2024-12-11T14:16:00Z" w16du:dateUtc="2024-12-11T07:16:00Z">
        <w:r w:rsidR="00CD6689" w:rsidDel="007048FE">
          <w:delText>3,7</w:delText>
        </w:r>
        <w:r w:rsidR="00CD6689" w:rsidRPr="00CD6689" w:rsidDel="007048FE">
          <w:delText>°</w:delText>
        </w:r>
      </w:del>
      <w:r w:rsidR="00276CF2">
        <w:t xml:space="preserve">. </w:t>
      </w:r>
      <w:r w:rsidR="00695F88">
        <w:t>(3)</w:t>
      </w:r>
      <w:r w:rsidR="001D5C41">
        <w:t xml:space="preserve"> Hasil </w:t>
      </w:r>
      <w:r w:rsidR="001D5C41" w:rsidRPr="001D5C41">
        <w:t>u</w:t>
      </w:r>
      <w:r w:rsidR="001D5C41">
        <w:t>ji memperoleh</w:t>
      </w:r>
      <w:r w:rsidR="00AD0B2A">
        <w:t xml:space="preserve"> predikat</w:t>
      </w:r>
      <w:r w:rsidR="00695F88">
        <w:t xml:space="preserve"> “Sangat Layak” oleh ahli materi dengan </w:t>
      </w:r>
      <w:r w:rsidR="000C2BB6">
        <w:t xml:space="preserve">persentase </w:t>
      </w:r>
      <w:r w:rsidR="00695F88">
        <w:t xml:space="preserve">nilai 85,93%. </w:t>
      </w:r>
      <w:r w:rsidR="00172578">
        <w:t>Penilaian</w:t>
      </w:r>
      <w:r w:rsidR="007B4807">
        <w:t xml:space="preserve"> ahli</w:t>
      </w:r>
      <w:r w:rsidR="00695F88">
        <w:t xml:space="preserve"> media</w:t>
      </w:r>
      <w:r w:rsidR="00C64DE8">
        <w:t xml:space="preserve"> mendapat persentase </w:t>
      </w:r>
      <w:r w:rsidR="00936FEF">
        <w:t xml:space="preserve">nilai </w:t>
      </w:r>
      <w:r w:rsidR="00C64DE8">
        <w:t>94%</w:t>
      </w:r>
      <w:r w:rsidR="00C17313">
        <w:t xml:space="preserve">, </w:t>
      </w:r>
      <w:r w:rsidR="001921A8">
        <w:t xml:space="preserve">predikat </w:t>
      </w:r>
      <w:r w:rsidR="00695F88">
        <w:t>“Sangat Layak</w:t>
      </w:r>
      <w:r w:rsidR="00972310">
        <w:t>”</w:t>
      </w:r>
      <w:r w:rsidR="001B615D">
        <w:t xml:space="preserve"> dan p</w:t>
      </w:r>
      <w:r w:rsidR="00695F88">
        <w:t>enilaian pengguna juga mendapat kategori “Sangat Layak” dengan persentase</w:t>
      </w:r>
      <w:r w:rsidR="008C7107">
        <w:t xml:space="preserve"> nilai</w:t>
      </w:r>
      <w:r w:rsidR="00695F88">
        <w:t xml:space="preserve"> 91%.</w:t>
      </w:r>
    </w:p>
    <w:p w14:paraId="5A72275D" w14:textId="0D90EEE6" w:rsidR="002C4F54" w:rsidRPr="00754F14" w:rsidRDefault="00975A85" w:rsidP="00754F14">
      <w:pPr>
        <w:spacing w:before="240" w:line="259" w:lineRule="auto"/>
        <w:rPr>
          <w:i/>
          <w:iCs/>
        </w:rPr>
      </w:pPr>
      <w:bookmarkStart w:id="26" w:name="_Hlk179760239"/>
      <w:bookmarkEnd w:id="7"/>
      <w:r w:rsidRPr="00684EBD">
        <w:rPr>
          <w:b/>
          <w:bCs/>
        </w:rPr>
        <w:t>Kata Kunci</w:t>
      </w:r>
      <w:r w:rsidR="00F839C3" w:rsidRPr="00684EBD">
        <w:rPr>
          <w:b/>
          <w:bCs/>
        </w:rPr>
        <w:t xml:space="preserve"> : </w:t>
      </w:r>
      <w:r w:rsidR="00F70C12" w:rsidRPr="001F5862">
        <w:rPr>
          <w:i/>
          <w:iCs/>
        </w:rPr>
        <w:t xml:space="preserve">Media Pembelajaran, </w:t>
      </w:r>
      <w:proofErr w:type="spellStart"/>
      <w:r w:rsidR="00F70C12" w:rsidRPr="001F5862">
        <w:rPr>
          <w:i/>
          <w:iCs/>
        </w:rPr>
        <w:t>Transporter</w:t>
      </w:r>
      <w:proofErr w:type="spellEnd"/>
      <w:r w:rsidR="00F70C12" w:rsidRPr="001F5862">
        <w:rPr>
          <w:i/>
          <w:iCs/>
        </w:rPr>
        <w:t xml:space="preserve">, </w:t>
      </w:r>
      <w:proofErr w:type="spellStart"/>
      <w:r w:rsidR="00F70C12" w:rsidRPr="001F5862">
        <w:rPr>
          <w:i/>
          <w:iCs/>
        </w:rPr>
        <w:t>Inertial</w:t>
      </w:r>
      <w:proofErr w:type="spellEnd"/>
      <w:r w:rsidR="00F70C12" w:rsidRPr="001F5862">
        <w:rPr>
          <w:i/>
          <w:iCs/>
        </w:rPr>
        <w:t xml:space="preserve"> </w:t>
      </w:r>
      <w:proofErr w:type="spellStart"/>
      <w:r w:rsidR="00F70C12" w:rsidRPr="001F5862">
        <w:rPr>
          <w:i/>
          <w:iCs/>
        </w:rPr>
        <w:t>Measurement</w:t>
      </w:r>
      <w:proofErr w:type="spellEnd"/>
      <w:r w:rsidR="00F70C12" w:rsidRPr="001F5862">
        <w:rPr>
          <w:i/>
          <w:iCs/>
        </w:rPr>
        <w:t xml:space="preserve"> Unit, IMU</w:t>
      </w:r>
      <w:r w:rsidR="0025123A">
        <w:rPr>
          <w:i/>
          <w:iCs/>
        </w:rPr>
        <w:t>.</w:t>
      </w:r>
      <w:bookmarkEnd w:id="26"/>
      <w:r w:rsidR="002C4F54">
        <w:rPr>
          <w:b/>
          <w:bCs/>
        </w:rPr>
        <w:br w:type="page"/>
      </w:r>
    </w:p>
    <w:p w14:paraId="7C88F983" w14:textId="01196AE7" w:rsidR="006F5C68" w:rsidRPr="004F0655" w:rsidRDefault="00C51450" w:rsidP="00C51450">
      <w:pPr>
        <w:spacing w:before="240" w:line="259" w:lineRule="auto"/>
        <w:jc w:val="center"/>
        <w:rPr>
          <w:b/>
          <w:bCs/>
          <w:i/>
          <w:iCs/>
        </w:rPr>
      </w:pPr>
      <w:bookmarkStart w:id="27" w:name="OLE_LINK51"/>
      <w:r w:rsidRPr="004F0655">
        <w:rPr>
          <w:b/>
          <w:bCs/>
          <w:i/>
          <w:iCs/>
        </w:rPr>
        <w:lastRenderedPageBreak/>
        <w:t>DEVELOPMENT OF LEARNING MEDIA FOR CONTROLLING THE ROTATIONAL ANGLE OF A TRANSPORTER ROBOT USING INERTIAL MEASUREMENT UNIT SENSOR IN</w:t>
      </w:r>
      <w:r w:rsidR="0035237E">
        <w:rPr>
          <w:b/>
          <w:bCs/>
          <w:i/>
          <w:iCs/>
        </w:rPr>
        <w:t xml:space="preserve"> </w:t>
      </w:r>
      <w:r w:rsidRPr="004F0655">
        <w:rPr>
          <w:b/>
          <w:bCs/>
          <w:i/>
          <w:iCs/>
        </w:rPr>
        <w:t>ROBOTICS COURSE</w:t>
      </w:r>
      <w:bookmarkEnd w:id="27"/>
    </w:p>
    <w:p w14:paraId="6D76ADFA" w14:textId="42C4A804" w:rsidR="002B77AC" w:rsidRPr="00D654F0" w:rsidRDefault="002B77AC" w:rsidP="0057406E">
      <w:pPr>
        <w:spacing w:after="0" w:line="259" w:lineRule="auto"/>
        <w:jc w:val="center"/>
        <w:rPr>
          <w:i/>
          <w:iCs/>
        </w:rPr>
      </w:pPr>
      <w:r w:rsidRPr="00D654F0">
        <w:rPr>
          <w:i/>
          <w:iCs/>
        </w:rPr>
        <w:t>By :</w:t>
      </w:r>
    </w:p>
    <w:p w14:paraId="76F55DF5" w14:textId="5430C15B" w:rsidR="00BC241F" w:rsidRPr="00D654F0" w:rsidRDefault="0057406E" w:rsidP="0057406E">
      <w:pPr>
        <w:spacing w:after="0" w:line="259" w:lineRule="auto"/>
        <w:jc w:val="center"/>
        <w:rPr>
          <w:i/>
          <w:iCs/>
        </w:rPr>
      </w:pPr>
      <w:r w:rsidRPr="00D654F0">
        <w:rPr>
          <w:i/>
          <w:iCs/>
        </w:rPr>
        <w:t>Muhammad Subarkah</w:t>
      </w:r>
    </w:p>
    <w:p w14:paraId="360C7884" w14:textId="70CAAE9A" w:rsidR="00BC241F" w:rsidRPr="00D654F0" w:rsidRDefault="00BC241F" w:rsidP="0057406E">
      <w:pPr>
        <w:spacing w:after="0" w:line="259" w:lineRule="auto"/>
        <w:jc w:val="center"/>
        <w:rPr>
          <w:i/>
          <w:iCs/>
        </w:rPr>
      </w:pPr>
      <w:r w:rsidRPr="00D654F0">
        <w:rPr>
          <w:i/>
          <w:iCs/>
        </w:rPr>
        <w:t>NIM</w:t>
      </w:r>
      <w:r w:rsidR="0057406E" w:rsidRPr="00D654F0">
        <w:rPr>
          <w:i/>
          <w:iCs/>
        </w:rPr>
        <w:t>. 20518241025</w:t>
      </w:r>
    </w:p>
    <w:p w14:paraId="4029628D" w14:textId="0CC8222D" w:rsidR="00BC241F" w:rsidRPr="004F0655" w:rsidRDefault="00BC241F" w:rsidP="00A70872">
      <w:pPr>
        <w:pStyle w:val="Heading1"/>
        <w:spacing w:before="240" w:after="0"/>
      </w:pPr>
      <w:bookmarkStart w:id="28" w:name="_Toc184828276"/>
      <w:r w:rsidRPr="004F0655">
        <w:t>ABSTRA</w:t>
      </w:r>
      <w:r w:rsidR="004F0655" w:rsidRPr="004F0655">
        <w:t>CT</w:t>
      </w:r>
      <w:bookmarkEnd w:id="28"/>
    </w:p>
    <w:p w14:paraId="055D402F" w14:textId="6690E503" w:rsidR="002D3683" w:rsidRPr="00F93132" w:rsidRDefault="00451D8A" w:rsidP="00C666C8">
      <w:pPr>
        <w:spacing w:before="240" w:after="0" w:line="259" w:lineRule="auto"/>
        <w:ind w:firstLine="426"/>
        <w:rPr>
          <w:i/>
          <w:iCs/>
        </w:rPr>
      </w:pPr>
      <w:bookmarkStart w:id="29" w:name="OLE_LINK24"/>
      <w:bookmarkStart w:id="30" w:name="_Hlk179760269"/>
      <w:proofErr w:type="spellStart"/>
      <w:r w:rsidRPr="00451D8A">
        <w:rPr>
          <w:i/>
          <w:iCs/>
        </w:rPr>
        <w:t>This</w:t>
      </w:r>
      <w:proofErr w:type="spellEnd"/>
      <w:r w:rsidRPr="00451D8A">
        <w:rPr>
          <w:i/>
          <w:iCs/>
        </w:rPr>
        <w:t xml:space="preserve"> </w:t>
      </w:r>
      <w:proofErr w:type="spellStart"/>
      <w:r w:rsidRPr="00451D8A">
        <w:rPr>
          <w:i/>
          <w:iCs/>
        </w:rPr>
        <w:t>research</w:t>
      </w:r>
      <w:proofErr w:type="spellEnd"/>
      <w:r w:rsidRPr="00451D8A">
        <w:rPr>
          <w:i/>
          <w:iCs/>
        </w:rPr>
        <w:t xml:space="preserve"> </w:t>
      </w:r>
      <w:proofErr w:type="spellStart"/>
      <w:r w:rsidRPr="00451D8A">
        <w:rPr>
          <w:i/>
          <w:iCs/>
        </w:rPr>
        <w:t>aims</w:t>
      </w:r>
      <w:proofErr w:type="spellEnd"/>
      <w:r w:rsidRPr="00451D8A">
        <w:rPr>
          <w:i/>
          <w:iCs/>
        </w:rPr>
        <w:t xml:space="preserve"> </w:t>
      </w:r>
      <w:proofErr w:type="spellStart"/>
      <w:r w:rsidRPr="00451D8A">
        <w:rPr>
          <w:i/>
          <w:iCs/>
        </w:rPr>
        <w:t>to</w:t>
      </w:r>
      <w:proofErr w:type="spellEnd"/>
      <w:r w:rsidRPr="00451D8A">
        <w:rPr>
          <w:i/>
          <w:iCs/>
        </w:rPr>
        <w:t xml:space="preserve">: (1) </w:t>
      </w:r>
      <w:proofErr w:type="spellStart"/>
      <w:r w:rsidRPr="00451D8A">
        <w:rPr>
          <w:i/>
          <w:iCs/>
        </w:rPr>
        <w:t>Develop</w:t>
      </w:r>
      <w:proofErr w:type="spellEnd"/>
      <w:r w:rsidRPr="00451D8A">
        <w:rPr>
          <w:i/>
          <w:iCs/>
        </w:rPr>
        <w:t xml:space="preserve"> </w:t>
      </w:r>
      <w:proofErr w:type="spellStart"/>
      <w:r w:rsidRPr="00451D8A">
        <w:rPr>
          <w:i/>
          <w:iCs/>
        </w:rPr>
        <w:t>learning</w:t>
      </w:r>
      <w:proofErr w:type="spellEnd"/>
      <w:r w:rsidRPr="00451D8A">
        <w:rPr>
          <w:i/>
          <w:iCs/>
        </w:rPr>
        <w:t xml:space="preserve"> media </w:t>
      </w:r>
      <w:proofErr w:type="spellStart"/>
      <w:r w:rsidRPr="00451D8A">
        <w:rPr>
          <w:i/>
          <w:iCs/>
        </w:rPr>
        <w:t>for</w:t>
      </w:r>
      <w:proofErr w:type="spellEnd"/>
      <w:r w:rsidRPr="00451D8A">
        <w:rPr>
          <w:i/>
          <w:iCs/>
        </w:rPr>
        <w:t xml:space="preserve"> </w:t>
      </w:r>
      <w:proofErr w:type="spellStart"/>
      <w:r w:rsidRPr="00451D8A">
        <w:rPr>
          <w:i/>
          <w:iCs/>
        </w:rPr>
        <w:t>controlling</w:t>
      </w:r>
      <w:proofErr w:type="spellEnd"/>
      <w:r w:rsidRPr="00451D8A">
        <w:rPr>
          <w:i/>
          <w:iCs/>
        </w:rPr>
        <w:t xml:space="preserve"> a </w:t>
      </w:r>
      <w:proofErr w:type="spellStart"/>
      <w:r w:rsidRPr="00451D8A">
        <w:rPr>
          <w:i/>
          <w:iCs/>
        </w:rPr>
        <w:t>transporter</w:t>
      </w:r>
      <w:proofErr w:type="spellEnd"/>
      <w:r w:rsidRPr="00451D8A">
        <w:rPr>
          <w:i/>
          <w:iCs/>
        </w:rPr>
        <w:t xml:space="preserve"> </w:t>
      </w:r>
      <w:proofErr w:type="spellStart"/>
      <w:r w:rsidRPr="00451D8A">
        <w:rPr>
          <w:i/>
          <w:iCs/>
        </w:rPr>
        <w:t>robot's</w:t>
      </w:r>
      <w:proofErr w:type="spellEnd"/>
      <w:r w:rsidRPr="00451D8A">
        <w:rPr>
          <w:i/>
          <w:iCs/>
        </w:rPr>
        <w:t xml:space="preserve"> </w:t>
      </w:r>
      <w:proofErr w:type="spellStart"/>
      <w:r w:rsidRPr="00451D8A">
        <w:rPr>
          <w:i/>
          <w:iCs/>
        </w:rPr>
        <w:t>rotational</w:t>
      </w:r>
      <w:proofErr w:type="spellEnd"/>
      <w:r w:rsidRPr="00451D8A">
        <w:rPr>
          <w:i/>
          <w:iCs/>
        </w:rPr>
        <w:t xml:space="preserve"> </w:t>
      </w:r>
      <w:proofErr w:type="spellStart"/>
      <w:r w:rsidRPr="00451D8A">
        <w:rPr>
          <w:i/>
          <w:iCs/>
        </w:rPr>
        <w:t>angle</w:t>
      </w:r>
      <w:proofErr w:type="spellEnd"/>
      <w:r w:rsidRPr="00451D8A">
        <w:rPr>
          <w:i/>
          <w:iCs/>
        </w:rPr>
        <w:t xml:space="preserve"> </w:t>
      </w:r>
      <w:proofErr w:type="spellStart"/>
      <w:r w:rsidRPr="00451D8A">
        <w:rPr>
          <w:i/>
          <w:iCs/>
        </w:rPr>
        <w:t>using</w:t>
      </w:r>
      <w:proofErr w:type="spellEnd"/>
      <w:r w:rsidRPr="00451D8A">
        <w:rPr>
          <w:i/>
          <w:iCs/>
        </w:rPr>
        <w:t xml:space="preserve"> </w:t>
      </w:r>
      <w:proofErr w:type="spellStart"/>
      <w:r w:rsidRPr="00451D8A">
        <w:rPr>
          <w:i/>
          <w:iCs/>
        </w:rPr>
        <w:t>an</w:t>
      </w:r>
      <w:proofErr w:type="spellEnd"/>
      <w:r w:rsidRPr="00451D8A">
        <w:rPr>
          <w:i/>
          <w:iCs/>
        </w:rPr>
        <w:t xml:space="preserve"> </w:t>
      </w:r>
      <w:proofErr w:type="spellStart"/>
      <w:r w:rsidRPr="00451D8A">
        <w:rPr>
          <w:i/>
          <w:iCs/>
        </w:rPr>
        <w:t>Inertial</w:t>
      </w:r>
      <w:proofErr w:type="spellEnd"/>
      <w:r w:rsidRPr="00451D8A">
        <w:rPr>
          <w:i/>
          <w:iCs/>
        </w:rPr>
        <w:t xml:space="preserve"> </w:t>
      </w:r>
      <w:proofErr w:type="spellStart"/>
      <w:r w:rsidRPr="00451D8A">
        <w:rPr>
          <w:i/>
          <w:iCs/>
        </w:rPr>
        <w:t>Measurement</w:t>
      </w:r>
      <w:proofErr w:type="spellEnd"/>
      <w:r w:rsidRPr="00451D8A">
        <w:rPr>
          <w:i/>
          <w:iCs/>
        </w:rPr>
        <w:t xml:space="preserve"> Unit (IMU) sensor. (2) </w:t>
      </w:r>
      <w:proofErr w:type="spellStart"/>
      <w:r w:rsidRPr="00451D8A">
        <w:rPr>
          <w:i/>
          <w:iCs/>
        </w:rPr>
        <w:t>Assess</w:t>
      </w:r>
      <w:proofErr w:type="spellEnd"/>
      <w:r w:rsidRPr="00451D8A">
        <w:rPr>
          <w:i/>
          <w:iCs/>
        </w:rPr>
        <w:t xml:space="preserve"> </w:t>
      </w:r>
      <w:proofErr w:type="spellStart"/>
      <w:r w:rsidRPr="00451D8A">
        <w:rPr>
          <w:i/>
          <w:iCs/>
        </w:rPr>
        <w:t>how</w:t>
      </w:r>
      <w:proofErr w:type="spellEnd"/>
      <w:r w:rsidRPr="00451D8A">
        <w:rPr>
          <w:i/>
          <w:iCs/>
        </w:rPr>
        <w:t xml:space="preserve"> </w:t>
      </w:r>
      <w:proofErr w:type="spellStart"/>
      <w:r w:rsidRPr="00451D8A">
        <w:rPr>
          <w:i/>
          <w:iCs/>
        </w:rPr>
        <w:t>well</w:t>
      </w:r>
      <w:proofErr w:type="spellEnd"/>
      <w:r w:rsidRPr="00451D8A">
        <w:rPr>
          <w:i/>
          <w:iCs/>
        </w:rPr>
        <w:t xml:space="preserve"> </w:t>
      </w:r>
      <w:proofErr w:type="spellStart"/>
      <w:r w:rsidRPr="00451D8A">
        <w:rPr>
          <w:i/>
          <w:iCs/>
        </w:rPr>
        <w:t>this</w:t>
      </w:r>
      <w:proofErr w:type="spellEnd"/>
      <w:r w:rsidRPr="00451D8A">
        <w:rPr>
          <w:i/>
          <w:iCs/>
        </w:rPr>
        <w:t xml:space="preserve"> </w:t>
      </w:r>
      <w:proofErr w:type="spellStart"/>
      <w:r w:rsidRPr="00451D8A">
        <w:rPr>
          <w:i/>
          <w:iCs/>
        </w:rPr>
        <w:t>learning</w:t>
      </w:r>
      <w:proofErr w:type="spellEnd"/>
      <w:r w:rsidRPr="00451D8A">
        <w:rPr>
          <w:i/>
          <w:iCs/>
        </w:rPr>
        <w:t xml:space="preserve"> media </w:t>
      </w:r>
      <w:proofErr w:type="spellStart"/>
      <w:r w:rsidRPr="00451D8A">
        <w:rPr>
          <w:i/>
          <w:iCs/>
        </w:rPr>
        <w:t>works</w:t>
      </w:r>
      <w:proofErr w:type="spellEnd"/>
      <w:r w:rsidRPr="00451D8A">
        <w:rPr>
          <w:i/>
          <w:iCs/>
        </w:rPr>
        <w:t xml:space="preserve">. (3) </w:t>
      </w:r>
      <w:proofErr w:type="spellStart"/>
      <w:r w:rsidRPr="00451D8A">
        <w:rPr>
          <w:i/>
          <w:iCs/>
        </w:rPr>
        <w:t>Evaluate</w:t>
      </w:r>
      <w:proofErr w:type="spellEnd"/>
      <w:r w:rsidRPr="00451D8A">
        <w:rPr>
          <w:i/>
          <w:iCs/>
        </w:rPr>
        <w:t xml:space="preserve"> </w:t>
      </w:r>
      <w:proofErr w:type="spellStart"/>
      <w:r w:rsidRPr="00451D8A">
        <w:rPr>
          <w:i/>
          <w:iCs/>
        </w:rPr>
        <w:t>how</w:t>
      </w:r>
      <w:proofErr w:type="spellEnd"/>
      <w:r w:rsidRPr="00451D8A">
        <w:rPr>
          <w:i/>
          <w:iCs/>
        </w:rPr>
        <w:t xml:space="preserve"> </w:t>
      </w:r>
      <w:proofErr w:type="spellStart"/>
      <w:r w:rsidRPr="00451D8A">
        <w:rPr>
          <w:i/>
          <w:iCs/>
        </w:rPr>
        <w:t>feasible</w:t>
      </w:r>
      <w:proofErr w:type="spellEnd"/>
      <w:r w:rsidRPr="00451D8A">
        <w:rPr>
          <w:i/>
          <w:iCs/>
        </w:rPr>
        <w:t xml:space="preserve"> </w:t>
      </w:r>
      <w:proofErr w:type="spellStart"/>
      <w:r w:rsidRPr="00451D8A">
        <w:rPr>
          <w:i/>
          <w:iCs/>
        </w:rPr>
        <w:t>the</w:t>
      </w:r>
      <w:proofErr w:type="spellEnd"/>
      <w:r w:rsidRPr="00451D8A">
        <w:rPr>
          <w:i/>
          <w:iCs/>
        </w:rPr>
        <w:t xml:space="preserve"> </w:t>
      </w:r>
      <w:proofErr w:type="spellStart"/>
      <w:r w:rsidRPr="00451D8A">
        <w:rPr>
          <w:i/>
          <w:iCs/>
        </w:rPr>
        <w:t>learning</w:t>
      </w:r>
      <w:proofErr w:type="spellEnd"/>
      <w:r w:rsidRPr="00451D8A">
        <w:rPr>
          <w:i/>
          <w:iCs/>
        </w:rPr>
        <w:t xml:space="preserve"> media </w:t>
      </w:r>
      <w:proofErr w:type="spellStart"/>
      <w:r w:rsidRPr="00451D8A">
        <w:rPr>
          <w:i/>
          <w:iCs/>
        </w:rPr>
        <w:t>is</w:t>
      </w:r>
      <w:proofErr w:type="spellEnd"/>
      <w:r w:rsidRPr="00451D8A">
        <w:rPr>
          <w:i/>
          <w:iCs/>
        </w:rPr>
        <w:t xml:space="preserve"> </w:t>
      </w:r>
      <w:proofErr w:type="spellStart"/>
      <w:r w:rsidRPr="00451D8A">
        <w:rPr>
          <w:i/>
          <w:iCs/>
        </w:rPr>
        <w:t>for</w:t>
      </w:r>
      <w:proofErr w:type="spellEnd"/>
      <w:r w:rsidRPr="00451D8A">
        <w:rPr>
          <w:i/>
          <w:iCs/>
        </w:rPr>
        <w:t xml:space="preserve"> </w:t>
      </w:r>
      <w:proofErr w:type="spellStart"/>
      <w:r w:rsidRPr="00451D8A">
        <w:rPr>
          <w:i/>
          <w:iCs/>
        </w:rPr>
        <w:t>the</w:t>
      </w:r>
      <w:proofErr w:type="spellEnd"/>
      <w:r w:rsidRPr="00451D8A">
        <w:rPr>
          <w:i/>
          <w:iCs/>
        </w:rPr>
        <w:t xml:space="preserve"> </w:t>
      </w:r>
      <w:proofErr w:type="spellStart"/>
      <w:r w:rsidRPr="00451D8A">
        <w:rPr>
          <w:i/>
          <w:iCs/>
        </w:rPr>
        <w:t>Robotics</w:t>
      </w:r>
      <w:proofErr w:type="spellEnd"/>
      <w:r w:rsidRPr="00451D8A">
        <w:rPr>
          <w:i/>
          <w:iCs/>
        </w:rPr>
        <w:t xml:space="preserve"> </w:t>
      </w:r>
      <w:proofErr w:type="spellStart"/>
      <w:r w:rsidRPr="00451D8A">
        <w:rPr>
          <w:i/>
          <w:iCs/>
        </w:rPr>
        <w:t>Practice</w:t>
      </w:r>
      <w:proofErr w:type="spellEnd"/>
      <w:r w:rsidRPr="00451D8A">
        <w:rPr>
          <w:i/>
          <w:iCs/>
        </w:rPr>
        <w:t xml:space="preserve"> </w:t>
      </w:r>
      <w:proofErr w:type="spellStart"/>
      <w:r w:rsidRPr="00451D8A">
        <w:rPr>
          <w:i/>
          <w:iCs/>
        </w:rPr>
        <w:t>course</w:t>
      </w:r>
      <w:proofErr w:type="spellEnd"/>
      <w:r w:rsidRPr="00451D8A">
        <w:rPr>
          <w:i/>
          <w:iCs/>
        </w:rPr>
        <w:t>.</w:t>
      </w:r>
    </w:p>
    <w:bookmarkEnd w:id="29"/>
    <w:p w14:paraId="49640795" w14:textId="4BF13548" w:rsidR="000E40B7" w:rsidRPr="00F93132" w:rsidRDefault="001D7A36" w:rsidP="00C666C8">
      <w:pPr>
        <w:spacing w:after="0" w:line="259" w:lineRule="auto"/>
        <w:ind w:firstLine="426"/>
        <w:rPr>
          <w:i/>
          <w:iCs/>
        </w:rPr>
      </w:pPr>
      <w:proofErr w:type="spellStart"/>
      <w:r w:rsidRPr="001D7A36">
        <w:rPr>
          <w:i/>
          <w:iCs/>
        </w:rPr>
        <w:t>This</w:t>
      </w:r>
      <w:proofErr w:type="spellEnd"/>
      <w:r w:rsidRPr="001D7A36">
        <w:rPr>
          <w:i/>
          <w:iCs/>
        </w:rPr>
        <w:t xml:space="preserve"> study </w:t>
      </w:r>
      <w:proofErr w:type="spellStart"/>
      <w:r w:rsidRPr="001D7A36">
        <w:rPr>
          <w:i/>
          <w:iCs/>
        </w:rPr>
        <w:t>uses</w:t>
      </w:r>
      <w:proofErr w:type="spellEnd"/>
      <w:r w:rsidRPr="001D7A36">
        <w:rPr>
          <w:i/>
          <w:iCs/>
        </w:rPr>
        <w:t xml:space="preserve"> </w:t>
      </w:r>
      <w:proofErr w:type="spellStart"/>
      <w:r w:rsidRPr="001D7A36">
        <w:rPr>
          <w:i/>
          <w:iCs/>
        </w:rPr>
        <w:t>Research</w:t>
      </w:r>
      <w:proofErr w:type="spellEnd"/>
      <w:r w:rsidRPr="001D7A36">
        <w:rPr>
          <w:i/>
          <w:iCs/>
        </w:rPr>
        <w:t xml:space="preserve"> </w:t>
      </w:r>
      <w:proofErr w:type="spellStart"/>
      <w:r w:rsidRPr="001D7A36">
        <w:rPr>
          <w:i/>
          <w:iCs/>
        </w:rPr>
        <w:t>and</w:t>
      </w:r>
      <w:proofErr w:type="spellEnd"/>
      <w:r w:rsidRPr="001D7A36">
        <w:rPr>
          <w:i/>
          <w:iCs/>
        </w:rPr>
        <w:t xml:space="preserve"> Development (R&amp;D) </w:t>
      </w:r>
      <w:proofErr w:type="spellStart"/>
      <w:r w:rsidRPr="001D7A36">
        <w:rPr>
          <w:i/>
          <w:iCs/>
        </w:rPr>
        <w:t>method</w:t>
      </w:r>
      <w:proofErr w:type="spellEnd"/>
      <w:r w:rsidRPr="001D7A36">
        <w:rPr>
          <w:i/>
          <w:iCs/>
        </w:rPr>
        <w:t xml:space="preserve"> </w:t>
      </w:r>
      <w:proofErr w:type="spellStart"/>
      <w:r w:rsidRPr="001D7A36">
        <w:rPr>
          <w:i/>
          <w:iCs/>
        </w:rPr>
        <w:t>and</w:t>
      </w:r>
      <w:proofErr w:type="spellEnd"/>
      <w:r w:rsidRPr="001D7A36">
        <w:rPr>
          <w:i/>
          <w:iCs/>
        </w:rPr>
        <w:t xml:space="preserve"> </w:t>
      </w:r>
      <w:proofErr w:type="spellStart"/>
      <w:r w:rsidRPr="001D7A36">
        <w:rPr>
          <w:i/>
          <w:iCs/>
        </w:rPr>
        <w:t>follows</w:t>
      </w:r>
      <w:proofErr w:type="spellEnd"/>
      <w:r w:rsidRPr="001D7A36">
        <w:rPr>
          <w:i/>
          <w:iCs/>
        </w:rPr>
        <w:t xml:space="preserve"> </w:t>
      </w:r>
      <w:proofErr w:type="spellStart"/>
      <w:r w:rsidRPr="001D7A36">
        <w:rPr>
          <w:i/>
          <w:iCs/>
        </w:rPr>
        <w:t>the</w:t>
      </w:r>
      <w:proofErr w:type="spellEnd"/>
      <w:r w:rsidRPr="001D7A36">
        <w:rPr>
          <w:i/>
          <w:iCs/>
        </w:rPr>
        <w:t xml:space="preserve"> ADDIE model (</w:t>
      </w:r>
      <w:proofErr w:type="spellStart"/>
      <w:r w:rsidRPr="001D7A36">
        <w:rPr>
          <w:i/>
          <w:iCs/>
        </w:rPr>
        <w:t>Analyze</w:t>
      </w:r>
      <w:proofErr w:type="spellEnd"/>
      <w:r w:rsidRPr="001D7A36">
        <w:rPr>
          <w:i/>
          <w:iCs/>
        </w:rPr>
        <w:t xml:space="preserve">, Design, Development, </w:t>
      </w:r>
      <w:proofErr w:type="spellStart"/>
      <w:r w:rsidRPr="001D7A36">
        <w:rPr>
          <w:i/>
          <w:iCs/>
        </w:rPr>
        <w:t>Implementation</w:t>
      </w:r>
      <w:proofErr w:type="spellEnd"/>
      <w:r w:rsidRPr="001D7A36">
        <w:rPr>
          <w:i/>
          <w:iCs/>
        </w:rPr>
        <w:t xml:space="preserve">, </w:t>
      </w:r>
      <w:proofErr w:type="spellStart"/>
      <w:r w:rsidRPr="001D7A36">
        <w:rPr>
          <w:i/>
          <w:iCs/>
        </w:rPr>
        <w:t>Evaluation</w:t>
      </w:r>
      <w:proofErr w:type="spellEnd"/>
      <w:r w:rsidRPr="001D7A36">
        <w:rPr>
          <w:i/>
          <w:iCs/>
        </w:rPr>
        <w:t xml:space="preserve">) </w:t>
      </w:r>
      <w:proofErr w:type="spellStart"/>
      <w:r w:rsidRPr="001D7A36">
        <w:rPr>
          <w:i/>
          <w:iCs/>
        </w:rPr>
        <w:t>by</w:t>
      </w:r>
      <w:proofErr w:type="spellEnd"/>
      <w:r w:rsidRPr="001D7A36">
        <w:rPr>
          <w:i/>
          <w:iCs/>
        </w:rPr>
        <w:t xml:space="preserve"> </w:t>
      </w:r>
      <w:r w:rsidR="008455DA">
        <w:rPr>
          <w:i/>
          <w:iCs/>
        </w:rPr>
        <w:t xml:space="preserve">Robert </w:t>
      </w:r>
      <w:proofErr w:type="spellStart"/>
      <w:r w:rsidR="008455DA">
        <w:rPr>
          <w:i/>
          <w:iCs/>
        </w:rPr>
        <w:t>Maribe</w:t>
      </w:r>
      <w:proofErr w:type="spellEnd"/>
      <w:r w:rsidRPr="001D7A36">
        <w:rPr>
          <w:i/>
          <w:iCs/>
        </w:rPr>
        <w:t xml:space="preserve"> </w:t>
      </w:r>
      <w:proofErr w:type="spellStart"/>
      <w:r w:rsidRPr="001D7A36">
        <w:rPr>
          <w:i/>
          <w:iCs/>
        </w:rPr>
        <w:t>Branch</w:t>
      </w:r>
      <w:proofErr w:type="spellEnd"/>
      <w:r w:rsidRPr="001D7A36">
        <w:rPr>
          <w:i/>
          <w:iCs/>
        </w:rPr>
        <w:t>.</w:t>
      </w:r>
      <w:r w:rsidR="000A3E78" w:rsidRPr="00F93132">
        <w:rPr>
          <w:i/>
          <w:iCs/>
        </w:rPr>
        <w:t xml:space="preserve"> </w:t>
      </w:r>
      <w:proofErr w:type="spellStart"/>
      <w:r w:rsidR="00A709B2">
        <w:rPr>
          <w:i/>
          <w:iCs/>
        </w:rPr>
        <w:t>R</w:t>
      </w:r>
      <w:r w:rsidR="000A3E78" w:rsidRPr="00F93132">
        <w:rPr>
          <w:i/>
          <w:iCs/>
        </w:rPr>
        <w:t>esearch</w:t>
      </w:r>
      <w:r w:rsidR="00A709B2">
        <w:rPr>
          <w:i/>
          <w:iCs/>
        </w:rPr>
        <w:t>’s</w:t>
      </w:r>
      <w:proofErr w:type="spellEnd"/>
      <w:r w:rsidR="000A3E78" w:rsidRPr="00F93132">
        <w:rPr>
          <w:i/>
          <w:iCs/>
        </w:rPr>
        <w:t xml:space="preserve"> </w:t>
      </w:r>
      <w:proofErr w:type="spellStart"/>
      <w:r w:rsidR="000A3E78" w:rsidRPr="00F93132">
        <w:rPr>
          <w:i/>
          <w:iCs/>
        </w:rPr>
        <w:t>conducted</w:t>
      </w:r>
      <w:proofErr w:type="spellEnd"/>
      <w:r w:rsidR="000A3E78" w:rsidRPr="00F93132">
        <w:rPr>
          <w:i/>
          <w:iCs/>
        </w:rPr>
        <w:t xml:space="preserve"> </w:t>
      </w:r>
      <w:r w:rsidR="00295491">
        <w:rPr>
          <w:i/>
          <w:iCs/>
        </w:rPr>
        <w:t>in</w:t>
      </w:r>
      <w:r w:rsidR="000A3E78" w:rsidRPr="00F93132">
        <w:rPr>
          <w:i/>
          <w:iCs/>
        </w:rPr>
        <w:t xml:space="preserve"> August</w:t>
      </w:r>
      <w:r w:rsidR="00C21737">
        <w:rPr>
          <w:i/>
          <w:iCs/>
        </w:rPr>
        <w:t>-</w:t>
      </w:r>
      <w:r w:rsidR="000A3E78" w:rsidRPr="00F93132">
        <w:rPr>
          <w:i/>
          <w:iCs/>
        </w:rPr>
        <w:t xml:space="preserve">September in </w:t>
      </w:r>
      <w:proofErr w:type="spellStart"/>
      <w:r w:rsidR="000A3E78" w:rsidRPr="00F93132">
        <w:rPr>
          <w:i/>
          <w:iCs/>
        </w:rPr>
        <w:t>the</w:t>
      </w:r>
      <w:proofErr w:type="spellEnd"/>
      <w:r w:rsidR="000A3E78" w:rsidRPr="00F93132">
        <w:rPr>
          <w:i/>
          <w:iCs/>
        </w:rPr>
        <w:t xml:space="preserve"> </w:t>
      </w:r>
      <w:proofErr w:type="spellStart"/>
      <w:r w:rsidR="000A3E78" w:rsidRPr="00F93132">
        <w:rPr>
          <w:i/>
          <w:iCs/>
        </w:rPr>
        <w:t>Mechatronics</w:t>
      </w:r>
      <w:proofErr w:type="spellEnd"/>
      <w:r w:rsidR="000A3E78" w:rsidRPr="00F93132">
        <w:rPr>
          <w:i/>
          <w:iCs/>
        </w:rPr>
        <w:t xml:space="preserve"> </w:t>
      </w:r>
      <w:proofErr w:type="spellStart"/>
      <w:r w:rsidR="000A3E78" w:rsidRPr="00F93132">
        <w:rPr>
          <w:i/>
          <w:iCs/>
        </w:rPr>
        <w:t>Education</w:t>
      </w:r>
      <w:proofErr w:type="spellEnd"/>
      <w:r w:rsidR="000A3E78" w:rsidRPr="00F93132">
        <w:rPr>
          <w:i/>
          <w:iCs/>
        </w:rPr>
        <w:t xml:space="preserve"> Program </w:t>
      </w:r>
      <w:proofErr w:type="spellStart"/>
      <w:r w:rsidR="000A3E78" w:rsidRPr="00F93132">
        <w:rPr>
          <w:i/>
          <w:iCs/>
        </w:rPr>
        <w:t>at</w:t>
      </w:r>
      <w:proofErr w:type="spellEnd"/>
      <w:r w:rsidR="000A3E78" w:rsidRPr="00F93132">
        <w:rPr>
          <w:i/>
          <w:iCs/>
        </w:rPr>
        <w:t xml:space="preserve"> </w:t>
      </w:r>
      <w:proofErr w:type="spellStart"/>
      <w:r w:rsidR="00483683" w:rsidRPr="00483683">
        <w:rPr>
          <w:i/>
          <w:iCs/>
        </w:rPr>
        <w:t>U</w:t>
      </w:r>
      <w:r w:rsidR="00483683">
        <w:rPr>
          <w:i/>
          <w:iCs/>
        </w:rPr>
        <w:t>nivesitas</w:t>
      </w:r>
      <w:proofErr w:type="spellEnd"/>
      <w:r w:rsidR="00483683">
        <w:rPr>
          <w:i/>
          <w:iCs/>
        </w:rPr>
        <w:t xml:space="preserve"> Negeri Yogyakarta</w:t>
      </w:r>
      <w:r w:rsidR="000A3E78" w:rsidRPr="00F93132">
        <w:rPr>
          <w:i/>
          <w:iCs/>
        </w:rPr>
        <w:t xml:space="preserve">. </w:t>
      </w:r>
      <w:r w:rsidR="0057574E" w:rsidRPr="0057574E">
        <w:rPr>
          <w:i/>
          <w:iCs/>
        </w:rPr>
        <w:t xml:space="preserve">The </w:t>
      </w:r>
      <w:proofErr w:type="spellStart"/>
      <w:r w:rsidR="0057574E" w:rsidRPr="0057574E">
        <w:rPr>
          <w:i/>
          <w:iCs/>
        </w:rPr>
        <w:t>subjects</w:t>
      </w:r>
      <w:proofErr w:type="spellEnd"/>
      <w:r w:rsidR="0057574E" w:rsidRPr="0057574E">
        <w:rPr>
          <w:i/>
          <w:iCs/>
        </w:rPr>
        <w:t xml:space="preserve"> were </w:t>
      </w:r>
      <w:proofErr w:type="spellStart"/>
      <w:r w:rsidR="0057574E" w:rsidRPr="0057574E">
        <w:rPr>
          <w:i/>
          <w:iCs/>
        </w:rPr>
        <w:t>students</w:t>
      </w:r>
      <w:proofErr w:type="spellEnd"/>
      <w:r w:rsidR="0057574E" w:rsidRPr="0057574E">
        <w:rPr>
          <w:i/>
          <w:iCs/>
        </w:rPr>
        <w:t xml:space="preserve"> </w:t>
      </w:r>
      <w:proofErr w:type="spellStart"/>
      <w:r w:rsidR="0057574E" w:rsidRPr="0057574E">
        <w:rPr>
          <w:i/>
          <w:iCs/>
        </w:rPr>
        <w:t>from</w:t>
      </w:r>
      <w:proofErr w:type="spellEnd"/>
      <w:r w:rsidR="0057574E" w:rsidRPr="0057574E">
        <w:rPr>
          <w:i/>
          <w:iCs/>
        </w:rPr>
        <w:t xml:space="preserve"> </w:t>
      </w:r>
      <w:proofErr w:type="spellStart"/>
      <w:r w:rsidR="0057574E" w:rsidRPr="0057574E">
        <w:rPr>
          <w:i/>
          <w:iCs/>
        </w:rPr>
        <w:t>the</w:t>
      </w:r>
      <w:proofErr w:type="spellEnd"/>
      <w:r w:rsidR="0057574E" w:rsidRPr="0057574E">
        <w:rPr>
          <w:i/>
          <w:iCs/>
        </w:rPr>
        <w:t xml:space="preserve"> </w:t>
      </w:r>
      <w:proofErr w:type="spellStart"/>
      <w:r w:rsidR="0057574E" w:rsidRPr="0057574E">
        <w:rPr>
          <w:i/>
          <w:iCs/>
        </w:rPr>
        <w:t>Mechatronics</w:t>
      </w:r>
      <w:proofErr w:type="spellEnd"/>
      <w:r w:rsidR="0057574E" w:rsidRPr="0057574E">
        <w:rPr>
          <w:i/>
          <w:iCs/>
        </w:rPr>
        <w:t xml:space="preserve"> </w:t>
      </w:r>
      <w:proofErr w:type="spellStart"/>
      <w:r w:rsidR="0057574E" w:rsidRPr="0057574E">
        <w:rPr>
          <w:i/>
          <w:iCs/>
        </w:rPr>
        <w:t>Education</w:t>
      </w:r>
      <w:proofErr w:type="spellEnd"/>
      <w:r w:rsidR="0057574E" w:rsidRPr="0057574E">
        <w:rPr>
          <w:i/>
          <w:iCs/>
        </w:rPr>
        <w:t xml:space="preserve"> Program </w:t>
      </w:r>
      <w:proofErr w:type="spellStart"/>
      <w:r w:rsidR="0057574E" w:rsidRPr="0057574E">
        <w:rPr>
          <w:i/>
          <w:iCs/>
        </w:rPr>
        <w:t>currently</w:t>
      </w:r>
      <w:proofErr w:type="spellEnd"/>
      <w:r w:rsidR="0057574E" w:rsidRPr="0057574E">
        <w:rPr>
          <w:i/>
          <w:iCs/>
        </w:rPr>
        <w:t xml:space="preserve"> </w:t>
      </w:r>
      <w:proofErr w:type="spellStart"/>
      <w:r w:rsidR="0057574E" w:rsidRPr="0057574E">
        <w:rPr>
          <w:i/>
          <w:iCs/>
        </w:rPr>
        <w:t>taking</w:t>
      </w:r>
      <w:proofErr w:type="spellEnd"/>
      <w:r w:rsidR="0057574E" w:rsidRPr="0057574E">
        <w:rPr>
          <w:i/>
          <w:iCs/>
        </w:rPr>
        <w:t xml:space="preserve"> </w:t>
      </w:r>
      <w:proofErr w:type="spellStart"/>
      <w:r w:rsidR="0057574E" w:rsidRPr="0057574E">
        <w:rPr>
          <w:i/>
          <w:iCs/>
        </w:rPr>
        <w:t>or</w:t>
      </w:r>
      <w:proofErr w:type="spellEnd"/>
      <w:r w:rsidR="0057574E" w:rsidRPr="0057574E">
        <w:rPr>
          <w:i/>
          <w:iCs/>
        </w:rPr>
        <w:t xml:space="preserve"> </w:t>
      </w:r>
      <w:proofErr w:type="spellStart"/>
      <w:r w:rsidR="0057574E" w:rsidRPr="0057574E">
        <w:rPr>
          <w:i/>
          <w:iCs/>
        </w:rPr>
        <w:t>who</w:t>
      </w:r>
      <w:proofErr w:type="spellEnd"/>
      <w:r w:rsidR="0057574E" w:rsidRPr="0057574E">
        <w:rPr>
          <w:i/>
          <w:iCs/>
        </w:rPr>
        <w:t xml:space="preserve"> had </w:t>
      </w:r>
      <w:proofErr w:type="spellStart"/>
      <w:r w:rsidR="0057574E" w:rsidRPr="0057574E">
        <w:rPr>
          <w:i/>
          <w:iCs/>
        </w:rPr>
        <w:t>completed</w:t>
      </w:r>
      <w:proofErr w:type="spellEnd"/>
      <w:r w:rsidR="0057574E" w:rsidRPr="0057574E">
        <w:rPr>
          <w:i/>
          <w:iCs/>
        </w:rPr>
        <w:t xml:space="preserve"> </w:t>
      </w:r>
      <w:proofErr w:type="spellStart"/>
      <w:r w:rsidR="0057574E" w:rsidRPr="0057574E">
        <w:rPr>
          <w:i/>
          <w:iCs/>
        </w:rPr>
        <w:t>the</w:t>
      </w:r>
      <w:proofErr w:type="spellEnd"/>
      <w:r w:rsidR="0057574E" w:rsidRPr="0057574E">
        <w:rPr>
          <w:i/>
          <w:iCs/>
        </w:rPr>
        <w:t xml:space="preserve"> </w:t>
      </w:r>
      <w:proofErr w:type="spellStart"/>
      <w:r w:rsidR="0057574E" w:rsidRPr="0057574E">
        <w:rPr>
          <w:i/>
          <w:iCs/>
        </w:rPr>
        <w:t>Robotics</w:t>
      </w:r>
      <w:proofErr w:type="spellEnd"/>
      <w:r w:rsidR="0057574E" w:rsidRPr="0057574E">
        <w:rPr>
          <w:i/>
          <w:iCs/>
        </w:rPr>
        <w:t xml:space="preserve"> </w:t>
      </w:r>
      <w:proofErr w:type="spellStart"/>
      <w:r w:rsidR="0057574E" w:rsidRPr="0057574E">
        <w:rPr>
          <w:i/>
          <w:iCs/>
        </w:rPr>
        <w:t>Practice</w:t>
      </w:r>
      <w:proofErr w:type="spellEnd"/>
      <w:r w:rsidR="0057574E" w:rsidRPr="0057574E">
        <w:rPr>
          <w:i/>
          <w:iCs/>
        </w:rPr>
        <w:t xml:space="preserve"> </w:t>
      </w:r>
      <w:commentRangeStart w:id="31"/>
      <w:proofErr w:type="spellStart"/>
      <w:r w:rsidR="0057574E" w:rsidRPr="0057574E">
        <w:rPr>
          <w:i/>
          <w:iCs/>
        </w:rPr>
        <w:t>course</w:t>
      </w:r>
      <w:commentRangeEnd w:id="31"/>
      <w:proofErr w:type="spellEnd"/>
      <w:r w:rsidR="00194F00">
        <w:rPr>
          <w:rStyle w:val="CommentReference"/>
        </w:rPr>
        <w:commentReference w:id="31"/>
      </w:r>
      <w:del w:id="32" w:author="Khair Udin" w:date="2024-11-28T09:27:00Z" w16du:dateUtc="2024-11-28T02:27:00Z">
        <w:r w:rsidR="0057574E" w:rsidRPr="0057574E" w:rsidDel="00194F00">
          <w:rPr>
            <w:i/>
            <w:iCs/>
          </w:rPr>
          <w:delText>.</w:delText>
        </w:r>
      </w:del>
      <w:r w:rsidR="000A3E78" w:rsidRPr="00F93132">
        <w:rPr>
          <w:i/>
          <w:iCs/>
        </w:rPr>
        <w:t xml:space="preserve">. The </w:t>
      </w:r>
      <w:proofErr w:type="spellStart"/>
      <w:r w:rsidR="000A3E78" w:rsidRPr="00F93132">
        <w:rPr>
          <w:i/>
          <w:iCs/>
        </w:rPr>
        <w:t>content</w:t>
      </w:r>
      <w:proofErr w:type="spellEnd"/>
      <w:r w:rsidR="000A3E78" w:rsidRPr="00F93132">
        <w:rPr>
          <w:i/>
          <w:iCs/>
        </w:rPr>
        <w:t xml:space="preserve"> </w:t>
      </w:r>
      <w:proofErr w:type="spellStart"/>
      <w:r w:rsidR="000A3E78" w:rsidRPr="00F93132">
        <w:rPr>
          <w:i/>
          <w:iCs/>
        </w:rPr>
        <w:t>and</w:t>
      </w:r>
      <w:proofErr w:type="spellEnd"/>
      <w:r w:rsidR="000A3E78" w:rsidRPr="00F93132">
        <w:rPr>
          <w:i/>
          <w:iCs/>
        </w:rPr>
        <w:t xml:space="preserve"> media were </w:t>
      </w:r>
      <w:proofErr w:type="spellStart"/>
      <w:r w:rsidR="000A3E78" w:rsidRPr="00F93132">
        <w:rPr>
          <w:i/>
          <w:iCs/>
        </w:rPr>
        <w:t>evaluated</w:t>
      </w:r>
      <w:proofErr w:type="spellEnd"/>
      <w:r w:rsidR="000A3E78" w:rsidRPr="00F93132">
        <w:rPr>
          <w:i/>
          <w:iCs/>
        </w:rPr>
        <w:t xml:space="preserve"> </w:t>
      </w:r>
      <w:proofErr w:type="spellStart"/>
      <w:r w:rsidR="000A3E78" w:rsidRPr="00F93132">
        <w:rPr>
          <w:i/>
          <w:iCs/>
        </w:rPr>
        <w:t>by</w:t>
      </w:r>
      <w:proofErr w:type="spellEnd"/>
      <w:r w:rsidR="000A3E78" w:rsidRPr="00F93132">
        <w:rPr>
          <w:i/>
          <w:iCs/>
        </w:rPr>
        <w:t xml:space="preserve"> </w:t>
      </w:r>
      <w:proofErr w:type="spellStart"/>
      <w:r w:rsidR="000A3E78" w:rsidRPr="00F93132">
        <w:rPr>
          <w:i/>
          <w:iCs/>
        </w:rPr>
        <w:t>lecturers</w:t>
      </w:r>
      <w:proofErr w:type="spellEnd"/>
      <w:r w:rsidR="000A3E78" w:rsidRPr="00F93132">
        <w:rPr>
          <w:i/>
          <w:iCs/>
        </w:rPr>
        <w:t xml:space="preserve"> </w:t>
      </w:r>
      <w:proofErr w:type="spellStart"/>
      <w:r w:rsidR="000A3E78" w:rsidRPr="00F93132">
        <w:rPr>
          <w:i/>
          <w:iCs/>
        </w:rPr>
        <w:t>from</w:t>
      </w:r>
      <w:proofErr w:type="spellEnd"/>
      <w:r w:rsidR="000A3E78" w:rsidRPr="00F93132">
        <w:rPr>
          <w:i/>
          <w:iCs/>
        </w:rPr>
        <w:t xml:space="preserve"> </w:t>
      </w:r>
      <w:proofErr w:type="spellStart"/>
      <w:r w:rsidR="000A3E78" w:rsidRPr="00F93132">
        <w:rPr>
          <w:i/>
          <w:iCs/>
        </w:rPr>
        <w:t>the</w:t>
      </w:r>
      <w:proofErr w:type="spellEnd"/>
      <w:r w:rsidR="000A3E78" w:rsidRPr="00F93132">
        <w:rPr>
          <w:i/>
          <w:iCs/>
        </w:rPr>
        <w:t xml:space="preserve"> </w:t>
      </w:r>
      <w:proofErr w:type="spellStart"/>
      <w:r w:rsidR="000A3E78" w:rsidRPr="00F93132">
        <w:rPr>
          <w:i/>
          <w:iCs/>
        </w:rPr>
        <w:t>Electrical</w:t>
      </w:r>
      <w:proofErr w:type="spellEnd"/>
      <w:r w:rsidR="000A3E78" w:rsidRPr="00F93132">
        <w:rPr>
          <w:i/>
          <w:iCs/>
        </w:rPr>
        <w:t xml:space="preserve"> Engineering </w:t>
      </w:r>
      <w:proofErr w:type="spellStart"/>
      <w:r w:rsidR="000A3E78" w:rsidRPr="00F93132">
        <w:rPr>
          <w:i/>
          <w:iCs/>
        </w:rPr>
        <w:t>Education</w:t>
      </w:r>
      <w:proofErr w:type="spellEnd"/>
      <w:r w:rsidR="000A3E78" w:rsidRPr="00F93132">
        <w:rPr>
          <w:i/>
          <w:iCs/>
        </w:rPr>
        <w:t xml:space="preserve"> Department. Data </w:t>
      </w:r>
      <w:proofErr w:type="spellStart"/>
      <w:r w:rsidR="000A3E78" w:rsidRPr="00F93132">
        <w:rPr>
          <w:i/>
          <w:iCs/>
        </w:rPr>
        <w:t>collected</w:t>
      </w:r>
      <w:proofErr w:type="spellEnd"/>
      <w:r w:rsidR="000A3E78" w:rsidRPr="00F93132">
        <w:rPr>
          <w:i/>
          <w:iCs/>
        </w:rPr>
        <w:t xml:space="preserve"> </w:t>
      </w:r>
      <w:proofErr w:type="spellStart"/>
      <w:r w:rsidR="000A3E78" w:rsidRPr="00F93132">
        <w:rPr>
          <w:i/>
          <w:iCs/>
        </w:rPr>
        <w:t>using</w:t>
      </w:r>
      <w:proofErr w:type="spellEnd"/>
      <w:r w:rsidR="000A3E78" w:rsidRPr="00F93132">
        <w:rPr>
          <w:i/>
          <w:iCs/>
        </w:rPr>
        <w:t xml:space="preserve"> </w:t>
      </w:r>
      <w:proofErr w:type="spellStart"/>
      <w:r w:rsidR="000A3E78" w:rsidRPr="00F93132">
        <w:rPr>
          <w:i/>
          <w:iCs/>
        </w:rPr>
        <w:t>four-option</w:t>
      </w:r>
      <w:proofErr w:type="spellEnd"/>
      <w:r w:rsidR="000A3E78" w:rsidRPr="00F93132">
        <w:rPr>
          <w:i/>
          <w:iCs/>
        </w:rPr>
        <w:t xml:space="preserve"> </w:t>
      </w:r>
      <w:proofErr w:type="spellStart"/>
      <w:r w:rsidR="000A3E78" w:rsidRPr="00F93132">
        <w:rPr>
          <w:i/>
          <w:iCs/>
        </w:rPr>
        <w:t>Likert</w:t>
      </w:r>
      <w:proofErr w:type="spellEnd"/>
      <w:r w:rsidR="000A3E78" w:rsidRPr="00F93132">
        <w:rPr>
          <w:i/>
          <w:iCs/>
        </w:rPr>
        <w:t xml:space="preserve"> </w:t>
      </w:r>
      <w:proofErr w:type="spellStart"/>
      <w:r w:rsidR="000A3E78" w:rsidRPr="00F93132">
        <w:rPr>
          <w:i/>
          <w:iCs/>
        </w:rPr>
        <w:t>scale</w:t>
      </w:r>
      <w:proofErr w:type="spellEnd"/>
      <w:r w:rsidR="000A3E78" w:rsidRPr="00F93132">
        <w:rPr>
          <w:i/>
          <w:iCs/>
        </w:rPr>
        <w:t xml:space="preserve"> </w:t>
      </w:r>
      <w:proofErr w:type="spellStart"/>
      <w:r w:rsidR="000A3E78" w:rsidRPr="00F93132">
        <w:rPr>
          <w:i/>
          <w:iCs/>
        </w:rPr>
        <w:t>with</w:t>
      </w:r>
      <w:proofErr w:type="spellEnd"/>
      <w:r w:rsidR="000A3E78" w:rsidRPr="00F93132">
        <w:rPr>
          <w:i/>
          <w:iCs/>
        </w:rPr>
        <w:t xml:space="preserve"> </w:t>
      </w:r>
      <w:proofErr w:type="spellStart"/>
      <w:r w:rsidR="000A3E78" w:rsidRPr="00F93132">
        <w:rPr>
          <w:i/>
          <w:iCs/>
        </w:rPr>
        <w:t>quantitative</w:t>
      </w:r>
      <w:proofErr w:type="spellEnd"/>
      <w:r w:rsidR="000A3E78" w:rsidRPr="00F93132">
        <w:rPr>
          <w:i/>
          <w:iCs/>
        </w:rPr>
        <w:t xml:space="preserve"> </w:t>
      </w:r>
      <w:proofErr w:type="spellStart"/>
      <w:r w:rsidR="000A3E78" w:rsidRPr="00F93132">
        <w:rPr>
          <w:i/>
          <w:iCs/>
        </w:rPr>
        <w:t>descriptive</w:t>
      </w:r>
      <w:proofErr w:type="spellEnd"/>
      <w:r w:rsidR="000A3E78" w:rsidRPr="00F93132">
        <w:rPr>
          <w:i/>
          <w:iCs/>
        </w:rPr>
        <w:t xml:space="preserve"> </w:t>
      </w:r>
      <w:proofErr w:type="spellStart"/>
      <w:r w:rsidR="000A3E78" w:rsidRPr="00F93132">
        <w:rPr>
          <w:i/>
          <w:iCs/>
        </w:rPr>
        <w:t>analysis</w:t>
      </w:r>
      <w:proofErr w:type="spellEnd"/>
    </w:p>
    <w:p w14:paraId="7039FB8D" w14:textId="3080E507" w:rsidR="00BC241F" w:rsidRPr="00F93132" w:rsidRDefault="00194F00" w:rsidP="00C666C8">
      <w:pPr>
        <w:spacing w:after="0" w:line="259" w:lineRule="auto"/>
        <w:ind w:firstLine="426"/>
        <w:rPr>
          <w:i/>
          <w:iCs/>
        </w:rPr>
      </w:pPr>
      <w:ins w:id="33" w:author="Khair Udin" w:date="2024-11-28T09:27:00Z" w16du:dateUtc="2024-11-28T02:27:00Z">
        <w:r>
          <w:rPr>
            <w:i/>
            <w:iCs/>
          </w:rPr>
          <w:t xml:space="preserve">The </w:t>
        </w:r>
      </w:ins>
      <w:del w:id="34" w:author="Khair Udin" w:date="2024-11-28T09:27:00Z" w16du:dateUtc="2024-11-28T02:27:00Z">
        <w:r w:rsidR="00C31FCD" w:rsidDel="00194F00">
          <w:rPr>
            <w:i/>
            <w:iCs/>
          </w:rPr>
          <w:delText>R</w:delText>
        </w:r>
      </w:del>
      <w:proofErr w:type="spellStart"/>
      <w:ins w:id="35" w:author="Khair Udin" w:date="2024-11-28T09:27:00Z" w16du:dateUtc="2024-11-28T02:27:00Z">
        <w:r>
          <w:rPr>
            <w:i/>
            <w:iCs/>
          </w:rPr>
          <w:t>r</w:t>
        </w:r>
      </w:ins>
      <w:r w:rsidR="00B96434" w:rsidRPr="00B96434">
        <w:rPr>
          <w:i/>
          <w:iCs/>
        </w:rPr>
        <w:t>esults</w:t>
      </w:r>
      <w:proofErr w:type="spellEnd"/>
      <w:r w:rsidR="00B96434" w:rsidRPr="00B96434">
        <w:rPr>
          <w:i/>
          <w:iCs/>
        </w:rPr>
        <w:t xml:space="preserve"> </w:t>
      </w:r>
      <w:proofErr w:type="spellStart"/>
      <w:r w:rsidR="00B96434" w:rsidRPr="00B96434">
        <w:rPr>
          <w:i/>
          <w:iCs/>
        </w:rPr>
        <w:t>of</w:t>
      </w:r>
      <w:proofErr w:type="spellEnd"/>
      <w:r w:rsidR="00B96434" w:rsidRPr="00B96434">
        <w:rPr>
          <w:i/>
          <w:iCs/>
        </w:rPr>
        <w:t xml:space="preserve"> </w:t>
      </w:r>
      <w:proofErr w:type="spellStart"/>
      <w:r w:rsidR="00B96434" w:rsidRPr="00B96434">
        <w:rPr>
          <w:i/>
          <w:iCs/>
        </w:rPr>
        <w:t>this</w:t>
      </w:r>
      <w:proofErr w:type="spellEnd"/>
      <w:r w:rsidR="00B96434" w:rsidRPr="00B96434">
        <w:rPr>
          <w:i/>
          <w:iCs/>
        </w:rPr>
        <w:t xml:space="preserve"> </w:t>
      </w:r>
      <w:proofErr w:type="spellStart"/>
      <w:r w:rsidR="00B96434" w:rsidRPr="00B96434">
        <w:rPr>
          <w:i/>
          <w:iCs/>
        </w:rPr>
        <w:t>research</w:t>
      </w:r>
      <w:proofErr w:type="spellEnd"/>
      <w:r w:rsidR="00B96434" w:rsidRPr="00B96434">
        <w:rPr>
          <w:i/>
          <w:iCs/>
        </w:rPr>
        <w:t xml:space="preserve"> are as </w:t>
      </w:r>
      <w:proofErr w:type="spellStart"/>
      <w:r w:rsidR="00B96434" w:rsidRPr="00B96434">
        <w:rPr>
          <w:i/>
          <w:iCs/>
        </w:rPr>
        <w:t>follows</w:t>
      </w:r>
      <w:proofErr w:type="spellEnd"/>
      <w:r w:rsidR="00B96434" w:rsidRPr="00B96434">
        <w:rPr>
          <w:i/>
          <w:iCs/>
        </w:rPr>
        <w:t xml:space="preserve">: (1) The </w:t>
      </w:r>
      <w:proofErr w:type="spellStart"/>
      <w:r w:rsidR="00B96434" w:rsidRPr="00B96434">
        <w:rPr>
          <w:i/>
          <w:iCs/>
        </w:rPr>
        <w:t>learning</w:t>
      </w:r>
      <w:proofErr w:type="spellEnd"/>
      <w:r w:rsidR="00B96434" w:rsidRPr="00B96434">
        <w:rPr>
          <w:i/>
          <w:iCs/>
        </w:rPr>
        <w:t xml:space="preserve"> media </w:t>
      </w:r>
      <w:proofErr w:type="spellStart"/>
      <w:r w:rsidR="00B96434" w:rsidRPr="00B96434">
        <w:rPr>
          <w:i/>
          <w:iCs/>
        </w:rPr>
        <w:t>uses</w:t>
      </w:r>
      <w:proofErr w:type="spellEnd"/>
      <w:r w:rsidR="00B96434" w:rsidRPr="00B96434">
        <w:rPr>
          <w:i/>
          <w:iCs/>
        </w:rPr>
        <w:t xml:space="preserve"> IMU sensor (LSM6DS0), </w:t>
      </w:r>
      <w:proofErr w:type="spellStart"/>
      <w:r w:rsidR="00B96434" w:rsidRPr="00B96434">
        <w:rPr>
          <w:i/>
          <w:iCs/>
        </w:rPr>
        <w:t>compass</w:t>
      </w:r>
      <w:proofErr w:type="spellEnd"/>
      <w:r w:rsidR="00B96434" w:rsidRPr="00B96434">
        <w:rPr>
          <w:i/>
          <w:iCs/>
        </w:rPr>
        <w:t xml:space="preserve"> sensor (GY-271), </w:t>
      </w:r>
      <w:proofErr w:type="spellStart"/>
      <w:r w:rsidR="00B96434" w:rsidRPr="00B96434">
        <w:rPr>
          <w:i/>
          <w:iCs/>
        </w:rPr>
        <w:t>Arduino</w:t>
      </w:r>
      <w:proofErr w:type="spellEnd"/>
      <w:r w:rsidR="00B96434" w:rsidRPr="00B96434">
        <w:rPr>
          <w:i/>
          <w:iCs/>
        </w:rPr>
        <w:t xml:space="preserve"> Uno </w:t>
      </w:r>
      <w:proofErr w:type="spellStart"/>
      <w:r w:rsidR="00B96434" w:rsidRPr="00B96434">
        <w:rPr>
          <w:i/>
          <w:iCs/>
        </w:rPr>
        <w:t>microcontroller</w:t>
      </w:r>
      <w:proofErr w:type="spellEnd"/>
      <w:r w:rsidR="00B96434" w:rsidRPr="00B96434">
        <w:rPr>
          <w:i/>
          <w:iCs/>
        </w:rPr>
        <w:t xml:space="preserve">, DC </w:t>
      </w:r>
      <w:proofErr w:type="spellStart"/>
      <w:r w:rsidR="00B96434" w:rsidRPr="00B96434">
        <w:rPr>
          <w:i/>
          <w:iCs/>
        </w:rPr>
        <w:t>motors</w:t>
      </w:r>
      <w:proofErr w:type="spellEnd"/>
      <w:r w:rsidR="00B96434" w:rsidRPr="00B96434">
        <w:rPr>
          <w:i/>
          <w:iCs/>
        </w:rPr>
        <w:t xml:space="preserve">, </w:t>
      </w:r>
      <w:proofErr w:type="spellStart"/>
      <w:r w:rsidR="00B96434" w:rsidRPr="00B96434">
        <w:rPr>
          <w:i/>
          <w:iCs/>
        </w:rPr>
        <w:t>and</w:t>
      </w:r>
      <w:proofErr w:type="spellEnd"/>
      <w:r w:rsidR="00B96434" w:rsidRPr="00B96434">
        <w:rPr>
          <w:i/>
          <w:iCs/>
        </w:rPr>
        <w:t xml:space="preserve"> </w:t>
      </w:r>
      <w:proofErr w:type="spellStart"/>
      <w:r w:rsidR="00B96434" w:rsidRPr="00B96434">
        <w:rPr>
          <w:i/>
          <w:iCs/>
        </w:rPr>
        <w:t>servo</w:t>
      </w:r>
      <w:proofErr w:type="spellEnd"/>
      <w:r w:rsidR="00B96434" w:rsidRPr="00B96434">
        <w:rPr>
          <w:i/>
          <w:iCs/>
        </w:rPr>
        <w:t xml:space="preserve"> </w:t>
      </w:r>
      <w:proofErr w:type="spellStart"/>
      <w:r w:rsidR="00B96434" w:rsidRPr="00B96434">
        <w:rPr>
          <w:i/>
          <w:iCs/>
        </w:rPr>
        <w:t>motors</w:t>
      </w:r>
      <w:proofErr w:type="spellEnd"/>
      <w:r w:rsidR="00B96434" w:rsidRPr="00B96434">
        <w:rPr>
          <w:i/>
          <w:iCs/>
        </w:rPr>
        <w:t xml:space="preserve">, </w:t>
      </w:r>
      <w:del w:id="36" w:author="Khair Udin" w:date="2024-11-28T09:28:00Z" w16du:dateUtc="2024-11-28T02:28:00Z">
        <w:r w:rsidR="00B96434" w:rsidRPr="00B96434" w:rsidDel="00194F00">
          <w:rPr>
            <w:i/>
            <w:iCs/>
          </w:rPr>
          <w:delText xml:space="preserve">with </w:delText>
        </w:r>
      </w:del>
      <w:proofErr w:type="spellStart"/>
      <w:ins w:id="37" w:author="Khair Udin" w:date="2024-11-28T09:28:00Z" w16du:dateUtc="2024-11-28T02:28:00Z">
        <w:r>
          <w:rPr>
            <w:i/>
            <w:iCs/>
          </w:rPr>
          <w:t>through</w:t>
        </w:r>
        <w:proofErr w:type="spellEnd"/>
        <w:r w:rsidRPr="00B96434">
          <w:rPr>
            <w:i/>
            <w:iCs/>
          </w:rPr>
          <w:t xml:space="preserve"> </w:t>
        </w:r>
      </w:ins>
      <w:proofErr w:type="spellStart"/>
      <w:r w:rsidR="00B96434" w:rsidRPr="00B96434">
        <w:rPr>
          <w:i/>
          <w:iCs/>
        </w:rPr>
        <w:t>code</w:t>
      </w:r>
      <w:proofErr w:type="spellEnd"/>
      <w:r w:rsidR="00B96434" w:rsidRPr="00B96434">
        <w:rPr>
          <w:i/>
          <w:iCs/>
        </w:rPr>
        <w:t xml:space="preserve"> </w:t>
      </w:r>
      <w:proofErr w:type="spellStart"/>
      <w:r w:rsidR="00B96434" w:rsidRPr="00B96434">
        <w:rPr>
          <w:i/>
          <w:iCs/>
        </w:rPr>
        <w:t>developed</w:t>
      </w:r>
      <w:proofErr w:type="spellEnd"/>
      <w:r w:rsidR="00B96434" w:rsidRPr="00B96434">
        <w:rPr>
          <w:i/>
          <w:iCs/>
        </w:rPr>
        <w:t xml:space="preserve"> in </w:t>
      </w:r>
      <w:proofErr w:type="spellStart"/>
      <w:r w:rsidR="00B96434" w:rsidRPr="00B96434">
        <w:rPr>
          <w:i/>
          <w:iCs/>
        </w:rPr>
        <w:t>the</w:t>
      </w:r>
      <w:proofErr w:type="spellEnd"/>
      <w:r w:rsidR="00B96434" w:rsidRPr="00B96434">
        <w:rPr>
          <w:i/>
          <w:iCs/>
        </w:rPr>
        <w:t xml:space="preserve"> </w:t>
      </w:r>
      <w:proofErr w:type="spellStart"/>
      <w:r w:rsidR="00B96434" w:rsidRPr="00B96434">
        <w:rPr>
          <w:i/>
          <w:iCs/>
        </w:rPr>
        <w:t>Arduino</w:t>
      </w:r>
      <w:proofErr w:type="spellEnd"/>
      <w:r w:rsidR="00B96434" w:rsidRPr="00B96434">
        <w:rPr>
          <w:i/>
          <w:iCs/>
        </w:rPr>
        <w:t xml:space="preserve"> IDE</w:t>
      </w:r>
      <w:r w:rsidR="000A3E78" w:rsidRPr="00F93132">
        <w:rPr>
          <w:i/>
          <w:iCs/>
        </w:rPr>
        <w:t xml:space="preserve">. (2) The </w:t>
      </w:r>
      <w:proofErr w:type="spellStart"/>
      <w:r w:rsidR="000A3E78" w:rsidRPr="00F93132">
        <w:rPr>
          <w:i/>
          <w:iCs/>
        </w:rPr>
        <w:t>performance</w:t>
      </w:r>
      <w:proofErr w:type="spellEnd"/>
      <w:r w:rsidR="000A3E78" w:rsidRPr="00F93132">
        <w:rPr>
          <w:i/>
          <w:iCs/>
        </w:rPr>
        <w:t xml:space="preserve"> </w:t>
      </w:r>
      <w:proofErr w:type="spellStart"/>
      <w:r w:rsidR="000A3E78" w:rsidRPr="00F93132">
        <w:rPr>
          <w:i/>
          <w:iCs/>
        </w:rPr>
        <w:t>includes</w:t>
      </w:r>
      <w:proofErr w:type="spellEnd"/>
      <w:r w:rsidR="000A3E78" w:rsidRPr="00F93132">
        <w:rPr>
          <w:i/>
          <w:iCs/>
        </w:rPr>
        <w:t xml:space="preserve"> </w:t>
      </w:r>
      <w:proofErr w:type="spellStart"/>
      <w:r w:rsidR="000A3E78" w:rsidRPr="00F93132">
        <w:rPr>
          <w:i/>
          <w:iCs/>
        </w:rPr>
        <w:t>rotating</w:t>
      </w:r>
      <w:proofErr w:type="spellEnd"/>
      <w:r w:rsidR="000A3E78" w:rsidRPr="00F93132">
        <w:rPr>
          <w:i/>
          <w:iCs/>
        </w:rPr>
        <w:t xml:space="preserve"> </w:t>
      </w:r>
      <w:proofErr w:type="spellStart"/>
      <w:r w:rsidR="000A3E78" w:rsidRPr="00F93132">
        <w:rPr>
          <w:i/>
          <w:iCs/>
        </w:rPr>
        <w:t>the</w:t>
      </w:r>
      <w:proofErr w:type="spellEnd"/>
      <w:r w:rsidR="000A3E78" w:rsidRPr="00F93132">
        <w:rPr>
          <w:i/>
          <w:iCs/>
        </w:rPr>
        <w:t xml:space="preserve"> robot </w:t>
      </w:r>
      <w:proofErr w:type="spellStart"/>
      <w:r w:rsidR="000A3E78" w:rsidRPr="00F93132">
        <w:rPr>
          <w:i/>
          <w:iCs/>
        </w:rPr>
        <w:t>towards</w:t>
      </w:r>
      <w:proofErr w:type="spellEnd"/>
      <w:r w:rsidR="000A3E78" w:rsidRPr="00F93132">
        <w:rPr>
          <w:i/>
          <w:iCs/>
        </w:rPr>
        <w:t xml:space="preserve"> </w:t>
      </w:r>
      <w:proofErr w:type="spellStart"/>
      <w:r w:rsidR="000A3E78" w:rsidRPr="00F93132">
        <w:rPr>
          <w:i/>
          <w:iCs/>
        </w:rPr>
        <w:t>specific</w:t>
      </w:r>
      <w:proofErr w:type="spellEnd"/>
      <w:r w:rsidR="000A3E78" w:rsidRPr="00F93132">
        <w:rPr>
          <w:i/>
          <w:iCs/>
        </w:rPr>
        <w:t xml:space="preserve"> </w:t>
      </w:r>
      <w:proofErr w:type="spellStart"/>
      <w:r w:rsidR="000A3E78" w:rsidRPr="00F93132">
        <w:rPr>
          <w:i/>
          <w:iCs/>
        </w:rPr>
        <w:t>angle</w:t>
      </w:r>
      <w:proofErr w:type="spellEnd"/>
      <w:r w:rsidR="000A3E78" w:rsidRPr="00F93132">
        <w:rPr>
          <w:i/>
          <w:iCs/>
        </w:rPr>
        <w:t xml:space="preserve">, </w:t>
      </w:r>
      <w:proofErr w:type="spellStart"/>
      <w:r w:rsidR="000A3E78" w:rsidRPr="00F93132">
        <w:rPr>
          <w:i/>
          <w:iCs/>
        </w:rPr>
        <w:t>achieving</w:t>
      </w:r>
      <w:proofErr w:type="spellEnd"/>
      <w:r w:rsidR="000A3E78" w:rsidRPr="00F93132">
        <w:rPr>
          <w:i/>
          <w:iCs/>
        </w:rPr>
        <w:t xml:space="preserve"> </w:t>
      </w:r>
      <w:proofErr w:type="spellStart"/>
      <w:r w:rsidR="000A3E78" w:rsidRPr="00F93132">
        <w:rPr>
          <w:i/>
          <w:iCs/>
        </w:rPr>
        <w:t>average</w:t>
      </w:r>
      <w:proofErr w:type="spellEnd"/>
      <w:r w:rsidR="000A3E78" w:rsidRPr="00F93132">
        <w:rPr>
          <w:i/>
          <w:iCs/>
        </w:rPr>
        <w:t xml:space="preserve"> </w:t>
      </w:r>
      <w:commentRangeStart w:id="38"/>
      <w:proofErr w:type="spellStart"/>
      <w:r w:rsidR="000A3E78" w:rsidRPr="00F93132">
        <w:rPr>
          <w:i/>
          <w:iCs/>
        </w:rPr>
        <w:t>error</w:t>
      </w:r>
      <w:proofErr w:type="spellEnd"/>
      <w:r w:rsidR="000A3E78" w:rsidRPr="00F93132">
        <w:rPr>
          <w:i/>
          <w:iCs/>
        </w:rPr>
        <w:t xml:space="preserve"> </w:t>
      </w:r>
      <w:proofErr w:type="spellStart"/>
      <w:r w:rsidR="000A3E78" w:rsidRPr="00F93132">
        <w:rPr>
          <w:i/>
          <w:iCs/>
        </w:rPr>
        <w:t>of</w:t>
      </w:r>
      <w:proofErr w:type="spellEnd"/>
      <w:r w:rsidR="000A3E78" w:rsidRPr="00F93132">
        <w:rPr>
          <w:i/>
          <w:iCs/>
        </w:rPr>
        <w:t xml:space="preserve"> </w:t>
      </w:r>
      <w:ins w:id="39" w:author="Muhammad Subarkah" w:date="2024-12-11T14:16:00Z" w16du:dateUtc="2024-12-11T07:16:00Z">
        <w:r w:rsidR="00134224" w:rsidRPr="00134224">
          <w:rPr>
            <w:i/>
            <w:iCs/>
            <w:rPrChange w:id="40" w:author="Muhammad Subarkah" w:date="2024-12-11T14:16:00Z" w16du:dateUtc="2024-12-11T07:16:00Z">
              <w:rPr/>
            </w:rPrChange>
          </w:rPr>
          <w:t>6,25%</w:t>
        </w:r>
        <w:r w:rsidR="00134224">
          <w:t xml:space="preserve"> </w:t>
        </w:r>
      </w:ins>
      <w:del w:id="41" w:author="Muhammad Subarkah" w:date="2024-12-11T14:16:00Z" w16du:dateUtc="2024-12-11T07:16:00Z">
        <w:r w:rsidR="000A3E78" w:rsidRPr="00F93132" w:rsidDel="00134224">
          <w:rPr>
            <w:i/>
            <w:iCs/>
          </w:rPr>
          <w:delText xml:space="preserve">3.1° </w:delText>
        </w:r>
      </w:del>
      <w:proofErr w:type="spellStart"/>
      <w:r w:rsidR="000A3E78" w:rsidRPr="00F93132">
        <w:rPr>
          <w:i/>
          <w:iCs/>
        </w:rPr>
        <w:t>for</w:t>
      </w:r>
      <w:proofErr w:type="spellEnd"/>
      <w:r w:rsidR="000A3E78" w:rsidRPr="00F93132">
        <w:rPr>
          <w:i/>
          <w:iCs/>
        </w:rPr>
        <w:t xml:space="preserve"> target </w:t>
      </w:r>
      <w:proofErr w:type="spellStart"/>
      <w:r w:rsidR="000A3E78" w:rsidRPr="00F93132">
        <w:rPr>
          <w:i/>
          <w:iCs/>
        </w:rPr>
        <w:t>angle</w:t>
      </w:r>
      <w:proofErr w:type="spellEnd"/>
      <w:r w:rsidR="000A3E78" w:rsidRPr="00F93132">
        <w:rPr>
          <w:i/>
          <w:iCs/>
        </w:rPr>
        <w:t xml:space="preserve"> </w:t>
      </w:r>
      <w:proofErr w:type="spellStart"/>
      <w:r w:rsidR="000A3E78" w:rsidRPr="00F93132">
        <w:rPr>
          <w:i/>
          <w:iCs/>
        </w:rPr>
        <w:t>of</w:t>
      </w:r>
      <w:proofErr w:type="spellEnd"/>
      <w:r w:rsidR="000A3E78" w:rsidRPr="00F93132">
        <w:rPr>
          <w:i/>
          <w:iCs/>
        </w:rPr>
        <w:t xml:space="preserve"> 50°, </w:t>
      </w:r>
      <w:del w:id="42" w:author="Muhammad Subarkah" w:date="2024-12-11T14:35:00Z" w16du:dateUtc="2024-12-11T07:35:00Z">
        <w:r w:rsidR="000A3E78" w:rsidRPr="00F93132" w:rsidDel="005636BF">
          <w:rPr>
            <w:i/>
            <w:iCs/>
          </w:rPr>
          <w:delText xml:space="preserve">average error of </w:delText>
        </w:r>
      </w:del>
      <w:del w:id="43" w:author="Muhammad Subarkah" w:date="2024-12-11T14:17:00Z" w16du:dateUtc="2024-12-11T07:17:00Z">
        <w:r w:rsidR="000A3E78" w:rsidRPr="00F93132" w:rsidDel="007B7B8C">
          <w:rPr>
            <w:i/>
            <w:iCs/>
          </w:rPr>
          <w:delText xml:space="preserve">4.03° </w:delText>
        </w:r>
      </w:del>
      <w:proofErr w:type="spellStart"/>
      <w:r w:rsidR="000A3E78" w:rsidRPr="00F93132">
        <w:rPr>
          <w:i/>
          <w:iCs/>
        </w:rPr>
        <w:t>for</w:t>
      </w:r>
      <w:proofErr w:type="spellEnd"/>
      <w:r w:rsidR="000A3E78" w:rsidRPr="00F93132">
        <w:rPr>
          <w:i/>
          <w:iCs/>
        </w:rPr>
        <w:t xml:space="preserve"> target </w:t>
      </w:r>
      <w:proofErr w:type="spellStart"/>
      <w:r w:rsidR="000A3E78" w:rsidRPr="00F93132">
        <w:rPr>
          <w:i/>
          <w:iCs/>
        </w:rPr>
        <w:t>of</w:t>
      </w:r>
      <w:proofErr w:type="spellEnd"/>
      <w:r w:rsidR="000A3E78" w:rsidRPr="00F93132">
        <w:rPr>
          <w:i/>
          <w:iCs/>
        </w:rPr>
        <w:t xml:space="preserve"> 90°</w:t>
      </w:r>
      <w:ins w:id="44" w:author="Muhammad Subarkah" w:date="2024-12-11T14:35:00Z" w16du:dateUtc="2024-12-11T07:35:00Z">
        <w:r w:rsidR="005636BF">
          <w:rPr>
            <w:i/>
            <w:iCs/>
          </w:rPr>
          <w:t xml:space="preserve"> </w:t>
        </w:r>
        <w:proofErr w:type="spellStart"/>
        <w:r w:rsidR="005636BF">
          <w:rPr>
            <w:i/>
            <w:iCs/>
          </w:rPr>
          <w:t>get</w:t>
        </w:r>
        <w:proofErr w:type="spellEnd"/>
        <w:r w:rsidR="005636BF">
          <w:rPr>
            <w:i/>
            <w:iCs/>
          </w:rPr>
          <w:t xml:space="preserve"> </w:t>
        </w:r>
        <w:proofErr w:type="spellStart"/>
        <w:r w:rsidR="005636BF" w:rsidRPr="00F93132">
          <w:rPr>
            <w:i/>
            <w:iCs/>
          </w:rPr>
          <w:t>average</w:t>
        </w:r>
        <w:proofErr w:type="spellEnd"/>
        <w:r w:rsidR="005636BF" w:rsidRPr="00F93132">
          <w:rPr>
            <w:i/>
            <w:iCs/>
          </w:rPr>
          <w:t xml:space="preserve"> </w:t>
        </w:r>
        <w:proofErr w:type="spellStart"/>
        <w:r w:rsidR="005636BF" w:rsidRPr="00F93132">
          <w:rPr>
            <w:i/>
            <w:iCs/>
          </w:rPr>
          <w:t>error</w:t>
        </w:r>
        <w:proofErr w:type="spellEnd"/>
        <w:r w:rsidR="005636BF" w:rsidRPr="00F93132">
          <w:rPr>
            <w:i/>
            <w:iCs/>
          </w:rPr>
          <w:t xml:space="preserve"> </w:t>
        </w:r>
        <w:proofErr w:type="spellStart"/>
        <w:r w:rsidR="005636BF" w:rsidRPr="00F93132">
          <w:rPr>
            <w:i/>
            <w:iCs/>
          </w:rPr>
          <w:t>of</w:t>
        </w:r>
        <w:proofErr w:type="spellEnd"/>
        <w:r w:rsidR="005636BF" w:rsidRPr="00F93132">
          <w:rPr>
            <w:i/>
            <w:iCs/>
          </w:rPr>
          <w:t xml:space="preserve"> </w:t>
        </w:r>
        <w:r w:rsidR="005636BF" w:rsidRPr="00AE4C4F">
          <w:rPr>
            <w:i/>
            <w:iCs/>
          </w:rPr>
          <w:t>4,45%</w:t>
        </w:r>
      </w:ins>
      <w:r w:rsidR="000A3E78" w:rsidRPr="00F93132">
        <w:rPr>
          <w:i/>
          <w:iCs/>
        </w:rPr>
        <w:t xml:space="preserve">, </w:t>
      </w:r>
      <w:del w:id="45" w:author="Muhammad Subarkah" w:date="2024-12-11T14:35:00Z" w16du:dateUtc="2024-12-11T07:35:00Z">
        <w:r w:rsidR="000A3E78" w:rsidRPr="00F93132" w:rsidDel="005636BF">
          <w:rPr>
            <w:i/>
            <w:iCs/>
          </w:rPr>
          <w:delText xml:space="preserve">average error of </w:delText>
        </w:r>
      </w:del>
      <w:del w:id="46" w:author="Muhammad Subarkah" w:date="2024-12-11T14:18:00Z" w16du:dateUtc="2024-12-11T07:18:00Z">
        <w:r w:rsidR="000A3E78" w:rsidRPr="00F93132" w:rsidDel="00E27D26">
          <w:rPr>
            <w:i/>
            <w:iCs/>
          </w:rPr>
          <w:delText xml:space="preserve">2.95° </w:delText>
        </w:r>
      </w:del>
      <w:proofErr w:type="spellStart"/>
      <w:r w:rsidR="000A3E78" w:rsidRPr="00F93132">
        <w:rPr>
          <w:i/>
          <w:iCs/>
        </w:rPr>
        <w:t>for</w:t>
      </w:r>
      <w:proofErr w:type="spellEnd"/>
      <w:r w:rsidR="000A3E78" w:rsidRPr="00F93132">
        <w:rPr>
          <w:i/>
          <w:iCs/>
        </w:rPr>
        <w:t xml:space="preserve"> target </w:t>
      </w:r>
      <w:proofErr w:type="spellStart"/>
      <w:r w:rsidR="000A3E78" w:rsidRPr="00F93132">
        <w:rPr>
          <w:i/>
          <w:iCs/>
        </w:rPr>
        <w:t>of</w:t>
      </w:r>
      <w:proofErr w:type="spellEnd"/>
      <w:r w:rsidR="000A3E78" w:rsidRPr="00F93132">
        <w:rPr>
          <w:i/>
          <w:iCs/>
        </w:rPr>
        <w:t xml:space="preserve"> 270°</w:t>
      </w:r>
      <w:ins w:id="47" w:author="Muhammad Subarkah" w:date="2024-12-11T14:35:00Z" w16du:dateUtc="2024-12-11T07:35:00Z">
        <w:r w:rsidR="005636BF">
          <w:rPr>
            <w:i/>
            <w:iCs/>
          </w:rPr>
          <w:t xml:space="preserve"> </w:t>
        </w:r>
        <w:proofErr w:type="spellStart"/>
        <w:r w:rsidR="005636BF">
          <w:rPr>
            <w:i/>
            <w:iCs/>
          </w:rPr>
          <w:t>get</w:t>
        </w:r>
        <w:proofErr w:type="spellEnd"/>
        <w:r w:rsidR="005636BF">
          <w:rPr>
            <w:i/>
            <w:iCs/>
          </w:rPr>
          <w:t xml:space="preserve"> </w:t>
        </w:r>
        <w:proofErr w:type="spellStart"/>
        <w:r w:rsidR="005636BF" w:rsidRPr="00F93132">
          <w:rPr>
            <w:i/>
            <w:iCs/>
          </w:rPr>
          <w:t>average</w:t>
        </w:r>
        <w:proofErr w:type="spellEnd"/>
        <w:r w:rsidR="005636BF" w:rsidRPr="00F93132">
          <w:rPr>
            <w:i/>
            <w:iCs/>
          </w:rPr>
          <w:t xml:space="preserve"> </w:t>
        </w:r>
        <w:proofErr w:type="spellStart"/>
        <w:r w:rsidR="005636BF" w:rsidRPr="00F93132">
          <w:rPr>
            <w:i/>
            <w:iCs/>
          </w:rPr>
          <w:t>error</w:t>
        </w:r>
        <w:proofErr w:type="spellEnd"/>
        <w:r w:rsidR="005636BF" w:rsidRPr="00F93132">
          <w:rPr>
            <w:i/>
            <w:iCs/>
          </w:rPr>
          <w:t xml:space="preserve"> </w:t>
        </w:r>
        <w:proofErr w:type="spellStart"/>
        <w:r w:rsidR="005636BF" w:rsidRPr="00F93132">
          <w:rPr>
            <w:i/>
            <w:iCs/>
          </w:rPr>
          <w:t>of</w:t>
        </w:r>
        <w:proofErr w:type="spellEnd"/>
        <w:r w:rsidR="005636BF" w:rsidRPr="00F93132">
          <w:rPr>
            <w:i/>
            <w:iCs/>
          </w:rPr>
          <w:t xml:space="preserve"> </w:t>
        </w:r>
        <w:r w:rsidR="005636BF" w:rsidRPr="00AE4C4F">
          <w:rPr>
            <w:i/>
            <w:iCs/>
          </w:rPr>
          <w:t>5,9%</w:t>
        </w:r>
        <w:r w:rsidR="005636BF">
          <w:rPr>
            <w:i/>
            <w:iCs/>
          </w:rPr>
          <w:t xml:space="preserve"> </w:t>
        </w:r>
      </w:ins>
      <w:del w:id="48" w:author="Muhammad Subarkah" w:date="2024-12-11T14:35:00Z" w16du:dateUtc="2024-12-11T07:35:00Z">
        <w:r w:rsidR="000A3E78" w:rsidRPr="00F93132" w:rsidDel="005636BF">
          <w:rPr>
            <w:i/>
            <w:iCs/>
          </w:rPr>
          <w:delText xml:space="preserve">, </w:delText>
        </w:r>
      </w:del>
      <w:proofErr w:type="spellStart"/>
      <w:r w:rsidR="000A3E78" w:rsidRPr="00F93132">
        <w:rPr>
          <w:i/>
          <w:iCs/>
        </w:rPr>
        <w:t>and</w:t>
      </w:r>
      <w:proofErr w:type="spellEnd"/>
      <w:r w:rsidR="000A3E78" w:rsidRPr="00F93132">
        <w:rPr>
          <w:i/>
          <w:iCs/>
        </w:rPr>
        <w:t xml:space="preserve"> </w:t>
      </w:r>
      <w:del w:id="49" w:author="Muhammad Subarkah" w:date="2024-12-11T14:35:00Z" w16du:dateUtc="2024-12-11T07:35:00Z">
        <w:r w:rsidR="000A3E78" w:rsidRPr="00F93132" w:rsidDel="005636BF">
          <w:rPr>
            <w:i/>
            <w:iCs/>
          </w:rPr>
          <w:delText xml:space="preserve">average error of </w:delText>
        </w:r>
      </w:del>
      <w:del w:id="50" w:author="Muhammad Subarkah" w:date="2024-12-11T14:19:00Z" w16du:dateUtc="2024-12-11T07:19:00Z">
        <w:r w:rsidR="000A3E78" w:rsidRPr="00F93132" w:rsidDel="00554DF3">
          <w:rPr>
            <w:i/>
            <w:iCs/>
          </w:rPr>
          <w:delText>4.73°</w:delText>
        </w:r>
      </w:del>
      <w:del w:id="51" w:author="Muhammad Subarkah" w:date="2024-12-11T14:35:00Z" w16du:dateUtc="2024-12-11T07:35:00Z">
        <w:r w:rsidR="000A3E78" w:rsidRPr="00F93132" w:rsidDel="005636BF">
          <w:rPr>
            <w:i/>
            <w:iCs/>
          </w:rPr>
          <w:delText xml:space="preserve"> </w:delText>
        </w:r>
      </w:del>
      <w:proofErr w:type="spellStart"/>
      <w:r w:rsidR="000A3E78" w:rsidRPr="00F93132">
        <w:rPr>
          <w:i/>
          <w:iCs/>
        </w:rPr>
        <w:t>for</w:t>
      </w:r>
      <w:proofErr w:type="spellEnd"/>
      <w:r w:rsidR="000A3E78" w:rsidRPr="00F93132">
        <w:rPr>
          <w:i/>
          <w:iCs/>
        </w:rPr>
        <w:t xml:space="preserve"> target </w:t>
      </w:r>
      <w:proofErr w:type="spellStart"/>
      <w:r w:rsidR="000A3E78" w:rsidRPr="00F93132">
        <w:rPr>
          <w:i/>
          <w:iCs/>
        </w:rPr>
        <w:t>of</w:t>
      </w:r>
      <w:proofErr w:type="spellEnd"/>
      <w:r w:rsidR="000A3E78" w:rsidRPr="00F93132">
        <w:rPr>
          <w:i/>
          <w:iCs/>
        </w:rPr>
        <w:t xml:space="preserve"> 310°</w:t>
      </w:r>
      <w:ins w:id="52" w:author="Muhammad Subarkah" w:date="2024-12-11T14:36:00Z" w16du:dateUtc="2024-12-11T07:36:00Z">
        <w:r w:rsidR="005636BF">
          <w:rPr>
            <w:i/>
            <w:iCs/>
          </w:rPr>
          <w:t xml:space="preserve"> </w:t>
        </w:r>
        <w:proofErr w:type="spellStart"/>
        <w:r w:rsidR="005636BF">
          <w:rPr>
            <w:i/>
            <w:iCs/>
          </w:rPr>
          <w:t>get</w:t>
        </w:r>
      </w:ins>
      <w:proofErr w:type="spellEnd"/>
      <w:ins w:id="53" w:author="Muhammad Subarkah" w:date="2024-12-11T14:35:00Z" w16du:dateUtc="2024-12-11T07:35:00Z">
        <w:r w:rsidR="005636BF">
          <w:rPr>
            <w:i/>
            <w:iCs/>
          </w:rPr>
          <w:t xml:space="preserve"> </w:t>
        </w:r>
        <w:proofErr w:type="spellStart"/>
        <w:r w:rsidR="005636BF" w:rsidRPr="00F93132">
          <w:rPr>
            <w:i/>
            <w:iCs/>
          </w:rPr>
          <w:t>average</w:t>
        </w:r>
        <w:proofErr w:type="spellEnd"/>
        <w:r w:rsidR="005636BF" w:rsidRPr="00F93132">
          <w:rPr>
            <w:i/>
            <w:iCs/>
          </w:rPr>
          <w:t xml:space="preserve"> </w:t>
        </w:r>
        <w:proofErr w:type="spellStart"/>
        <w:r w:rsidR="005636BF" w:rsidRPr="00F93132">
          <w:rPr>
            <w:i/>
            <w:iCs/>
          </w:rPr>
          <w:t>error</w:t>
        </w:r>
        <w:proofErr w:type="spellEnd"/>
        <w:r w:rsidR="005636BF" w:rsidRPr="00F93132">
          <w:rPr>
            <w:i/>
            <w:iCs/>
          </w:rPr>
          <w:t xml:space="preserve"> </w:t>
        </w:r>
        <w:proofErr w:type="spellStart"/>
        <w:r w:rsidR="005636BF" w:rsidRPr="00F93132">
          <w:rPr>
            <w:i/>
            <w:iCs/>
          </w:rPr>
          <w:t>of</w:t>
        </w:r>
        <w:proofErr w:type="spellEnd"/>
        <w:r w:rsidR="005636BF" w:rsidRPr="00F93132">
          <w:rPr>
            <w:i/>
            <w:iCs/>
          </w:rPr>
          <w:t xml:space="preserve"> </w:t>
        </w:r>
        <w:r w:rsidR="005636BF">
          <w:rPr>
            <w:i/>
            <w:iCs/>
          </w:rPr>
          <w:t>5,26%</w:t>
        </w:r>
      </w:ins>
      <w:r w:rsidR="000A3E78" w:rsidRPr="00F93132">
        <w:rPr>
          <w:i/>
          <w:iCs/>
        </w:rPr>
        <w:t xml:space="preserve">. The </w:t>
      </w:r>
      <w:proofErr w:type="spellStart"/>
      <w:r w:rsidR="000A3E78" w:rsidRPr="00F93132">
        <w:rPr>
          <w:i/>
          <w:iCs/>
        </w:rPr>
        <w:t>overall</w:t>
      </w:r>
      <w:proofErr w:type="spellEnd"/>
      <w:r w:rsidR="000A3E78" w:rsidRPr="00F93132">
        <w:rPr>
          <w:i/>
          <w:iCs/>
        </w:rPr>
        <w:t xml:space="preserve"> </w:t>
      </w:r>
      <w:proofErr w:type="spellStart"/>
      <w:r w:rsidR="000A3E78" w:rsidRPr="00F93132">
        <w:rPr>
          <w:i/>
          <w:iCs/>
        </w:rPr>
        <w:t>average</w:t>
      </w:r>
      <w:proofErr w:type="spellEnd"/>
      <w:r w:rsidR="000A3E78" w:rsidRPr="00F93132">
        <w:rPr>
          <w:i/>
          <w:iCs/>
        </w:rPr>
        <w:t xml:space="preserve"> </w:t>
      </w:r>
      <w:proofErr w:type="spellStart"/>
      <w:r w:rsidR="000A3E78" w:rsidRPr="00F93132">
        <w:rPr>
          <w:i/>
          <w:iCs/>
        </w:rPr>
        <w:t>error</w:t>
      </w:r>
      <w:proofErr w:type="spellEnd"/>
      <w:r w:rsidR="000A3E78" w:rsidRPr="00F93132">
        <w:rPr>
          <w:i/>
          <w:iCs/>
        </w:rPr>
        <w:t xml:space="preserve"> </w:t>
      </w:r>
      <w:proofErr w:type="spellStart"/>
      <w:r w:rsidR="000A3E78" w:rsidRPr="00F93132">
        <w:rPr>
          <w:i/>
          <w:iCs/>
        </w:rPr>
        <w:t>is</w:t>
      </w:r>
      <w:proofErr w:type="spellEnd"/>
      <w:r w:rsidR="000A3E78" w:rsidRPr="00F93132">
        <w:rPr>
          <w:i/>
          <w:iCs/>
        </w:rPr>
        <w:t xml:space="preserve"> </w:t>
      </w:r>
      <w:ins w:id="54" w:author="Muhammad Subarkah" w:date="2024-12-11T14:21:00Z" w16du:dateUtc="2024-12-11T07:21:00Z">
        <w:r w:rsidR="00A856CE">
          <w:rPr>
            <w:i/>
            <w:iCs/>
          </w:rPr>
          <w:t>5,46%</w:t>
        </w:r>
      </w:ins>
      <w:del w:id="55" w:author="Muhammad Subarkah" w:date="2024-12-11T14:21:00Z" w16du:dateUtc="2024-12-11T07:21:00Z">
        <w:r w:rsidR="000A3E78" w:rsidRPr="00F93132" w:rsidDel="00A856CE">
          <w:rPr>
            <w:i/>
            <w:iCs/>
          </w:rPr>
          <w:delText>3.7°</w:delText>
        </w:r>
        <w:commentRangeEnd w:id="38"/>
        <w:r w:rsidDel="00A856CE">
          <w:rPr>
            <w:rStyle w:val="CommentReference"/>
          </w:rPr>
          <w:commentReference w:id="38"/>
        </w:r>
        <w:r w:rsidR="000A3E78" w:rsidRPr="00F93132" w:rsidDel="00A856CE">
          <w:rPr>
            <w:i/>
            <w:iCs/>
          </w:rPr>
          <w:delText>.</w:delText>
        </w:r>
      </w:del>
      <w:r w:rsidR="000A3E78" w:rsidRPr="00F93132">
        <w:rPr>
          <w:i/>
          <w:iCs/>
        </w:rPr>
        <w:t xml:space="preserve"> (3)</w:t>
      </w:r>
      <w:ins w:id="56" w:author="Muhammad Subarkah" w:date="2024-12-11T13:36:00Z" w16du:dateUtc="2024-12-11T06:36:00Z">
        <w:r w:rsidR="00E11375">
          <w:rPr>
            <w:i/>
            <w:iCs/>
          </w:rPr>
          <w:t xml:space="preserve"> </w:t>
        </w:r>
        <w:proofErr w:type="spellStart"/>
        <w:r w:rsidR="00E11375">
          <w:rPr>
            <w:i/>
            <w:iCs/>
          </w:rPr>
          <w:t>Res</w:t>
        </w:r>
        <w:r w:rsidR="00E11375" w:rsidRPr="00E11375">
          <w:rPr>
            <w:i/>
            <w:iCs/>
          </w:rPr>
          <w:t>u</w:t>
        </w:r>
        <w:r w:rsidR="00E11375">
          <w:rPr>
            <w:i/>
            <w:iCs/>
          </w:rPr>
          <w:t>lts</w:t>
        </w:r>
        <w:proofErr w:type="spellEnd"/>
        <w:r w:rsidR="00E11375">
          <w:rPr>
            <w:i/>
            <w:iCs/>
          </w:rPr>
          <w:t xml:space="preserve"> </w:t>
        </w:r>
        <w:proofErr w:type="spellStart"/>
        <w:r w:rsidR="00E11375">
          <w:rPr>
            <w:i/>
            <w:iCs/>
          </w:rPr>
          <w:t>from</w:t>
        </w:r>
      </w:ins>
      <w:proofErr w:type="spellEnd"/>
      <w:ins w:id="57" w:author="Muhammad Subarkah" w:date="2024-12-11T13:37:00Z" w16du:dateUtc="2024-12-11T06:37:00Z">
        <w:r w:rsidR="00E11375">
          <w:rPr>
            <w:i/>
            <w:iCs/>
          </w:rPr>
          <w:t xml:space="preserve"> </w:t>
        </w:r>
        <w:proofErr w:type="spellStart"/>
        <w:r w:rsidR="00E11375">
          <w:rPr>
            <w:i/>
            <w:iCs/>
          </w:rPr>
          <w:t>content</w:t>
        </w:r>
        <w:proofErr w:type="spellEnd"/>
        <w:r w:rsidR="00E11375">
          <w:rPr>
            <w:i/>
            <w:iCs/>
          </w:rPr>
          <w:t xml:space="preserve"> </w:t>
        </w:r>
        <w:proofErr w:type="spellStart"/>
        <w:r w:rsidR="00E11375">
          <w:rPr>
            <w:i/>
            <w:iCs/>
          </w:rPr>
          <w:t>experts</w:t>
        </w:r>
      </w:ins>
      <w:proofErr w:type="spellEnd"/>
      <w:ins w:id="58" w:author="Muhammad Subarkah" w:date="2024-12-11T13:36:00Z" w16du:dateUtc="2024-12-11T06:36:00Z">
        <w:r w:rsidR="00E11375">
          <w:rPr>
            <w:i/>
            <w:iCs/>
          </w:rPr>
          <w:t xml:space="preserve"> </w:t>
        </w:r>
        <w:proofErr w:type="spellStart"/>
        <w:r w:rsidR="00E11375">
          <w:rPr>
            <w:i/>
            <w:iCs/>
          </w:rPr>
          <w:t>eval</w:t>
        </w:r>
        <w:r w:rsidR="00E11375" w:rsidRPr="00E11375">
          <w:rPr>
            <w:i/>
            <w:iCs/>
          </w:rPr>
          <w:t>u</w:t>
        </w:r>
        <w:r w:rsidR="00E11375">
          <w:rPr>
            <w:i/>
            <w:iCs/>
          </w:rPr>
          <w:t>ation</w:t>
        </w:r>
        <w:proofErr w:type="spellEnd"/>
        <w:r w:rsidR="00E11375">
          <w:rPr>
            <w:i/>
            <w:iCs/>
          </w:rPr>
          <w:t xml:space="preserve"> </w:t>
        </w:r>
        <w:proofErr w:type="spellStart"/>
        <w:r w:rsidR="00E11375">
          <w:rPr>
            <w:i/>
            <w:iCs/>
          </w:rPr>
          <w:t>shows</w:t>
        </w:r>
      </w:ins>
      <w:proofErr w:type="spellEnd"/>
      <w:ins w:id="59" w:author="Muhammad Subarkah" w:date="2024-12-11T13:37:00Z" w16du:dateUtc="2024-12-11T06:37:00Z">
        <w:r w:rsidR="00E11375">
          <w:rPr>
            <w:i/>
            <w:iCs/>
          </w:rPr>
          <w:t xml:space="preserve"> </w:t>
        </w:r>
        <w:proofErr w:type="spellStart"/>
        <w:r w:rsidR="00E11375">
          <w:rPr>
            <w:i/>
            <w:iCs/>
          </w:rPr>
          <w:t>rating</w:t>
        </w:r>
        <w:proofErr w:type="spellEnd"/>
        <w:r w:rsidR="00E11375">
          <w:rPr>
            <w:i/>
            <w:iCs/>
          </w:rPr>
          <w:t xml:space="preserve"> </w:t>
        </w:r>
        <w:proofErr w:type="spellStart"/>
        <w:r w:rsidR="00E11375">
          <w:rPr>
            <w:i/>
            <w:iCs/>
          </w:rPr>
          <w:t>of</w:t>
        </w:r>
      </w:ins>
      <w:proofErr w:type="spellEnd"/>
      <w:del w:id="60" w:author="Muhammad Subarkah" w:date="2024-12-11T13:37:00Z" w16du:dateUtc="2024-12-11T06:37:00Z">
        <w:r w:rsidR="000A3E78" w:rsidRPr="00F93132" w:rsidDel="00E11375">
          <w:rPr>
            <w:i/>
            <w:iCs/>
          </w:rPr>
          <w:delText xml:space="preserve"> </w:delText>
        </w:r>
        <w:commentRangeStart w:id="61"/>
        <w:r w:rsidR="000A3E78" w:rsidRPr="00F93132" w:rsidDel="00E11375">
          <w:rPr>
            <w:i/>
            <w:iCs/>
          </w:rPr>
          <w:delText xml:space="preserve">The evaluation results show rating of </w:delText>
        </w:r>
      </w:del>
      <w:ins w:id="62" w:author="Muhammad Subarkah" w:date="2024-12-11T13:37:00Z" w16du:dateUtc="2024-12-11T06:37:00Z">
        <w:r w:rsidR="00E11375">
          <w:rPr>
            <w:i/>
            <w:iCs/>
          </w:rPr>
          <w:t xml:space="preserve"> </w:t>
        </w:r>
      </w:ins>
      <w:r w:rsidR="000A3E78" w:rsidRPr="00F93132">
        <w:rPr>
          <w:i/>
          <w:iCs/>
        </w:rPr>
        <w:t xml:space="preserve">"Very </w:t>
      </w:r>
      <w:proofErr w:type="spellStart"/>
      <w:r w:rsidR="000A3E78" w:rsidRPr="00F93132">
        <w:rPr>
          <w:i/>
          <w:iCs/>
        </w:rPr>
        <w:t>Feasible</w:t>
      </w:r>
      <w:proofErr w:type="spellEnd"/>
      <w:r w:rsidR="000A3E78" w:rsidRPr="00F93132">
        <w:rPr>
          <w:i/>
          <w:iCs/>
        </w:rPr>
        <w:t>"</w:t>
      </w:r>
      <w:del w:id="63" w:author="Muhammad Subarkah" w:date="2024-12-11T13:38:00Z" w16du:dateUtc="2024-12-11T06:38:00Z">
        <w:r w:rsidR="000A3E78" w:rsidRPr="00F93132" w:rsidDel="00E11375">
          <w:rPr>
            <w:i/>
            <w:iCs/>
          </w:rPr>
          <w:delText xml:space="preserve"> by content experts </w:delText>
        </w:r>
      </w:del>
      <w:ins w:id="64" w:author="Muhammad Subarkah" w:date="2024-12-11T13:38:00Z" w16du:dateUtc="2024-12-11T06:38:00Z">
        <w:r w:rsidR="00E11375">
          <w:rPr>
            <w:i/>
            <w:iCs/>
          </w:rPr>
          <w:t xml:space="preserve"> </w:t>
        </w:r>
      </w:ins>
      <w:proofErr w:type="spellStart"/>
      <w:r w:rsidR="000A3E78" w:rsidRPr="00F93132">
        <w:rPr>
          <w:i/>
          <w:iCs/>
        </w:rPr>
        <w:t>with</w:t>
      </w:r>
      <w:proofErr w:type="spellEnd"/>
      <w:r w:rsidR="000A3E78" w:rsidRPr="00F93132">
        <w:rPr>
          <w:i/>
          <w:iCs/>
        </w:rPr>
        <w:t xml:space="preserve"> a </w:t>
      </w:r>
      <w:proofErr w:type="spellStart"/>
      <w:r w:rsidR="000A3E78" w:rsidRPr="00F93132">
        <w:rPr>
          <w:i/>
          <w:iCs/>
        </w:rPr>
        <w:t>score</w:t>
      </w:r>
      <w:proofErr w:type="spellEnd"/>
      <w:ins w:id="65" w:author="Muhammad Subarkah" w:date="2024-12-11T13:39:00Z" w16du:dateUtc="2024-12-11T06:39:00Z">
        <w:r w:rsidR="002972FB">
          <w:rPr>
            <w:i/>
            <w:iCs/>
          </w:rPr>
          <w:t xml:space="preserve"> </w:t>
        </w:r>
      </w:ins>
      <w:del w:id="66" w:author="Muhammad Subarkah" w:date="2024-12-11T13:39:00Z" w16du:dateUtc="2024-12-11T06:39:00Z">
        <w:r w:rsidR="000A3E78" w:rsidRPr="00F93132" w:rsidDel="002972FB">
          <w:rPr>
            <w:i/>
            <w:iCs/>
          </w:rPr>
          <w:delText xml:space="preserve"> percentage </w:delText>
        </w:r>
      </w:del>
      <w:proofErr w:type="spellStart"/>
      <w:r w:rsidR="000A3E78" w:rsidRPr="00F93132">
        <w:rPr>
          <w:i/>
          <w:iCs/>
        </w:rPr>
        <w:t>of</w:t>
      </w:r>
      <w:proofErr w:type="spellEnd"/>
      <w:r w:rsidR="000A3E78" w:rsidRPr="00F93132">
        <w:rPr>
          <w:i/>
          <w:iCs/>
        </w:rPr>
        <w:t xml:space="preserve"> 85.93%.</w:t>
      </w:r>
      <w:ins w:id="67" w:author="Muhammad Subarkah" w:date="2024-12-11T14:25:00Z" w16du:dateUtc="2024-12-11T07:25:00Z">
        <w:r w:rsidR="000D2059">
          <w:rPr>
            <w:i/>
            <w:iCs/>
          </w:rPr>
          <w:t xml:space="preserve"> </w:t>
        </w:r>
      </w:ins>
      <w:del w:id="68" w:author="Muhammad Subarkah" w:date="2024-12-11T14:25:00Z" w16du:dateUtc="2024-12-11T07:25:00Z">
        <w:r w:rsidR="000A3E78" w:rsidRPr="00F93132" w:rsidDel="000D2059">
          <w:rPr>
            <w:i/>
            <w:iCs/>
          </w:rPr>
          <w:delText xml:space="preserve"> The m</w:delText>
        </w:r>
      </w:del>
      <w:ins w:id="69" w:author="Muhammad Subarkah" w:date="2024-12-11T14:25:00Z" w16du:dateUtc="2024-12-11T07:25:00Z">
        <w:r w:rsidR="000D2059">
          <w:rPr>
            <w:i/>
            <w:iCs/>
          </w:rPr>
          <w:t>M</w:t>
        </w:r>
      </w:ins>
      <w:r w:rsidR="000A3E78" w:rsidRPr="00F93132">
        <w:rPr>
          <w:i/>
          <w:iCs/>
        </w:rPr>
        <w:t xml:space="preserve">edia </w:t>
      </w:r>
      <w:proofErr w:type="spellStart"/>
      <w:r w:rsidR="000A3E78" w:rsidRPr="00F93132">
        <w:rPr>
          <w:i/>
          <w:iCs/>
        </w:rPr>
        <w:t>expert</w:t>
      </w:r>
      <w:proofErr w:type="spellEnd"/>
      <w:r w:rsidR="000A3E78" w:rsidRPr="00F93132">
        <w:rPr>
          <w:i/>
          <w:iCs/>
        </w:rPr>
        <w:t xml:space="preserve"> </w:t>
      </w:r>
      <w:proofErr w:type="spellStart"/>
      <w:ins w:id="70" w:author="Muhammad Subarkah" w:date="2024-12-11T14:33:00Z" w16du:dateUtc="2024-12-11T07:33:00Z">
        <w:r w:rsidR="00847ADF">
          <w:rPr>
            <w:i/>
            <w:iCs/>
          </w:rPr>
          <w:t>eval</w:t>
        </w:r>
        <w:r w:rsidR="00847ADF" w:rsidRPr="00E11375">
          <w:rPr>
            <w:i/>
            <w:iCs/>
          </w:rPr>
          <w:t>u</w:t>
        </w:r>
        <w:r w:rsidR="00847ADF">
          <w:rPr>
            <w:i/>
            <w:iCs/>
          </w:rPr>
          <w:t>ation</w:t>
        </w:r>
        <w:proofErr w:type="spellEnd"/>
        <w:r w:rsidR="00847ADF">
          <w:rPr>
            <w:i/>
            <w:iCs/>
          </w:rPr>
          <w:t xml:space="preserve"> </w:t>
        </w:r>
      </w:ins>
      <w:del w:id="71" w:author="Muhammad Subarkah" w:date="2024-12-11T14:33:00Z" w16du:dateUtc="2024-12-11T07:33:00Z">
        <w:r w:rsidR="000A3E78" w:rsidRPr="00F93132" w:rsidDel="00847ADF">
          <w:rPr>
            <w:i/>
            <w:iCs/>
          </w:rPr>
          <w:delText xml:space="preserve">assessment </w:delText>
        </w:r>
      </w:del>
      <w:del w:id="72" w:author="Muhammad Subarkah" w:date="2024-12-11T14:25:00Z" w16du:dateUtc="2024-12-11T07:25:00Z">
        <w:r w:rsidR="000A3E78" w:rsidRPr="00F93132" w:rsidDel="000D2059">
          <w:rPr>
            <w:i/>
            <w:iCs/>
          </w:rPr>
          <w:delText xml:space="preserve">received </w:delText>
        </w:r>
      </w:del>
      <w:proofErr w:type="spellStart"/>
      <w:ins w:id="73" w:author="Muhammad Subarkah" w:date="2024-12-11T14:26:00Z" w16du:dateUtc="2024-12-11T07:26:00Z">
        <w:r w:rsidR="000D2059">
          <w:rPr>
            <w:i/>
            <w:iCs/>
          </w:rPr>
          <w:t>get</w:t>
        </w:r>
        <w:proofErr w:type="spellEnd"/>
        <w:r w:rsidR="000D2059">
          <w:rPr>
            <w:i/>
            <w:iCs/>
          </w:rPr>
          <w:t xml:space="preserve"> a</w:t>
        </w:r>
      </w:ins>
      <w:ins w:id="74" w:author="Muhammad Subarkah" w:date="2024-12-11T14:25:00Z" w16du:dateUtc="2024-12-11T07:25:00Z">
        <w:r w:rsidR="000D2059" w:rsidRPr="00F93132">
          <w:rPr>
            <w:i/>
            <w:iCs/>
          </w:rPr>
          <w:t xml:space="preserve"> </w:t>
        </w:r>
      </w:ins>
      <w:proofErr w:type="spellStart"/>
      <w:r w:rsidR="000A3E78" w:rsidRPr="00F93132">
        <w:rPr>
          <w:i/>
          <w:iCs/>
        </w:rPr>
        <w:t>score</w:t>
      </w:r>
      <w:proofErr w:type="spellEnd"/>
      <w:r w:rsidR="000A3E78" w:rsidRPr="00F93132">
        <w:rPr>
          <w:i/>
          <w:iCs/>
        </w:rPr>
        <w:t xml:space="preserve"> </w:t>
      </w:r>
      <w:del w:id="75" w:author="Muhammad Subarkah" w:date="2024-12-11T13:39:00Z" w16du:dateUtc="2024-12-11T06:39:00Z">
        <w:r w:rsidR="000A3E78" w:rsidRPr="00F93132" w:rsidDel="002E3925">
          <w:rPr>
            <w:i/>
            <w:iCs/>
          </w:rPr>
          <w:delText xml:space="preserve">percentage </w:delText>
        </w:r>
      </w:del>
      <w:proofErr w:type="spellStart"/>
      <w:r w:rsidR="000A3E78" w:rsidRPr="00F93132">
        <w:rPr>
          <w:i/>
          <w:iCs/>
        </w:rPr>
        <w:t>of</w:t>
      </w:r>
      <w:proofErr w:type="spellEnd"/>
      <w:r w:rsidR="000A3E78" w:rsidRPr="00F93132">
        <w:rPr>
          <w:i/>
          <w:iCs/>
        </w:rPr>
        <w:t xml:space="preserve"> 94%, </w:t>
      </w:r>
      <w:proofErr w:type="spellStart"/>
      <w:r w:rsidR="000A3E78" w:rsidRPr="00F93132">
        <w:rPr>
          <w:i/>
          <w:iCs/>
        </w:rPr>
        <w:t>also</w:t>
      </w:r>
      <w:proofErr w:type="spellEnd"/>
      <w:r w:rsidR="000A3E78" w:rsidRPr="00F93132">
        <w:rPr>
          <w:i/>
          <w:iCs/>
        </w:rPr>
        <w:t xml:space="preserve"> </w:t>
      </w:r>
      <w:proofErr w:type="spellStart"/>
      <w:r w:rsidR="000A3E78" w:rsidRPr="00F93132">
        <w:rPr>
          <w:i/>
          <w:iCs/>
        </w:rPr>
        <w:t>rated</w:t>
      </w:r>
      <w:proofErr w:type="spellEnd"/>
      <w:r w:rsidR="000A3E78" w:rsidRPr="00F93132">
        <w:rPr>
          <w:i/>
          <w:iCs/>
        </w:rPr>
        <w:t xml:space="preserve"> as "Very </w:t>
      </w:r>
      <w:proofErr w:type="spellStart"/>
      <w:r w:rsidR="000A3E78" w:rsidRPr="00F93132">
        <w:rPr>
          <w:i/>
          <w:iCs/>
        </w:rPr>
        <w:t>Feasible</w:t>
      </w:r>
      <w:proofErr w:type="spellEnd"/>
      <w:r w:rsidR="000A3E78" w:rsidRPr="00F93132">
        <w:rPr>
          <w:i/>
          <w:iCs/>
        </w:rPr>
        <w:t>,"</w:t>
      </w:r>
      <w:proofErr w:type="spellStart"/>
      <w:del w:id="76" w:author="Muhammad Subarkah" w:date="2024-12-11T14:34:00Z" w16du:dateUtc="2024-12-11T07:34:00Z">
        <w:r w:rsidR="000A3E78" w:rsidRPr="00F93132" w:rsidDel="00CF74E0">
          <w:rPr>
            <w:i/>
            <w:iCs/>
          </w:rPr>
          <w:delText xml:space="preserve"> while</w:delText>
        </w:r>
      </w:del>
      <w:ins w:id="77" w:author="Muhammad Subarkah" w:date="2024-12-11T14:34:00Z" w16du:dateUtc="2024-12-11T07:34:00Z">
        <w:r w:rsidR="00CF74E0">
          <w:rPr>
            <w:i/>
            <w:iCs/>
          </w:rPr>
          <w:t>and</w:t>
        </w:r>
      </w:ins>
      <w:proofErr w:type="spellEnd"/>
      <w:r w:rsidR="000A3E78" w:rsidRPr="00F93132">
        <w:rPr>
          <w:i/>
          <w:iCs/>
        </w:rPr>
        <w:t xml:space="preserve"> </w:t>
      </w:r>
      <w:proofErr w:type="spellStart"/>
      <w:r w:rsidR="000A3E78" w:rsidRPr="00F93132">
        <w:rPr>
          <w:i/>
          <w:iCs/>
        </w:rPr>
        <w:t>user</w:t>
      </w:r>
      <w:proofErr w:type="spellEnd"/>
      <w:r w:rsidR="000A3E78" w:rsidRPr="00F93132">
        <w:rPr>
          <w:i/>
          <w:iCs/>
        </w:rPr>
        <w:t xml:space="preserve"> </w:t>
      </w:r>
      <w:proofErr w:type="spellStart"/>
      <w:ins w:id="78" w:author="Muhammad Subarkah" w:date="2024-12-11T14:33:00Z" w16du:dateUtc="2024-12-11T07:33:00Z">
        <w:r w:rsidR="00847ADF">
          <w:rPr>
            <w:i/>
            <w:iCs/>
          </w:rPr>
          <w:t>eval</w:t>
        </w:r>
        <w:r w:rsidR="00847ADF" w:rsidRPr="00E11375">
          <w:rPr>
            <w:i/>
            <w:iCs/>
          </w:rPr>
          <w:t>u</w:t>
        </w:r>
        <w:r w:rsidR="00847ADF">
          <w:rPr>
            <w:i/>
            <w:iCs/>
          </w:rPr>
          <w:t>ation</w:t>
        </w:r>
        <w:proofErr w:type="spellEnd"/>
        <w:r w:rsidR="00847ADF">
          <w:rPr>
            <w:i/>
            <w:iCs/>
          </w:rPr>
          <w:t xml:space="preserve"> </w:t>
        </w:r>
      </w:ins>
      <w:proofErr w:type="spellStart"/>
      <w:ins w:id="79" w:author="Muhammad Subarkah" w:date="2024-12-11T14:34:00Z" w16du:dateUtc="2024-12-11T07:34:00Z">
        <w:r w:rsidR="00CF74E0">
          <w:rPr>
            <w:i/>
            <w:iCs/>
          </w:rPr>
          <w:t>also</w:t>
        </w:r>
        <w:proofErr w:type="spellEnd"/>
        <w:r w:rsidR="00CF74E0">
          <w:rPr>
            <w:i/>
            <w:iCs/>
          </w:rPr>
          <w:t xml:space="preserve"> </w:t>
        </w:r>
      </w:ins>
      <w:del w:id="80" w:author="Muhammad Subarkah" w:date="2024-12-11T14:33:00Z" w16du:dateUtc="2024-12-11T07:33:00Z">
        <w:r w:rsidR="000A3E78" w:rsidRPr="00F93132" w:rsidDel="00847ADF">
          <w:rPr>
            <w:i/>
            <w:iCs/>
          </w:rPr>
          <w:delText xml:space="preserve">assessments </w:delText>
        </w:r>
      </w:del>
      <w:del w:id="81" w:author="Muhammad Subarkah" w:date="2024-12-11T14:34:00Z" w16du:dateUtc="2024-12-11T07:34:00Z">
        <w:r w:rsidR="000A3E78" w:rsidRPr="00F93132" w:rsidDel="00CF74E0">
          <w:rPr>
            <w:i/>
            <w:iCs/>
          </w:rPr>
          <w:delText xml:space="preserve">were </w:delText>
        </w:r>
      </w:del>
      <w:del w:id="82" w:author="Muhammad Subarkah" w:date="2024-12-11T13:38:00Z" w16du:dateUtc="2024-12-11T06:38:00Z">
        <w:r w:rsidR="000A3E78" w:rsidRPr="00F93132" w:rsidDel="00E11375">
          <w:rPr>
            <w:i/>
            <w:iCs/>
          </w:rPr>
          <w:delText xml:space="preserve">categorized </w:delText>
        </w:r>
      </w:del>
      <w:proofErr w:type="spellStart"/>
      <w:ins w:id="83" w:author="Muhammad Subarkah" w:date="2024-12-11T13:38:00Z" w16du:dateUtc="2024-12-11T06:38:00Z">
        <w:r w:rsidR="00E11375">
          <w:rPr>
            <w:i/>
            <w:iCs/>
          </w:rPr>
          <w:t>rated</w:t>
        </w:r>
        <w:proofErr w:type="spellEnd"/>
        <w:r w:rsidR="00E11375" w:rsidRPr="00F93132">
          <w:rPr>
            <w:i/>
            <w:iCs/>
          </w:rPr>
          <w:t xml:space="preserve"> </w:t>
        </w:r>
      </w:ins>
      <w:r w:rsidR="000A3E78" w:rsidRPr="00F93132">
        <w:rPr>
          <w:i/>
          <w:iCs/>
        </w:rPr>
        <w:t xml:space="preserve">as "Very </w:t>
      </w:r>
      <w:proofErr w:type="spellStart"/>
      <w:r w:rsidR="000A3E78" w:rsidRPr="00F93132">
        <w:rPr>
          <w:i/>
          <w:iCs/>
        </w:rPr>
        <w:t>Feasible</w:t>
      </w:r>
      <w:proofErr w:type="spellEnd"/>
      <w:r w:rsidR="000A3E78" w:rsidRPr="00F93132">
        <w:rPr>
          <w:i/>
          <w:iCs/>
        </w:rPr>
        <w:t xml:space="preserve">" </w:t>
      </w:r>
      <w:proofErr w:type="spellStart"/>
      <w:r w:rsidR="000A3E78" w:rsidRPr="00F93132">
        <w:rPr>
          <w:i/>
          <w:iCs/>
        </w:rPr>
        <w:t>with</w:t>
      </w:r>
      <w:proofErr w:type="spellEnd"/>
      <w:r w:rsidR="000A3E78" w:rsidRPr="00F93132">
        <w:rPr>
          <w:i/>
          <w:iCs/>
        </w:rPr>
        <w:t xml:space="preserve"> </w:t>
      </w:r>
      <w:proofErr w:type="spellStart"/>
      <w:r w:rsidR="000A3E78" w:rsidRPr="00F93132">
        <w:rPr>
          <w:i/>
          <w:iCs/>
        </w:rPr>
        <w:t>score</w:t>
      </w:r>
      <w:proofErr w:type="spellEnd"/>
      <w:r w:rsidR="000A3E78" w:rsidRPr="00F93132">
        <w:rPr>
          <w:i/>
          <w:iCs/>
        </w:rPr>
        <w:t xml:space="preserve"> </w:t>
      </w:r>
      <w:del w:id="84" w:author="Muhammad Subarkah" w:date="2024-12-11T13:39:00Z" w16du:dateUtc="2024-12-11T06:39:00Z">
        <w:r w:rsidR="000A3E78" w:rsidRPr="00F93132" w:rsidDel="00E11375">
          <w:rPr>
            <w:i/>
            <w:iCs/>
          </w:rPr>
          <w:delText xml:space="preserve">percentage </w:delText>
        </w:r>
      </w:del>
      <w:proofErr w:type="spellStart"/>
      <w:r w:rsidR="000A3E78" w:rsidRPr="00F93132">
        <w:rPr>
          <w:i/>
          <w:iCs/>
        </w:rPr>
        <w:t>of</w:t>
      </w:r>
      <w:proofErr w:type="spellEnd"/>
      <w:r w:rsidR="000A3E78" w:rsidRPr="00F93132">
        <w:rPr>
          <w:i/>
          <w:iCs/>
        </w:rPr>
        <w:t xml:space="preserve"> 91%.</w:t>
      </w:r>
      <w:bookmarkEnd w:id="30"/>
      <w:commentRangeEnd w:id="61"/>
      <w:r>
        <w:rPr>
          <w:rStyle w:val="CommentReference"/>
        </w:rPr>
        <w:commentReference w:id="61"/>
      </w:r>
    </w:p>
    <w:p w14:paraId="79C298B8" w14:textId="11F36BC8" w:rsidR="006F5C68" w:rsidRPr="00A851C8" w:rsidRDefault="0088746E" w:rsidP="000958D3">
      <w:pPr>
        <w:spacing w:before="240" w:line="259" w:lineRule="auto"/>
        <w:rPr>
          <w:b/>
          <w:bCs/>
          <w:i/>
          <w:iCs/>
        </w:rPr>
      </w:pPr>
      <w:bookmarkStart w:id="85" w:name="_Hlk179760320"/>
      <w:proofErr w:type="spellStart"/>
      <w:r w:rsidRPr="00A851C8">
        <w:rPr>
          <w:b/>
          <w:bCs/>
          <w:i/>
          <w:iCs/>
        </w:rPr>
        <w:t>Keywords</w:t>
      </w:r>
      <w:proofErr w:type="spellEnd"/>
      <w:r w:rsidRPr="00A851C8">
        <w:rPr>
          <w:b/>
          <w:bCs/>
          <w:i/>
          <w:iCs/>
        </w:rPr>
        <w:t xml:space="preserve">: </w:t>
      </w:r>
      <w:proofErr w:type="spellStart"/>
      <w:r w:rsidRPr="00A851C8">
        <w:rPr>
          <w:i/>
          <w:iCs/>
        </w:rPr>
        <w:t>Learning</w:t>
      </w:r>
      <w:proofErr w:type="spellEnd"/>
      <w:r w:rsidRPr="00A851C8">
        <w:rPr>
          <w:i/>
          <w:iCs/>
        </w:rPr>
        <w:t xml:space="preserve"> Media, </w:t>
      </w:r>
      <w:proofErr w:type="spellStart"/>
      <w:r w:rsidRPr="00A851C8">
        <w:rPr>
          <w:i/>
          <w:iCs/>
        </w:rPr>
        <w:t>Transporter</w:t>
      </w:r>
      <w:proofErr w:type="spellEnd"/>
      <w:r w:rsidRPr="00A851C8">
        <w:rPr>
          <w:i/>
          <w:iCs/>
        </w:rPr>
        <w:t xml:space="preserve">, </w:t>
      </w:r>
      <w:proofErr w:type="spellStart"/>
      <w:r w:rsidRPr="00A851C8">
        <w:rPr>
          <w:i/>
          <w:iCs/>
        </w:rPr>
        <w:t>Inertial</w:t>
      </w:r>
      <w:proofErr w:type="spellEnd"/>
      <w:r w:rsidRPr="00A851C8">
        <w:rPr>
          <w:i/>
          <w:iCs/>
        </w:rPr>
        <w:t xml:space="preserve"> </w:t>
      </w:r>
      <w:proofErr w:type="spellStart"/>
      <w:r w:rsidRPr="00A851C8">
        <w:rPr>
          <w:i/>
          <w:iCs/>
        </w:rPr>
        <w:t>Measurement</w:t>
      </w:r>
      <w:proofErr w:type="spellEnd"/>
      <w:r w:rsidRPr="00A851C8">
        <w:rPr>
          <w:i/>
          <w:iCs/>
        </w:rPr>
        <w:t xml:space="preserve"> Unit, IMU.</w:t>
      </w:r>
    </w:p>
    <w:bookmarkEnd w:id="85"/>
    <w:p w14:paraId="2771E1A2" w14:textId="77777777" w:rsidR="006F5C68" w:rsidRPr="00A851C8" w:rsidRDefault="006F5C68">
      <w:pPr>
        <w:spacing w:line="259" w:lineRule="auto"/>
        <w:jc w:val="left"/>
        <w:rPr>
          <w:b/>
          <w:bCs/>
          <w:i/>
          <w:iCs/>
        </w:rPr>
      </w:pPr>
      <w:r w:rsidRPr="00A851C8">
        <w:rPr>
          <w:b/>
          <w:bCs/>
          <w:i/>
          <w:iCs/>
        </w:rPr>
        <w:br w:type="page"/>
      </w:r>
    </w:p>
    <w:p w14:paraId="35F1C076" w14:textId="2B044C6C" w:rsidR="00633625" w:rsidRDefault="007A42A4" w:rsidP="002419CD">
      <w:pPr>
        <w:pStyle w:val="Heading1"/>
        <w:spacing w:before="240" w:after="0"/>
      </w:pPr>
      <w:bookmarkStart w:id="86" w:name="_Toc184828277"/>
      <w:r>
        <w:rPr>
          <w:rFonts w:ascii="Arial" w:eastAsia="Times New Roman" w:hAnsi="Arial"/>
          <w:b w:val="0"/>
          <w:noProof/>
          <w:szCs w:val="24"/>
          <w14:ligatures w14:val="standardContextual"/>
        </w:rPr>
        <w:lastRenderedPageBreak/>
        <w:drawing>
          <wp:anchor distT="0" distB="0" distL="114300" distR="114300" simplePos="0" relativeHeight="251719680" behindDoc="0" locked="0" layoutInCell="1" allowOverlap="1" wp14:anchorId="2880BE44" wp14:editId="727F1B02">
            <wp:simplePos x="0" y="0"/>
            <wp:positionH relativeFrom="page">
              <wp:posOffset>-131445</wp:posOffset>
            </wp:positionH>
            <wp:positionV relativeFrom="paragraph">
              <wp:posOffset>-1433525</wp:posOffset>
            </wp:positionV>
            <wp:extent cx="7696862" cy="10667823"/>
            <wp:effectExtent l="0" t="0" r="0" b="635"/>
            <wp:wrapNone/>
            <wp:docPr id="142864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43505" name="Picture 1"/>
                    <pic:cNvPicPr/>
                  </pic:nvPicPr>
                  <pic:blipFill>
                    <a:blip r:embed="rId13" cstate="screen">
                      <a:extLst>
                        <a:ext uri="{28A0092B-C50C-407E-A947-70E740481C1C}">
                          <a14:useLocalDpi xmlns:a14="http://schemas.microsoft.com/office/drawing/2010/main"/>
                        </a:ext>
                      </a:extLst>
                    </a:blip>
                    <a:stretch>
                      <a:fillRect/>
                    </a:stretch>
                  </pic:blipFill>
                  <pic:spPr>
                    <a:xfrm>
                      <a:off x="0" y="0"/>
                      <a:ext cx="7696862" cy="10667823"/>
                    </a:xfrm>
                    <a:prstGeom prst="rect">
                      <a:avLst/>
                    </a:prstGeom>
                  </pic:spPr>
                </pic:pic>
              </a:graphicData>
            </a:graphic>
            <wp14:sizeRelH relativeFrom="margin">
              <wp14:pctWidth>0</wp14:pctWidth>
            </wp14:sizeRelH>
            <wp14:sizeRelV relativeFrom="margin">
              <wp14:pctHeight>0</wp14:pctHeight>
            </wp14:sizeRelV>
          </wp:anchor>
        </w:drawing>
      </w:r>
      <w:r w:rsidR="000957DF">
        <w:t>LEMBAR PERSET</w:t>
      </w:r>
      <w:r w:rsidR="000957DF" w:rsidRPr="006F5C68">
        <w:t>U</w:t>
      </w:r>
      <w:r w:rsidR="000957DF">
        <w:t>J</w:t>
      </w:r>
      <w:r w:rsidR="000957DF" w:rsidRPr="006F5C68">
        <w:t>U</w:t>
      </w:r>
      <w:r w:rsidR="000957DF">
        <w:t>AN</w:t>
      </w:r>
      <w:bookmarkEnd w:id="86"/>
    </w:p>
    <w:p w14:paraId="1080F624" w14:textId="5427D07B" w:rsidR="00633625" w:rsidRDefault="00FF27C8" w:rsidP="00F35ABB">
      <w:pPr>
        <w:spacing w:line="259" w:lineRule="auto"/>
        <w:jc w:val="center"/>
      </w:pPr>
      <w:bookmarkStart w:id="87" w:name="OLE_LINK27"/>
      <w:r>
        <w:t>T</w:t>
      </w:r>
      <w:r w:rsidRPr="00FF27C8">
        <w:t>u</w:t>
      </w:r>
      <w:r>
        <w:t xml:space="preserve">gas </w:t>
      </w:r>
      <w:r w:rsidR="005E31D9">
        <w:t>Akhir Skripsi Dengan J</w:t>
      </w:r>
      <w:r w:rsidR="005E31D9" w:rsidRPr="00FF27C8">
        <w:t>u</w:t>
      </w:r>
      <w:r w:rsidR="005E31D9">
        <w:t>d</w:t>
      </w:r>
      <w:r w:rsidR="005E31D9" w:rsidRPr="00FF27C8">
        <w:t>u</w:t>
      </w:r>
      <w:r w:rsidR="005E31D9">
        <w:t>l</w:t>
      </w:r>
    </w:p>
    <w:p w14:paraId="0B4AC53D" w14:textId="13161CD8" w:rsidR="00FF79C9" w:rsidRDefault="00FF79C9" w:rsidP="002419CD">
      <w:pPr>
        <w:spacing w:before="240" w:line="259" w:lineRule="auto"/>
        <w:jc w:val="center"/>
      </w:pPr>
    </w:p>
    <w:p w14:paraId="39833204" w14:textId="0EB6AA95" w:rsidR="00D24CC1" w:rsidRDefault="00D24CC1" w:rsidP="002419CD">
      <w:pPr>
        <w:spacing w:after="0" w:line="360" w:lineRule="auto"/>
        <w:jc w:val="center"/>
        <w:rPr>
          <w:b/>
          <w:bCs/>
        </w:rPr>
      </w:pPr>
      <w:r w:rsidRPr="00984C86">
        <w:rPr>
          <w:b/>
          <w:bCs/>
        </w:rPr>
        <w:t xml:space="preserve">PENGEMBANGAN MEDIA PEMBELAJARAN PENGATURAN ARAH SUDUT PUTAR ROBOT </w:t>
      </w:r>
      <w:r w:rsidRPr="00346B9B">
        <w:rPr>
          <w:b/>
          <w:bCs/>
          <w:i/>
          <w:iCs/>
        </w:rPr>
        <w:t>TRANSPORTER</w:t>
      </w:r>
      <w:r w:rsidRPr="00984C86">
        <w:rPr>
          <w:b/>
          <w:bCs/>
        </w:rPr>
        <w:t xml:space="preserve"> DENGAN SENSOR </w:t>
      </w:r>
    </w:p>
    <w:p w14:paraId="3AD3B605" w14:textId="22016820" w:rsidR="00FF79C9" w:rsidRPr="00FF27C8" w:rsidRDefault="004E64A5" w:rsidP="002419CD">
      <w:pPr>
        <w:spacing w:line="360" w:lineRule="auto"/>
        <w:jc w:val="center"/>
      </w:pPr>
      <w:r w:rsidRPr="001B4700">
        <w:rPr>
          <w:rFonts w:ascii="Arial" w:eastAsia="Times New Roman" w:hAnsi="Arial"/>
          <w:b/>
          <w:noProof/>
          <w:szCs w:val="24"/>
        </w:rPr>
        <w:drawing>
          <wp:anchor distT="0" distB="0" distL="114300" distR="114300" simplePos="0" relativeHeight="251711488" behindDoc="1" locked="0" layoutInCell="1" allowOverlap="1" wp14:anchorId="3E87DA3B" wp14:editId="3E94503C">
            <wp:simplePos x="0" y="0"/>
            <wp:positionH relativeFrom="margin">
              <wp:align>center</wp:align>
            </wp:positionH>
            <wp:positionV relativeFrom="paragraph">
              <wp:posOffset>298450</wp:posOffset>
            </wp:positionV>
            <wp:extent cx="4639945" cy="4707255"/>
            <wp:effectExtent l="0" t="0" r="8255" b="0"/>
            <wp:wrapNone/>
            <wp:docPr id="562980811" name="Picture 562980811" descr="D:\UNY\LOGO U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Y\LOGO UNY.png"/>
                    <pic:cNvPicPr>
                      <a:picLocks noChangeAspect="1" noChangeArrowheads="1"/>
                    </pic:cNvPicPr>
                  </pic:nvPicPr>
                  <pic:blipFill>
                    <a:blip r:embed="rId14" cstate="print">
                      <a:duotone>
                        <a:schemeClr val="accent4">
                          <a:shade val="45000"/>
                          <a:satMod val="135000"/>
                        </a:schemeClr>
                        <a:prstClr val="white"/>
                      </a:duotone>
                      <a:alphaModFix amt="35000"/>
                      <a:extLst>
                        <a:ext uri="{28A0092B-C50C-407E-A947-70E740481C1C}">
                          <a14:useLocalDpi xmlns:a14="http://schemas.microsoft.com/office/drawing/2010/main"/>
                        </a:ext>
                      </a:extLst>
                    </a:blip>
                    <a:srcRect/>
                    <a:stretch>
                      <a:fillRect/>
                    </a:stretch>
                  </pic:blipFill>
                  <pic:spPr bwMode="auto">
                    <a:xfrm>
                      <a:off x="0" y="0"/>
                      <a:ext cx="4639945" cy="470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4CC1" w:rsidRPr="00346B9B">
        <w:rPr>
          <w:b/>
          <w:bCs/>
          <w:i/>
          <w:iCs/>
        </w:rPr>
        <w:t>INERTIAL MEASUREMENT UNIT</w:t>
      </w:r>
      <w:r w:rsidR="00D24CC1" w:rsidRPr="00984C86">
        <w:rPr>
          <w:b/>
          <w:bCs/>
        </w:rPr>
        <w:t xml:space="preserve"> PADA MATA KULIAH ROBOTIKA</w:t>
      </w:r>
    </w:p>
    <w:p w14:paraId="05E781F6" w14:textId="4FCDF7C3" w:rsidR="001C5C5F" w:rsidRDefault="001C5C5F" w:rsidP="002419CD">
      <w:pPr>
        <w:spacing w:before="240" w:line="259" w:lineRule="auto"/>
        <w:jc w:val="center"/>
        <w:rPr>
          <w:b/>
          <w:bCs/>
        </w:rPr>
      </w:pPr>
    </w:p>
    <w:p w14:paraId="25A0B159" w14:textId="0201F8D4" w:rsidR="001C5C5F" w:rsidRDefault="001C5C5F" w:rsidP="002419CD">
      <w:pPr>
        <w:spacing w:after="0" w:line="360" w:lineRule="auto"/>
        <w:jc w:val="center"/>
      </w:pPr>
      <w:r>
        <w:t>Dis</w:t>
      </w:r>
      <w:r w:rsidRPr="001C5C5F">
        <w:t>u</w:t>
      </w:r>
      <w:r>
        <w:t>s</w:t>
      </w:r>
      <w:r w:rsidRPr="001C5C5F">
        <w:t>u</w:t>
      </w:r>
      <w:r>
        <w:t>n Oleh :</w:t>
      </w:r>
      <w:r>
        <w:br/>
        <w:t>M</w:t>
      </w:r>
      <w:r w:rsidRPr="001C5C5F">
        <w:t>u</w:t>
      </w:r>
      <w:r>
        <w:t>hammad S</w:t>
      </w:r>
      <w:r w:rsidRPr="001C5C5F">
        <w:t>u</w:t>
      </w:r>
      <w:r>
        <w:t>barkah</w:t>
      </w:r>
    </w:p>
    <w:p w14:paraId="26E676DF" w14:textId="5DAE68E1" w:rsidR="001C5C5F" w:rsidRDefault="001C5C5F" w:rsidP="002419CD">
      <w:pPr>
        <w:spacing w:after="0" w:line="360" w:lineRule="auto"/>
        <w:jc w:val="center"/>
      </w:pPr>
      <w:r>
        <w:t>NIM. 20518241025</w:t>
      </w:r>
    </w:p>
    <w:p w14:paraId="05823AF6" w14:textId="1596E221" w:rsidR="00217A73" w:rsidRDefault="00217A73" w:rsidP="002419CD">
      <w:pPr>
        <w:spacing w:after="0" w:line="360" w:lineRule="auto"/>
        <w:jc w:val="center"/>
      </w:pPr>
    </w:p>
    <w:p w14:paraId="14C593F9" w14:textId="77777777" w:rsidR="00217A73" w:rsidRDefault="00217A73" w:rsidP="002419CD">
      <w:pPr>
        <w:spacing w:after="0" w:line="360" w:lineRule="auto"/>
        <w:jc w:val="center"/>
      </w:pPr>
    </w:p>
    <w:p w14:paraId="0A696109" w14:textId="77777777" w:rsidR="00217A73" w:rsidRDefault="00217A73" w:rsidP="0055017B">
      <w:pPr>
        <w:spacing w:after="0" w:line="360" w:lineRule="auto"/>
      </w:pPr>
    </w:p>
    <w:p w14:paraId="609EF0F1" w14:textId="77777777" w:rsidR="00217A73" w:rsidRDefault="00217A73" w:rsidP="002419CD">
      <w:pPr>
        <w:spacing w:after="0" w:line="360" w:lineRule="auto"/>
        <w:jc w:val="center"/>
      </w:pPr>
    </w:p>
    <w:p w14:paraId="0572CE87" w14:textId="1CFCDA7F" w:rsidR="00217A73" w:rsidRDefault="00C94B85" w:rsidP="002419CD">
      <w:pPr>
        <w:spacing w:after="0" w:line="360" w:lineRule="auto"/>
        <w:jc w:val="center"/>
      </w:pPr>
      <w:r>
        <w:t>Telah memen</w:t>
      </w:r>
      <w:r w:rsidRPr="00C94B85">
        <w:t>u</w:t>
      </w:r>
      <w:r>
        <w:t>hi syarat dan diset</w:t>
      </w:r>
      <w:r w:rsidRPr="00C94B85">
        <w:t>u</w:t>
      </w:r>
      <w:r>
        <w:t>j</w:t>
      </w:r>
      <w:r w:rsidRPr="00C94B85">
        <w:t>u</w:t>
      </w:r>
      <w:r>
        <w:t xml:space="preserve">i oleh dosen pembimbing </w:t>
      </w:r>
      <w:r w:rsidRPr="00C94B85">
        <w:t>u</w:t>
      </w:r>
      <w:r>
        <w:t>nt</w:t>
      </w:r>
      <w:r w:rsidRPr="00C94B85">
        <w:t>u</w:t>
      </w:r>
      <w:r>
        <w:t xml:space="preserve">k dilaksanakan </w:t>
      </w:r>
      <w:r w:rsidRPr="00C94B85">
        <w:t>U</w:t>
      </w:r>
      <w:r>
        <w:t>jian T</w:t>
      </w:r>
      <w:r w:rsidRPr="00C94B85">
        <w:t>u</w:t>
      </w:r>
      <w:r>
        <w:t>gas Akhir Skripsi bagi yang bersangk</w:t>
      </w:r>
      <w:r w:rsidRPr="00C94B85">
        <w:t>u</w:t>
      </w:r>
      <w:r>
        <w:t>tan</w:t>
      </w:r>
    </w:p>
    <w:p w14:paraId="2F87FC8B" w14:textId="77777777" w:rsidR="00C020CE" w:rsidRDefault="00C020CE" w:rsidP="002419CD">
      <w:pPr>
        <w:spacing w:after="0" w:line="360" w:lineRule="auto"/>
        <w:jc w:val="center"/>
      </w:pPr>
    </w:p>
    <w:p w14:paraId="31AFDEC5" w14:textId="77777777" w:rsidR="00C020CE" w:rsidRDefault="00C020CE" w:rsidP="002419CD">
      <w:pPr>
        <w:spacing w:after="0" w:line="360" w:lineRule="auto"/>
        <w:jc w:val="center"/>
      </w:pPr>
    </w:p>
    <w:p w14:paraId="58CA0B17" w14:textId="77777777" w:rsidR="00124C77" w:rsidRDefault="00124C77" w:rsidP="002419CD">
      <w:pPr>
        <w:spacing w:after="0" w:line="360" w:lineRule="auto"/>
        <w:jc w:val="center"/>
      </w:pPr>
    </w:p>
    <w:p w14:paraId="3B1B4C0E" w14:textId="24176074" w:rsidR="00C020CE" w:rsidRDefault="00C020CE" w:rsidP="002419CD">
      <w:pPr>
        <w:spacing w:after="0" w:line="360" w:lineRule="auto"/>
        <w:jc w:val="center"/>
      </w:pPr>
    </w:p>
    <w:p w14:paraId="6A3795BA" w14:textId="6EF25EE8" w:rsidR="00C020CE" w:rsidRDefault="00762B1B" w:rsidP="002419CD">
      <w:pPr>
        <w:spacing w:after="0" w:line="360" w:lineRule="auto"/>
        <w:jc w:val="center"/>
      </w:pPr>
      <w:r>
        <w:rPr>
          <w:noProof/>
        </w:rPr>
        <mc:AlternateContent>
          <mc:Choice Requires="wps">
            <w:drawing>
              <wp:anchor distT="45720" distB="45720" distL="114300" distR="114300" simplePos="0" relativeHeight="251713536" behindDoc="1" locked="0" layoutInCell="1" allowOverlap="1" wp14:anchorId="278E0587" wp14:editId="5AD6EAEE">
                <wp:simplePos x="0" y="0"/>
                <wp:positionH relativeFrom="margin">
                  <wp:posOffset>2658854</wp:posOffset>
                </wp:positionH>
                <wp:positionV relativeFrom="paragraph">
                  <wp:posOffset>22488</wp:posOffset>
                </wp:positionV>
                <wp:extent cx="2886075" cy="2538117"/>
                <wp:effectExtent l="0" t="0" r="0" b="0"/>
                <wp:wrapNone/>
                <wp:docPr id="778975168"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2538117"/>
                        </a:xfrm>
                        <a:prstGeom prst="rect">
                          <a:avLst/>
                        </a:prstGeom>
                        <a:noFill/>
                        <a:ln w="9525">
                          <a:noFill/>
                          <a:miter lim="800000"/>
                          <a:headEnd/>
                          <a:tailEnd/>
                        </a:ln>
                      </wps:spPr>
                      <wps:txbx>
                        <w:txbxContent>
                          <w:p w14:paraId="1CFC3C1D" w14:textId="7B532CD7" w:rsidR="00762B1B" w:rsidRDefault="00762B1B" w:rsidP="00762B1B">
                            <w:pPr>
                              <w:spacing w:line="360" w:lineRule="auto"/>
                              <w:jc w:val="left"/>
                              <w:rPr>
                                <w:lang w:val="en-US"/>
                              </w:rPr>
                            </w:pPr>
                            <w:r>
                              <w:rPr>
                                <w:lang w:val="en-US"/>
                              </w:rPr>
                              <w:t xml:space="preserve">   Yogyakarta, … Oktober 2024</w:t>
                            </w:r>
                          </w:p>
                          <w:p w14:paraId="5F0EDC3A" w14:textId="4E93F3C9" w:rsidR="009917A2" w:rsidRDefault="00D276F7" w:rsidP="009917A2">
                            <w:pPr>
                              <w:spacing w:after="0" w:line="360" w:lineRule="auto"/>
                              <w:jc w:val="left"/>
                              <w:rPr>
                                <w:lang w:val="en-US"/>
                              </w:rPr>
                            </w:pPr>
                            <w:r>
                              <w:rPr>
                                <w:lang w:val="en-US"/>
                              </w:rPr>
                              <w:t xml:space="preserve">   </w:t>
                            </w:r>
                            <w:r w:rsidR="007E4FC2">
                              <w:rPr>
                                <w:lang w:val="en-US"/>
                              </w:rPr>
                              <w:t>Diset</w:t>
                            </w:r>
                            <w:r w:rsidR="007E4FC2" w:rsidRPr="007E4FC2">
                              <w:rPr>
                                <w:lang w:val="en-US"/>
                              </w:rPr>
                              <w:t>u</w:t>
                            </w:r>
                            <w:r w:rsidR="007E4FC2">
                              <w:rPr>
                                <w:lang w:val="en-US"/>
                              </w:rPr>
                              <w:t>j</w:t>
                            </w:r>
                            <w:r w:rsidR="007E4FC2" w:rsidRPr="007E4FC2">
                              <w:rPr>
                                <w:lang w:val="en-US"/>
                              </w:rPr>
                              <w:t>u</w:t>
                            </w:r>
                            <w:r w:rsidR="007E4FC2">
                              <w:rPr>
                                <w:lang w:val="en-US"/>
                              </w:rPr>
                              <w:t>i,</w:t>
                            </w:r>
                          </w:p>
                          <w:p w14:paraId="0075C2C9" w14:textId="3876EBCA" w:rsidR="00AB614C" w:rsidRDefault="00D276F7" w:rsidP="006C0492">
                            <w:pPr>
                              <w:spacing w:after="0" w:line="360" w:lineRule="auto"/>
                              <w:jc w:val="left"/>
                              <w:rPr>
                                <w:lang w:val="en-US"/>
                              </w:rPr>
                            </w:pPr>
                            <w:r>
                              <w:rPr>
                                <w:lang w:val="en-US"/>
                              </w:rPr>
                              <w:t xml:space="preserve">   </w:t>
                            </w:r>
                            <w:r w:rsidR="00332143">
                              <w:rPr>
                                <w:lang w:val="en-US"/>
                              </w:rPr>
                              <w:t>Dosen pembimbing TAS</w:t>
                            </w:r>
                          </w:p>
                          <w:p w14:paraId="17354F07" w14:textId="77777777" w:rsidR="006C0492" w:rsidRDefault="006C0492" w:rsidP="006C0492">
                            <w:pPr>
                              <w:spacing w:after="0" w:line="360" w:lineRule="auto"/>
                              <w:jc w:val="left"/>
                              <w:rPr>
                                <w:lang w:val="en-US"/>
                              </w:rPr>
                            </w:pPr>
                          </w:p>
                          <w:p w14:paraId="01D6A02C" w14:textId="77777777" w:rsidR="006C0492" w:rsidRDefault="006C0492" w:rsidP="006C0492">
                            <w:pPr>
                              <w:spacing w:after="0" w:line="360" w:lineRule="auto"/>
                              <w:jc w:val="left"/>
                              <w:rPr>
                                <w:lang w:val="en-US"/>
                              </w:rPr>
                            </w:pPr>
                          </w:p>
                          <w:p w14:paraId="11B2F8E4" w14:textId="77777777" w:rsidR="006C0492" w:rsidRDefault="006C0492" w:rsidP="006C0492">
                            <w:pPr>
                              <w:spacing w:after="0" w:line="360" w:lineRule="auto"/>
                              <w:jc w:val="left"/>
                              <w:rPr>
                                <w:lang w:val="en-US"/>
                              </w:rPr>
                            </w:pPr>
                          </w:p>
                          <w:p w14:paraId="02619577" w14:textId="77777777" w:rsidR="006C0492" w:rsidRDefault="006C0492" w:rsidP="006C0492">
                            <w:pPr>
                              <w:spacing w:after="0" w:line="360" w:lineRule="auto"/>
                              <w:jc w:val="left"/>
                              <w:rPr>
                                <w:lang w:val="en-US"/>
                              </w:rPr>
                            </w:pPr>
                          </w:p>
                          <w:p w14:paraId="61113024" w14:textId="4411106A" w:rsidR="009917A2" w:rsidRDefault="00D276F7" w:rsidP="009917A2">
                            <w:pPr>
                              <w:spacing w:after="0" w:line="360" w:lineRule="auto"/>
                              <w:jc w:val="left"/>
                              <w:rPr>
                                <w:lang w:val="en-US"/>
                              </w:rPr>
                            </w:pPr>
                            <w:r>
                              <w:rPr>
                                <w:lang w:val="en-US"/>
                              </w:rPr>
                              <w:t>Dr. Herlambang Sigit Pramono. S.T., M.Cs.</w:t>
                            </w:r>
                          </w:p>
                          <w:p w14:paraId="6B70BD73" w14:textId="57E14FD8" w:rsidR="009917A2" w:rsidRPr="004E5307" w:rsidRDefault="00D276F7" w:rsidP="009917A2">
                            <w:pPr>
                              <w:spacing w:line="360" w:lineRule="auto"/>
                              <w:jc w:val="left"/>
                              <w:rPr>
                                <w:lang w:val="en-US"/>
                              </w:rPr>
                            </w:pPr>
                            <w:r>
                              <w:rPr>
                                <w:lang w:val="en-US"/>
                              </w:rPr>
                              <w:t xml:space="preserve">   </w:t>
                            </w:r>
                            <w:r w:rsidR="009917A2">
                              <w:rPr>
                                <w:lang w:val="en-US"/>
                              </w:rPr>
                              <w:t>NI</w:t>
                            </w:r>
                            <w:r>
                              <w:rPr>
                                <w:lang w:val="en-US"/>
                              </w:rPr>
                              <w:t>P</w:t>
                            </w:r>
                            <w:r w:rsidR="009917A2">
                              <w:rPr>
                                <w:lang w:val="en-US"/>
                              </w:rPr>
                              <w:t xml:space="preserve">. </w:t>
                            </w:r>
                            <w:r w:rsidR="00560480">
                              <w:rPr>
                                <w:lang w:val="en-US"/>
                              </w:rPr>
                              <w:t>19650829 199903 1 0001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8E0587" id="_x0000_t202" coordsize="21600,21600" o:spt="202" path="m,l,21600r21600,l21600,xe">
                <v:stroke joinstyle="miter"/>
                <v:path gradientshapeok="t" o:connecttype="rect"/>
              </v:shapetype>
              <v:shape id="Kotak Teks 2" o:spid="_x0000_s1026" type="#_x0000_t202" style="position:absolute;left:0;text-align:left;margin-left:209.35pt;margin-top:1.75pt;width:227.25pt;height:199.8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" filled="f" stroked="f">
                <v:textbox>
                  <w:txbxContent>
                    <w:p w14:paraId="1CFC3C1D" w14:textId="7B532CD7" w:rsidR="00762B1B" w:rsidRDefault="00762B1B" w:rsidP="00762B1B">
                      <w:pPr>
                        <w:spacing w:line="360" w:lineRule="auto"/>
                        <w:jc w:val="left"/>
                        <w:rPr>
                          <w:lang w:val="en-US"/>
                        </w:rPr>
                      </w:pPr>
                      <w:r>
                        <w:rPr>
                          <w:lang w:val="en-US"/>
                        </w:rPr>
                        <w:t xml:space="preserve">   Yogyakarta, … Oktober 2024</w:t>
                      </w:r>
                    </w:p>
                    <w:p w14:paraId="5F0EDC3A" w14:textId="4E93F3C9" w:rsidR="009917A2" w:rsidRDefault="00D276F7" w:rsidP="009917A2">
                      <w:pPr>
                        <w:spacing w:after="0" w:line="360" w:lineRule="auto"/>
                        <w:jc w:val="left"/>
                        <w:rPr>
                          <w:lang w:val="en-US"/>
                        </w:rPr>
                      </w:pPr>
                      <w:r>
                        <w:rPr>
                          <w:lang w:val="en-US"/>
                        </w:rPr>
                        <w:t xml:space="preserve">   </w:t>
                      </w:r>
                      <w:r w:rsidR="007E4FC2">
                        <w:rPr>
                          <w:lang w:val="en-US"/>
                        </w:rPr>
                        <w:t>Diset</w:t>
                      </w:r>
                      <w:r w:rsidR="007E4FC2" w:rsidRPr="007E4FC2">
                        <w:rPr>
                          <w:lang w:val="en-US"/>
                        </w:rPr>
                        <w:t>u</w:t>
                      </w:r>
                      <w:r w:rsidR="007E4FC2">
                        <w:rPr>
                          <w:lang w:val="en-US"/>
                        </w:rPr>
                        <w:t>j</w:t>
                      </w:r>
                      <w:r w:rsidR="007E4FC2" w:rsidRPr="007E4FC2">
                        <w:rPr>
                          <w:lang w:val="en-US"/>
                        </w:rPr>
                        <w:t>u</w:t>
                      </w:r>
                      <w:r w:rsidR="007E4FC2">
                        <w:rPr>
                          <w:lang w:val="en-US"/>
                        </w:rPr>
                        <w:t>i,</w:t>
                      </w:r>
                    </w:p>
                    <w:p w14:paraId="0075C2C9" w14:textId="3876EBCA" w:rsidR="00AB614C" w:rsidRDefault="00D276F7" w:rsidP="006C0492">
                      <w:pPr>
                        <w:spacing w:after="0" w:line="360" w:lineRule="auto"/>
                        <w:jc w:val="left"/>
                        <w:rPr>
                          <w:lang w:val="en-US"/>
                        </w:rPr>
                      </w:pPr>
                      <w:r>
                        <w:rPr>
                          <w:lang w:val="en-US"/>
                        </w:rPr>
                        <w:t xml:space="preserve">   </w:t>
                      </w:r>
                      <w:r w:rsidR="00332143">
                        <w:rPr>
                          <w:lang w:val="en-US"/>
                        </w:rPr>
                        <w:t>Dosen pembimbing TAS</w:t>
                      </w:r>
                    </w:p>
                    <w:p w14:paraId="17354F07" w14:textId="77777777" w:rsidR="006C0492" w:rsidRDefault="006C0492" w:rsidP="006C0492">
                      <w:pPr>
                        <w:spacing w:after="0" w:line="360" w:lineRule="auto"/>
                        <w:jc w:val="left"/>
                        <w:rPr>
                          <w:lang w:val="en-US"/>
                        </w:rPr>
                      </w:pPr>
                    </w:p>
                    <w:p w14:paraId="01D6A02C" w14:textId="77777777" w:rsidR="006C0492" w:rsidRDefault="006C0492" w:rsidP="006C0492">
                      <w:pPr>
                        <w:spacing w:after="0" w:line="360" w:lineRule="auto"/>
                        <w:jc w:val="left"/>
                        <w:rPr>
                          <w:lang w:val="en-US"/>
                        </w:rPr>
                      </w:pPr>
                    </w:p>
                    <w:p w14:paraId="11B2F8E4" w14:textId="77777777" w:rsidR="006C0492" w:rsidRDefault="006C0492" w:rsidP="006C0492">
                      <w:pPr>
                        <w:spacing w:after="0" w:line="360" w:lineRule="auto"/>
                        <w:jc w:val="left"/>
                        <w:rPr>
                          <w:lang w:val="en-US"/>
                        </w:rPr>
                      </w:pPr>
                    </w:p>
                    <w:p w14:paraId="02619577" w14:textId="77777777" w:rsidR="006C0492" w:rsidRDefault="006C0492" w:rsidP="006C0492">
                      <w:pPr>
                        <w:spacing w:after="0" w:line="360" w:lineRule="auto"/>
                        <w:jc w:val="left"/>
                        <w:rPr>
                          <w:lang w:val="en-US"/>
                        </w:rPr>
                      </w:pPr>
                    </w:p>
                    <w:p w14:paraId="61113024" w14:textId="4411106A" w:rsidR="009917A2" w:rsidRDefault="00D276F7" w:rsidP="009917A2">
                      <w:pPr>
                        <w:spacing w:after="0" w:line="360" w:lineRule="auto"/>
                        <w:jc w:val="left"/>
                        <w:rPr>
                          <w:lang w:val="en-US"/>
                        </w:rPr>
                      </w:pPr>
                      <w:r>
                        <w:rPr>
                          <w:lang w:val="en-US"/>
                        </w:rPr>
                        <w:t>Dr. Herlambang Sigit Pramono. S.T., M.Cs.</w:t>
                      </w:r>
                    </w:p>
                    <w:p w14:paraId="6B70BD73" w14:textId="57E14FD8" w:rsidR="009917A2" w:rsidRPr="004E5307" w:rsidRDefault="00D276F7" w:rsidP="009917A2">
                      <w:pPr>
                        <w:spacing w:line="360" w:lineRule="auto"/>
                        <w:jc w:val="left"/>
                        <w:rPr>
                          <w:lang w:val="en-US"/>
                        </w:rPr>
                      </w:pPr>
                      <w:r>
                        <w:rPr>
                          <w:lang w:val="en-US"/>
                        </w:rPr>
                        <w:t xml:space="preserve">   </w:t>
                      </w:r>
                      <w:r w:rsidR="009917A2">
                        <w:rPr>
                          <w:lang w:val="en-US"/>
                        </w:rPr>
                        <w:t>NI</w:t>
                      </w:r>
                      <w:r>
                        <w:rPr>
                          <w:lang w:val="en-US"/>
                        </w:rPr>
                        <w:t>P</w:t>
                      </w:r>
                      <w:r w:rsidR="009917A2">
                        <w:rPr>
                          <w:lang w:val="en-US"/>
                        </w:rPr>
                        <w:t xml:space="preserve">. </w:t>
                      </w:r>
                      <w:r w:rsidR="00560480">
                        <w:rPr>
                          <w:lang w:val="en-US"/>
                        </w:rPr>
                        <w:t>19650829 199903 1 0001</w:t>
                      </w:r>
                    </w:p>
                  </w:txbxContent>
                </v:textbox>
                <w10:wrap anchorx="margin"/>
              </v:shape>
            </w:pict>
          </mc:Fallback>
        </mc:AlternateContent>
      </w:r>
    </w:p>
    <w:p w14:paraId="1F810E9E" w14:textId="4A9FC917" w:rsidR="00C020CE" w:rsidRDefault="001F5EB0" w:rsidP="002419CD">
      <w:pPr>
        <w:spacing w:after="0" w:line="360" w:lineRule="auto"/>
        <w:jc w:val="center"/>
      </w:pPr>
      <w:r>
        <w:rPr>
          <w:noProof/>
        </w:rPr>
        <mc:AlternateContent>
          <mc:Choice Requires="wps">
            <w:drawing>
              <wp:anchor distT="45720" distB="45720" distL="114300" distR="114300" simplePos="0" relativeHeight="251715584" behindDoc="1" locked="0" layoutInCell="1" allowOverlap="1" wp14:anchorId="46D285E4" wp14:editId="01FFA433">
                <wp:simplePos x="0" y="0"/>
                <wp:positionH relativeFrom="margin">
                  <wp:posOffset>-399415</wp:posOffset>
                </wp:positionH>
                <wp:positionV relativeFrom="paragraph">
                  <wp:posOffset>137269</wp:posOffset>
                </wp:positionV>
                <wp:extent cx="2886075" cy="2238375"/>
                <wp:effectExtent l="0" t="0" r="0" b="0"/>
                <wp:wrapNone/>
                <wp:docPr id="116536262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2238375"/>
                        </a:xfrm>
                        <a:prstGeom prst="rect">
                          <a:avLst/>
                        </a:prstGeom>
                        <a:noFill/>
                        <a:ln w="9525">
                          <a:noFill/>
                          <a:miter lim="800000"/>
                          <a:headEnd/>
                          <a:tailEnd/>
                        </a:ln>
                      </wps:spPr>
                      <wps:txbx>
                        <w:txbxContent>
                          <w:p w14:paraId="695FD62F" w14:textId="77777777" w:rsidR="00AB614C" w:rsidRDefault="00AB614C" w:rsidP="00AB614C">
                            <w:pPr>
                              <w:spacing w:after="0" w:line="360" w:lineRule="auto"/>
                              <w:jc w:val="left"/>
                              <w:rPr>
                                <w:lang w:val="en-US"/>
                              </w:rPr>
                            </w:pPr>
                            <w:r>
                              <w:rPr>
                                <w:lang w:val="en-US"/>
                              </w:rPr>
                              <w:t>Mengetah</w:t>
                            </w:r>
                            <w:r w:rsidRPr="00AB614C">
                              <w:rPr>
                                <w:lang w:val="en-US"/>
                              </w:rPr>
                              <w:t>u</w:t>
                            </w:r>
                            <w:r>
                              <w:rPr>
                                <w:lang w:val="en-US"/>
                              </w:rPr>
                              <w:t>i,</w:t>
                            </w:r>
                          </w:p>
                          <w:p w14:paraId="1FFE7431" w14:textId="12E99625" w:rsidR="00AB614C" w:rsidRDefault="00AB614C" w:rsidP="00AB614C">
                            <w:pPr>
                              <w:spacing w:after="0" w:line="360" w:lineRule="auto"/>
                              <w:jc w:val="left"/>
                              <w:rPr>
                                <w:lang w:val="en-US"/>
                              </w:rPr>
                            </w:pPr>
                            <w:r>
                              <w:rPr>
                                <w:lang w:val="en-US"/>
                              </w:rPr>
                              <w:t>Kepala Program St</w:t>
                            </w:r>
                            <w:r w:rsidRPr="00AB614C">
                              <w:rPr>
                                <w:lang w:val="en-US"/>
                              </w:rPr>
                              <w:t>u</w:t>
                            </w:r>
                            <w:r>
                              <w:rPr>
                                <w:lang w:val="en-US"/>
                              </w:rPr>
                              <w:t>di</w:t>
                            </w:r>
                          </w:p>
                          <w:p w14:paraId="7A540DE7" w14:textId="05A64956" w:rsidR="006C0492" w:rsidRDefault="00AB614C" w:rsidP="006C0492">
                            <w:pPr>
                              <w:spacing w:after="0" w:line="360" w:lineRule="auto"/>
                              <w:jc w:val="left"/>
                              <w:rPr>
                                <w:lang w:val="en-US"/>
                              </w:rPr>
                            </w:pPr>
                            <w:r>
                              <w:rPr>
                                <w:lang w:val="en-US"/>
                              </w:rPr>
                              <w:t>Pendidikan Teknik Mekatronika</w:t>
                            </w:r>
                          </w:p>
                          <w:p w14:paraId="10060DD7" w14:textId="77777777" w:rsidR="006C0492" w:rsidRDefault="006C0492" w:rsidP="006C0492">
                            <w:pPr>
                              <w:spacing w:after="0" w:line="360" w:lineRule="auto"/>
                              <w:jc w:val="left"/>
                              <w:rPr>
                                <w:lang w:val="en-US"/>
                              </w:rPr>
                            </w:pPr>
                          </w:p>
                          <w:p w14:paraId="160E5127" w14:textId="77777777" w:rsidR="006C0492" w:rsidRDefault="006C0492" w:rsidP="006C0492">
                            <w:pPr>
                              <w:spacing w:after="0" w:line="360" w:lineRule="auto"/>
                              <w:jc w:val="left"/>
                              <w:rPr>
                                <w:lang w:val="en-US"/>
                              </w:rPr>
                            </w:pPr>
                          </w:p>
                          <w:p w14:paraId="0391837D" w14:textId="77777777" w:rsidR="006C0492" w:rsidRDefault="006C0492" w:rsidP="006C0492">
                            <w:pPr>
                              <w:spacing w:after="0" w:line="360" w:lineRule="auto"/>
                              <w:jc w:val="left"/>
                              <w:rPr>
                                <w:lang w:val="en-US"/>
                              </w:rPr>
                            </w:pPr>
                          </w:p>
                          <w:p w14:paraId="0719E564" w14:textId="25214C09" w:rsidR="00AB614C" w:rsidRDefault="001E1972" w:rsidP="009917A2">
                            <w:pPr>
                              <w:spacing w:after="0" w:line="360" w:lineRule="auto"/>
                              <w:jc w:val="left"/>
                              <w:rPr>
                                <w:lang w:val="en-US"/>
                              </w:rPr>
                            </w:pPr>
                            <w:r w:rsidRPr="001B4700">
                              <w:t>Sigit Yatmono, ST., M.T.</w:t>
                            </w:r>
                          </w:p>
                          <w:p w14:paraId="0781DD36" w14:textId="753DBE7C" w:rsidR="00AB614C" w:rsidRPr="004E5307" w:rsidRDefault="00AB614C" w:rsidP="009917A2">
                            <w:pPr>
                              <w:spacing w:line="360" w:lineRule="auto"/>
                              <w:jc w:val="left"/>
                              <w:rPr>
                                <w:lang w:val="en-US"/>
                              </w:rPr>
                            </w:pPr>
                            <w:r>
                              <w:rPr>
                                <w:lang w:val="en-US"/>
                              </w:rPr>
                              <w:t xml:space="preserve">NIP. </w:t>
                            </w:r>
                            <w:r w:rsidR="00C5402E" w:rsidRPr="00C5402E">
                              <w:t>19730125 199903 1 001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285E4" id="_x0000_s1027" type="#_x0000_t202" style="position:absolute;left:0;text-align:left;margin-left:-31.45pt;margin-top:10.8pt;width:227.25pt;height:176.25pt;z-index:-25160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" filled="f" stroked="f">
                <v:textbox>
                  <w:txbxContent>
                    <w:p w14:paraId="695FD62F" w14:textId="77777777" w:rsidR="00AB614C" w:rsidRDefault="00AB614C" w:rsidP="00AB614C">
                      <w:pPr>
                        <w:spacing w:after="0" w:line="360" w:lineRule="auto"/>
                        <w:jc w:val="left"/>
                        <w:rPr>
                          <w:lang w:val="en-US"/>
                        </w:rPr>
                      </w:pPr>
                      <w:r>
                        <w:rPr>
                          <w:lang w:val="en-US"/>
                        </w:rPr>
                        <w:t>Mengetah</w:t>
                      </w:r>
                      <w:r w:rsidRPr="00AB614C">
                        <w:rPr>
                          <w:lang w:val="en-US"/>
                        </w:rPr>
                        <w:t>u</w:t>
                      </w:r>
                      <w:r>
                        <w:rPr>
                          <w:lang w:val="en-US"/>
                        </w:rPr>
                        <w:t>i,</w:t>
                      </w:r>
                    </w:p>
                    <w:p w14:paraId="1FFE7431" w14:textId="12E99625" w:rsidR="00AB614C" w:rsidRDefault="00AB614C" w:rsidP="00AB614C">
                      <w:pPr>
                        <w:spacing w:after="0" w:line="360" w:lineRule="auto"/>
                        <w:jc w:val="left"/>
                        <w:rPr>
                          <w:lang w:val="en-US"/>
                        </w:rPr>
                      </w:pPr>
                      <w:r>
                        <w:rPr>
                          <w:lang w:val="en-US"/>
                        </w:rPr>
                        <w:t>Kepala Program St</w:t>
                      </w:r>
                      <w:r w:rsidRPr="00AB614C">
                        <w:rPr>
                          <w:lang w:val="en-US"/>
                        </w:rPr>
                        <w:t>u</w:t>
                      </w:r>
                      <w:r>
                        <w:rPr>
                          <w:lang w:val="en-US"/>
                        </w:rPr>
                        <w:t>di</w:t>
                      </w:r>
                    </w:p>
                    <w:p w14:paraId="7A540DE7" w14:textId="05A64956" w:rsidR="006C0492" w:rsidRDefault="00AB614C" w:rsidP="006C0492">
                      <w:pPr>
                        <w:spacing w:after="0" w:line="360" w:lineRule="auto"/>
                        <w:jc w:val="left"/>
                        <w:rPr>
                          <w:lang w:val="en-US"/>
                        </w:rPr>
                      </w:pPr>
                      <w:r>
                        <w:rPr>
                          <w:lang w:val="en-US"/>
                        </w:rPr>
                        <w:t>Pendidikan Teknik Mekatronika</w:t>
                      </w:r>
                    </w:p>
                    <w:p w14:paraId="10060DD7" w14:textId="77777777" w:rsidR="006C0492" w:rsidRDefault="006C0492" w:rsidP="006C0492">
                      <w:pPr>
                        <w:spacing w:after="0" w:line="360" w:lineRule="auto"/>
                        <w:jc w:val="left"/>
                        <w:rPr>
                          <w:lang w:val="en-US"/>
                        </w:rPr>
                      </w:pPr>
                    </w:p>
                    <w:p w14:paraId="160E5127" w14:textId="77777777" w:rsidR="006C0492" w:rsidRDefault="006C0492" w:rsidP="006C0492">
                      <w:pPr>
                        <w:spacing w:after="0" w:line="360" w:lineRule="auto"/>
                        <w:jc w:val="left"/>
                        <w:rPr>
                          <w:lang w:val="en-US"/>
                        </w:rPr>
                      </w:pPr>
                    </w:p>
                    <w:p w14:paraId="0391837D" w14:textId="77777777" w:rsidR="006C0492" w:rsidRDefault="006C0492" w:rsidP="006C0492">
                      <w:pPr>
                        <w:spacing w:after="0" w:line="360" w:lineRule="auto"/>
                        <w:jc w:val="left"/>
                        <w:rPr>
                          <w:lang w:val="en-US"/>
                        </w:rPr>
                      </w:pPr>
                    </w:p>
                    <w:p w14:paraId="0719E564" w14:textId="25214C09" w:rsidR="00AB614C" w:rsidRDefault="001E1972" w:rsidP="009917A2">
                      <w:pPr>
                        <w:spacing w:after="0" w:line="360" w:lineRule="auto"/>
                        <w:jc w:val="left"/>
                        <w:rPr>
                          <w:lang w:val="en-US"/>
                        </w:rPr>
                      </w:pPr>
                      <w:r w:rsidRPr="001B4700">
                        <w:t>Sigit Yatmono, ST., M.T.</w:t>
                      </w:r>
                    </w:p>
                    <w:p w14:paraId="0781DD36" w14:textId="753DBE7C" w:rsidR="00AB614C" w:rsidRPr="004E5307" w:rsidRDefault="00AB614C" w:rsidP="009917A2">
                      <w:pPr>
                        <w:spacing w:line="360" w:lineRule="auto"/>
                        <w:jc w:val="left"/>
                        <w:rPr>
                          <w:lang w:val="en-US"/>
                        </w:rPr>
                      </w:pPr>
                      <w:r>
                        <w:rPr>
                          <w:lang w:val="en-US"/>
                        </w:rPr>
                        <w:t xml:space="preserve">NIP. </w:t>
                      </w:r>
                      <w:r w:rsidR="00C5402E" w:rsidRPr="00C5402E">
                        <w:t>19730125 199903 1 001</w:t>
                      </w:r>
                    </w:p>
                  </w:txbxContent>
                </v:textbox>
                <w10:wrap anchorx="margin"/>
              </v:shape>
            </w:pict>
          </mc:Fallback>
        </mc:AlternateContent>
      </w:r>
    </w:p>
    <w:p w14:paraId="575A127D" w14:textId="3D91B7E1" w:rsidR="00C020CE" w:rsidRDefault="00C020CE" w:rsidP="002419CD">
      <w:pPr>
        <w:spacing w:after="0" w:line="360" w:lineRule="auto"/>
        <w:jc w:val="center"/>
      </w:pPr>
    </w:p>
    <w:p w14:paraId="2A8156F9" w14:textId="10AD5C32" w:rsidR="00C020CE" w:rsidRDefault="00C020CE" w:rsidP="002419CD">
      <w:pPr>
        <w:spacing w:after="0" w:line="360" w:lineRule="auto"/>
        <w:jc w:val="center"/>
      </w:pPr>
    </w:p>
    <w:p w14:paraId="723698B2" w14:textId="49A6D15A" w:rsidR="00C020CE" w:rsidRDefault="00C020CE" w:rsidP="002419CD">
      <w:pPr>
        <w:spacing w:after="0" w:line="360" w:lineRule="auto"/>
        <w:jc w:val="center"/>
      </w:pPr>
    </w:p>
    <w:p w14:paraId="3DD63A2C" w14:textId="0A52A0AD" w:rsidR="00C020CE" w:rsidRDefault="00C020CE" w:rsidP="002419CD">
      <w:pPr>
        <w:spacing w:after="0" w:line="360" w:lineRule="auto"/>
        <w:jc w:val="center"/>
      </w:pPr>
    </w:p>
    <w:p w14:paraId="519D5517" w14:textId="1FCF67B7" w:rsidR="00C020CE" w:rsidRDefault="00C020CE" w:rsidP="002419CD">
      <w:pPr>
        <w:spacing w:after="0" w:line="360" w:lineRule="auto"/>
        <w:jc w:val="center"/>
      </w:pPr>
    </w:p>
    <w:p w14:paraId="01A7D351" w14:textId="1C6F0E51" w:rsidR="00C020CE" w:rsidRDefault="00C020CE" w:rsidP="002419CD">
      <w:pPr>
        <w:spacing w:after="0" w:line="360" w:lineRule="auto"/>
        <w:jc w:val="center"/>
      </w:pPr>
    </w:p>
    <w:p w14:paraId="5432821F" w14:textId="6282B37D" w:rsidR="00633625" w:rsidRDefault="00633625">
      <w:pPr>
        <w:spacing w:line="259" w:lineRule="auto"/>
        <w:jc w:val="left"/>
        <w:rPr>
          <w:b/>
          <w:bCs/>
        </w:rPr>
      </w:pPr>
    </w:p>
    <w:p w14:paraId="7091F363" w14:textId="1E79F2D1" w:rsidR="00D347A8" w:rsidRDefault="00527566" w:rsidP="00850C2C">
      <w:pPr>
        <w:pStyle w:val="Heading1"/>
        <w:spacing w:after="0"/>
      </w:pPr>
      <w:bookmarkStart w:id="88" w:name="_Toc184828278"/>
      <w:bookmarkEnd w:id="87"/>
      <w:r>
        <w:lastRenderedPageBreak/>
        <w:t>S</w:t>
      </w:r>
      <w:r w:rsidRPr="00633625">
        <w:t>U</w:t>
      </w:r>
      <w:r>
        <w:t>RAT PERNYATAAN</w:t>
      </w:r>
      <w:bookmarkEnd w:id="88"/>
    </w:p>
    <w:p w14:paraId="018EDEDD" w14:textId="0B8DB566" w:rsidR="00D347A8" w:rsidRDefault="0009475D" w:rsidP="001705E2">
      <w:pPr>
        <w:spacing w:before="240" w:after="0"/>
      </w:pPr>
      <w:r>
        <w:t xml:space="preserve">Saya yang bertanda tangan </w:t>
      </w:r>
      <w:proofErr w:type="spellStart"/>
      <w:r>
        <w:t>dibawah</w:t>
      </w:r>
      <w:proofErr w:type="spellEnd"/>
      <w:r>
        <w:t xml:space="preserve"> ini:</w:t>
      </w:r>
    </w:p>
    <w:p w14:paraId="5F1E3348" w14:textId="55DB063B" w:rsidR="0009475D" w:rsidRDefault="0009475D" w:rsidP="001705E2">
      <w:pPr>
        <w:spacing w:after="0"/>
      </w:pPr>
      <w:r>
        <w:t>Nama</w:t>
      </w:r>
      <w:r>
        <w:tab/>
      </w:r>
      <w:r>
        <w:tab/>
      </w:r>
      <w:r>
        <w:tab/>
        <w:t>: M</w:t>
      </w:r>
      <w:r w:rsidRPr="0009475D">
        <w:t>u</w:t>
      </w:r>
      <w:r>
        <w:t>hammad S</w:t>
      </w:r>
      <w:r w:rsidRPr="0009475D">
        <w:t>u</w:t>
      </w:r>
      <w:r>
        <w:t>barkah</w:t>
      </w:r>
    </w:p>
    <w:p w14:paraId="1B41DA67" w14:textId="66CFF723" w:rsidR="0009475D" w:rsidRDefault="0009475D" w:rsidP="001705E2">
      <w:pPr>
        <w:spacing w:after="0"/>
      </w:pPr>
      <w:r>
        <w:t>NIM</w:t>
      </w:r>
      <w:r>
        <w:tab/>
      </w:r>
      <w:r>
        <w:tab/>
      </w:r>
      <w:r>
        <w:tab/>
        <w:t>: 20518241025</w:t>
      </w:r>
    </w:p>
    <w:p w14:paraId="6A5625F0" w14:textId="73B4AD35" w:rsidR="0009475D" w:rsidRDefault="00E33E68" w:rsidP="001705E2">
      <w:pPr>
        <w:spacing w:after="0"/>
      </w:pPr>
      <w:r>
        <w:rPr>
          <w:noProof/>
        </w:rPr>
        <mc:AlternateContent>
          <mc:Choice Requires="wps">
            <w:drawing>
              <wp:anchor distT="45720" distB="45720" distL="114300" distR="114300" simplePos="0" relativeHeight="251691008" behindDoc="1" locked="0" layoutInCell="1" allowOverlap="1" wp14:anchorId="1C7E5698" wp14:editId="0CF4A898">
                <wp:simplePos x="0" y="0"/>
                <wp:positionH relativeFrom="column">
                  <wp:posOffset>1045845</wp:posOffset>
                </wp:positionH>
                <wp:positionV relativeFrom="paragraph">
                  <wp:posOffset>302260</wp:posOffset>
                </wp:positionV>
                <wp:extent cx="3981450" cy="1009650"/>
                <wp:effectExtent l="0" t="0" r="0" b="0"/>
                <wp:wrapNone/>
                <wp:docPr id="125214293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1009650"/>
                        </a:xfrm>
                        <a:prstGeom prst="rect">
                          <a:avLst/>
                        </a:prstGeom>
                        <a:solidFill>
                          <a:srgbClr val="FFFFFF"/>
                        </a:solidFill>
                        <a:ln w="9525">
                          <a:noFill/>
                          <a:miter lim="800000"/>
                          <a:headEnd/>
                          <a:tailEnd/>
                        </a:ln>
                      </wps:spPr>
                      <wps:txbx>
                        <w:txbxContent>
                          <w:p w14:paraId="7FC799D9" w14:textId="3CF2EF66" w:rsidR="00070CA3" w:rsidRDefault="00070CA3">
                            <w:r>
                              <w:t xml:space="preserve">Pengembangan Media Pembelajaran Pengaturan Arah Sudut Putar Robot </w:t>
                            </w:r>
                            <w:r w:rsidRPr="0058416D">
                              <w:rPr>
                                <w:i/>
                                <w:iCs/>
                              </w:rPr>
                              <w:t>Transporter</w:t>
                            </w:r>
                            <w:r>
                              <w:t xml:space="preserve"> Dengan Sensor </w:t>
                            </w:r>
                            <w:r w:rsidRPr="0058416D">
                              <w:rPr>
                                <w:i/>
                                <w:iCs/>
                              </w:rPr>
                              <w:t xml:space="preserve">Inertial Measurement Unit </w:t>
                            </w:r>
                            <w:r>
                              <w:t>Pada Mata Kuliah Robotika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E5698" id="_x0000_s1028" type="#_x0000_t202" style="position:absolute;left:0;text-align:left;margin-left:82.35pt;margin-top:23.8pt;width:313.5pt;height:79.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" stroked="f">
                <v:textbox>
                  <w:txbxContent>
                    <w:p w14:paraId="7FC799D9" w14:textId="3CF2EF66" w:rsidR="00070CA3" w:rsidRDefault="00070CA3">
                      <w:r>
                        <w:t xml:space="preserve">Pengembangan Media Pembelajaran Pengaturan Arah Sudut Putar Robot </w:t>
                      </w:r>
                      <w:r w:rsidRPr="0058416D">
                        <w:rPr>
                          <w:i/>
                          <w:iCs/>
                        </w:rPr>
                        <w:t>Transporter</w:t>
                      </w:r>
                      <w:r>
                        <w:t xml:space="preserve"> Dengan Sensor </w:t>
                      </w:r>
                      <w:r w:rsidRPr="0058416D">
                        <w:rPr>
                          <w:i/>
                          <w:iCs/>
                        </w:rPr>
                        <w:t xml:space="preserve">Inertial Measurement Unit </w:t>
                      </w:r>
                      <w:r>
                        <w:t>Pada Mata Kuliah Robotika</w:t>
                      </w:r>
                    </w:p>
                  </w:txbxContent>
                </v:textbox>
              </v:shape>
            </w:pict>
          </mc:Fallback>
        </mc:AlternateContent>
      </w:r>
      <w:r w:rsidR="0009475D">
        <w:t>Program St</w:t>
      </w:r>
      <w:r w:rsidR="0009475D" w:rsidRPr="0009475D">
        <w:t>u</w:t>
      </w:r>
      <w:r w:rsidR="0009475D">
        <w:t>di</w:t>
      </w:r>
      <w:r w:rsidR="0009475D">
        <w:tab/>
        <w:t>:</w:t>
      </w:r>
      <w:r w:rsidR="00F20E2D">
        <w:t xml:space="preserve"> Pendidikan Teknik Mekatronika</w:t>
      </w:r>
    </w:p>
    <w:p w14:paraId="395EABF2" w14:textId="5794B211" w:rsidR="0009475D" w:rsidRPr="0009475D" w:rsidRDefault="0009475D" w:rsidP="000D281A">
      <w:pPr>
        <w:spacing w:line="259" w:lineRule="auto"/>
      </w:pPr>
      <w:r>
        <w:t>J</w:t>
      </w:r>
      <w:r w:rsidRPr="0009475D">
        <w:t>u</w:t>
      </w:r>
      <w:r>
        <w:t>d</w:t>
      </w:r>
      <w:r w:rsidRPr="0009475D">
        <w:t>u</w:t>
      </w:r>
      <w:r>
        <w:t>l TAS</w:t>
      </w:r>
      <w:r>
        <w:tab/>
      </w:r>
      <w:r>
        <w:tab/>
        <w:t>:</w:t>
      </w:r>
      <w:r w:rsidR="00A73EC7">
        <w:t xml:space="preserve"> </w:t>
      </w:r>
    </w:p>
    <w:p w14:paraId="5607345A" w14:textId="77777777" w:rsidR="007E5032" w:rsidRDefault="007E5032">
      <w:pPr>
        <w:spacing w:line="259" w:lineRule="auto"/>
        <w:jc w:val="left"/>
        <w:rPr>
          <w:b/>
          <w:bCs/>
        </w:rPr>
      </w:pPr>
    </w:p>
    <w:p w14:paraId="070679FC" w14:textId="47C057A2" w:rsidR="007E5032" w:rsidRDefault="007E5032">
      <w:pPr>
        <w:spacing w:line="259" w:lineRule="auto"/>
        <w:jc w:val="left"/>
        <w:rPr>
          <w:b/>
          <w:bCs/>
        </w:rPr>
      </w:pPr>
    </w:p>
    <w:p w14:paraId="0F459386" w14:textId="77777777" w:rsidR="007E5032" w:rsidRDefault="007E5032">
      <w:pPr>
        <w:spacing w:line="259" w:lineRule="auto"/>
        <w:jc w:val="left"/>
        <w:rPr>
          <w:b/>
          <w:bCs/>
        </w:rPr>
      </w:pPr>
    </w:p>
    <w:p w14:paraId="755B44A6" w14:textId="62F8A21C" w:rsidR="004E5307" w:rsidRDefault="007E5032" w:rsidP="00F62DD5">
      <w:pPr>
        <w:rPr>
          <w:b/>
          <w:bCs/>
        </w:rPr>
      </w:pPr>
      <w:r w:rsidRPr="007E5032">
        <w:t>Menyatakan bahwa skripsi ini benar-benar karya saya sendiri di</w:t>
      </w:r>
      <w:r w:rsidR="001728F0">
        <w:t xml:space="preserve"> </w:t>
      </w:r>
      <w:r w:rsidRPr="007E5032">
        <w:t>bawah bimbingan</w:t>
      </w:r>
      <w:r w:rsidR="000E7E13">
        <w:t xml:space="preserve"> </w:t>
      </w:r>
      <w:r w:rsidRPr="007E5032">
        <w:t xml:space="preserve">dosen atas nama Dr. Herlambang Sigit Pramono, S.T., </w:t>
      </w:r>
      <w:proofErr w:type="spellStart"/>
      <w:r w:rsidRPr="007E5032">
        <w:t>M.Cs</w:t>
      </w:r>
      <w:proofErr w:type="spellEnd"/>
      <w:r w:rsidRPr="007E5032">
        <w:t>., Jurusan Pendidikan</w:t>
      </w:r>
      <w:r w:rsidR="000E7E13">
        <w:t xml:space="preserve"> </w:t>
      </w:r>
      <w:r w:rsidRPr="007E5032">
        <w:t>Teknik Elektro, Fakultas Teknik, Universitas Negeri Yogyakarta pada tahun 202</w:t>
      </w:r>
      <w:r w:rsidR="00A04330">
        <w:t>4</w:t>
      </w:r>
      <w:r w:rsidRPr="007E5032">
        <w:t>.</w:t>
      </w:r>
      <w:r w:rsidR="000E7E13">
        <w:t xml:space="preserve"> </w:t>
      </w:r>
      <w:r w:rsidRPr="007E5032">
        <w:t>Sepanjang pengetahuan saya, tidak terdapat karya atau pendapat yang ditulis atau</w:t>
      </w:r>
      <w:r w:rsidR="000E7E13">
        <w:t xml:space="preserve"> </w:t>
      </w:r>
      <w:r w:rsidRPr="007E5032">
        <w:t>diterbitkan orang lain kecuali sebagai acuan kutipan dengan mengikuti tata</w:t>
      </w:r>
      <w:r w:rsidR="000E7E13">
        <w:t xml:space="preserve"> </w:t>
      </w:r>
      <w:r w:rsidRPr="007E5032">
        <w:t>penulisan karya ilmiah yang telah lazim.</w:t>
      </w:r>
      <w:r w:rsidRPr="007E5032">
        <w:rPr>
          <w:b/>
          <w:bCs/>
        </w:rPr>
        <w:t xml:space="preserve"> </w:t>
      </w:r>
    </w:p>
    <w:p w14:paraId="54BAC21E" w14:textId="37199547" w:rsidR="004E5307" w:rsidRDefault="004E5307" w:rsidP="00F62DD5">
      <w:pPr>
        <w:rPr>
          <w:b/>
          <w:bCs/>
        </w:rPr>
      </w:pPr>
      <w:r>
        <w:rPr>
          <w:noProof/>
        </w:rPr>
        <mc:AlternateContent>
          <mc:Choice Requires="wps">
            <w:drawing>
              <wp:anchor distT="45720" distB="45720" distL="114300" distR="114300" simplePos="0" relativeHeight="251693056" behindDoc="1" locked="0" layoutInCell="1" allowOverlap="1" wp14:anchorId="2547F6F1" wp14:editId="20F49474">
                <wp:simplePos x="0" y="0"/>
                <wp:positionH relativeFrom="column">
                  <wp:posOffset>2969895</wp:posOffset>
                </wp:positionH>
                <wp:positionV relativeFrom="paragraph">
                  <wp:posOffset>393065</wp:posOffset>
                </wp:positionV>
                <wp:extent cx="2105025" cy="1990725"/>
                <wp:effectExtent l="0" t="0" r="9525" b="9525"/>
                <wp:wrapNone/>
                <wp:docPr id="212627615"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1990725"/>
                        </a:xfrm>
                        <a:prstGeom prst="rect">
                          <a:avLst/>
                        </a:prstGeom>
                        <a:solidFill>
                          <a:srgbClr val="FFFFFF"/>
                        </a:solidFill>
                        <a:ln w="9525">
                          <a:noFill/>
                          <a:miter lim="800000"/>
                          <a:headEnd/>
                          <a:tailEnd/>
                        </a:ln>
                      </wps:spPr>
                      <wps:txbx>
                        <w:txbxContent>
                          <w:p w14:paraId="275388F4" w14:textId="5B83C296" w:rsidR="004E5307" w:rsidRPr="00B05D0F" w:rsidRDefault="004E5307" w:rsidP="005A6C6D">
                            <w:pPr>
                              <w:spacing w:after="0" w:line="360" w:lineRule="auto"/>
                              <w:jc w:val="left"/>
                            </w:pPr>
                            <w:r w:rsidRPr="00B05D0F">
                              <w:t>Yogyakarta,</w:t>
                            </w:r>
                            <w:r w:rsidR="00B77BF2">
                              <w:t xml:space="preserve"> 17</w:t>
                            </w:r>
                            <w:r w:rsidRPr="00B05D0F">
                              <w:t xml:space="preserve"> Oktober 2024</w:t>
                            </w:r>
                          </w:p>
                          <w:p w14:paraId="2A977755" w14:textId="37B08753" w:rsidR="005A6C6D" w:rsidRPr="00B05D0F" w:rsidRDefault="005A6C6D" w:rsidP="005A6C6D">
                            <w:pPr>
                              <w:spacing w:line="360" w:lineRule="auto"/>
                              <w:jc w:val="left"/>
                            </w:pPr>
                            <w:r w:rsidRPr="00B05D0F">
                              <w:t>Yang menyatakan</w:t>
                            </w:r>
                          </w:p>
                          <w:p w14:paraId="54480523" w14:textId="77777777" w:rsidR="002C6CAF" w:rsidRPr="00B05D0F" w:rsidRDefault="002C6CAF" w:rsidP="005A6C6D">
                            <w:pPr>
                              <w:spacing w:line="360" w:lineRule="auto"/>
                              <w:jc w:val="left"/>
                            </w:pPr>
                          </w:p>
                          <w:p w14:paraId="3459548F" w14:textId="77777777" w:rsidR="002C6CAF" w:rsidRPr="00B05D0F" w:rsidRDefault="002C6CAF" w:rsidP="005A6C6D">
                            <w:pPr>
                              <w:spacing w:line="360" w:lineRule="auto"/>
                              <w:jc w:val="left"/>
                            </w:pPr>
                          </w:p>
                          <w:p w14:paraId="45EB3A95" w14:textId="5D8C4640" w:rsidR="002C6CAF" w:rsidRPr="00B05D0F" w:rsidRDefault="002C6CAF" w:rsidP="005D5ECD">
                            <w:pPr>
                              <w:spacing w:after="0" w:line="360" w:lineRule="auto"/>
                              <w:jc w:val="left"/>
                            </w:pPr>
                            <w:r w:rsidRPr="00B05D0F">
                              <w:t>Muhammad Subarkah</w:t>
                            </w:r>
                          </w:p>
                          <w:p w14:paraId="358AB4B1" w14:textId="26EEB74D" w:rsidR="005D5ECD" w:rsidRPr="00B05D0F" w:rsidRDefault="00B45FE4" w:rsidP="005A6C6D">
                            <w:pPr>
                              <w:spacing w:line="360" w:lineRule="auto"/>
                              <w:jc w:val="left"/>
                            </w:pPr>
                            <w:r w:rsidRPr="00B05D0F">
                              <w:t>NIM. 20518241025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7F6F1" id="_x0000_s1029" type="#_x0000_t202" style="position:absolute;left:0;text-align:left;margin-left:233.85pt;margin-top:30.95pt;width:165.75pt;height:156.75pt;z-index:-251623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" stroked="f">
                <v:textbox>
                  <w:txbxContent>
                    <w:p w14:paraId="275388F4" w14:textId="5B83C296" w:rsidR="004E5307" w:rsidRPr="00B05D0F" w:rsidRDefault="004E5307" w:rsidP="005A6C6D">
                      <w:pPr>
                        <w:spacing w:after="0" w:line="360" w:lineRule="auto"/>
                        <w:jc w:val="left"/>
                      </w:pPr>
                      <w:r w:rsidRPr="00B05D0F">
                        <w:t>Yogyakarta,</w:t>
                      </w:r>
                      <w:r w:rsidR="00B77BF2">
                        <w:t xml:space="preserve"> 17</w:t>
                      </w:r>
                      <w:r w:rsidRPr="00B05D0F">
                        <w:t xml:space="preserve"> Oktober 2024</w:t>
                      </w:r>
                    </w:p>
                    <w:p w14:paraId="2A977755" w14:textId="37B08753" w:rsidR="005A6C6D" w:rsidRPr="00B05D0F" w:rsidRDefault="005A6C6D" w:rsidP="005A6C6D">
                      <w:pPr>
                        <w:spacing w:line="360" w:lineRule="auto"/>
                        <w:jc w:val="left"/>
                      </w:pPr>
                      <w:r w:rsidRPr="00B05D0F">
                        <w:t>Yang menyatakan</w:t>
                      </w:r>
                    </w:p>
                    <w:p w14:paraId="54480523" w14:textId="77777777" w:rsidR="002C6CAF" w:rsidRPr="00B05D0F" w:rsidRDefault="002C6CAF" w:rsidP="005A6C6D">
                      <w:pPr>
                        <w:spacing w:line="360" w:lineRule="auto"/>
                        <w:jc w:val="left"/>
                      </w:pPr>
                    </w:p>
                    <w:p w14:paraId="3459548F" w14:textId="77777777" w:rsidR="002C6CAF" w:rsidRPr="00B05D0F" w:rsidRDefault="002C6CAF" w:rsidP="005A6C6D">
                      <w:pPr>
                        <w:spacing w:line="360" w:lineRule="auto"/>
                        <w:jc w:val="left"/>
                      </w:pPr>
                    </w:p>
                    <w:p w14:paraId="45EB3A95" w14:textId="5D8C4640" w:rsidR="002C6CAF" w:rsidRPr="00B05D0F" w:rsidRDefault="002C6CAF" w:rsidP="005D5ECD">
                      <w:pPr>
                        <w:spacing w:after="0" w:line="360" w:lineRule="auto"/>
                        <w:jc w:val="left"/>
                      </w:pPr>
                      <w:r w:rsidRPr="00B05D0F">
                        <w:t>Muhammad Subarkah</w:t>
                      </w:r>
                    </w:p>
                    <w:p w14:paraId="358AB4B1" w14:textId="26EEB74D" w:rsidR="005D5ECD" w:rsidRPr="00B05D0F" w:rsidRDefault="00B45FE4" w:rsidP="005A6C6D">
                      <w:pPr>
                        <w:spacing w:line="360" w:lineRule="auto"/>
                        <w:jc w:val="left"/>
                      </w:pPr>
                      <w:r w:rsidRPr="00B05D0F">
                        <w:t>NIM. 20518241025</w:t>
                      </w:r>
                    </w:p>
                  </w:txbxContent>
                </v:textbox>
              </v:shape>
            </w:pict>
          </mc:Fallback>
        </mc:AlternateContent>
      </w:r>
    </w:p>
    <w:p w14:paraId="1CD8E629" w14:textId="22DF3427" w:rsidR="00D347A8" w:rsidRPr="000E7E13" w:rsidRDefault="0019299C" w:rsidP="00F62DD5">
      <w:r>
        <w:rPr>
          <w:b/>
          <w:noProof/>
          <w:sz w:val="20"/>
          <w:szCs w:val="20"/>
        </w:rPr>
        <w:drawing>
          <wp:anchor distT="0" distB="0" distL="114300" distR="114300" simplePos="0" relativeHeight="251721728" behindDoc="0" locked="0" layoutInCell="1" allowOverlap="1" wp14:anchorId="453F8D9C" wp14:editId="113C1317">
            <wp:simplePos x="0" y="0"/>
            <wp:positionH relativeFrom="column">
              <wp:posOffset>3277209</wp:posOffset>
            </wp:positionH>
            <wp:positionV relativeFrom="paragraph">
              <wp:posOffset>628472</wp:posOffset>
            </wp:positionV>
            <wp:extent cx="877824" cy="592143"/>
            <wp:effectExtent l="0" t="0" r="0" b="0"/>
            <wp:wrapNone/>
            <wp:docPr id="1145038674" name="Picture 1"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38674" name="Picture 1" descr="A signature on a white background&#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877824" cy="592143"/>
                    </a:xfrm>
                    <a:prstGeom prst="rect">
                      <a:avLst/>
                    </a:prstGeom>
                  </pic:spPr>
                </pic:pic>
              </a:graphicData>
            </a:graphic>
            <wp14:sizeRelH relativeFrom="margin">
              <wp14:pctWidth>0</wp14:pctWidth>
            </wp14:sizeRelH>
            <wp14:sizeRelV relativeFrom="margin">
              <wp14:pctHeight>0</wp14:pctHeight>
            </wp14:sizeRelV>
          </wp:anchor>
        </w:drawing>
      </w:r>
      <w:r w:rsidR="00D347A8">
        <w:rPr>
          <w:b/>
          <w:bCs/>
        </w:rPr>
        <w:br w:type="page"/>
      </w:r>
    </w:p>
    <w:p w14:paraId="21A64C17" w14:textId="58ED79D5" w:rsidR="0047162A" w:rsidRDefault="006A46D3" w:rsidP="00850C2C">
      <w:pPr>
        <w:pStyle w:val="Heading1"/>
        <w:spacing w:after="0"/>
      </w:pPr>
      <w:bookmarkStart w:id="89" w:name="_Toc184828279"/>
      <w:r>
        <w:lastRenderedPageBreak/>
        <w:t>LEMBAR PENGESAHAN</w:t>
      </w:r>
      <w:bookmarkEnd w:id="89"/>
    </w:p>
    <w:p w14:paraId="773EBC9F" w14:textId="77777777" w:rsidR="0058744F" w:rsidRDefault="0058744F" w:rsidP="0058744F">
      <w:pPr>
        <w:spacing w:line="259" w:lineRule="auto"/>
        <w:jc w:val="center"/>
      </w:pPr>
      <w:r>
        <w:t>T</w:t>
      </w:r>
      <w:r w:rsidRPr="00FF27C8">
        <w:t>u</w:t>
      </w:r>
      <w:r>
        <w:t>gas Akhir Skripsi Dengan J</w:t>
      </w:r>
      <w:r w:rsidRPr="00FF27C8">
        <w:t>u</w:t>
      </w:r>
      <w:r>
        <w:t>d</w:t>
      </w:r>
      <w:r w:rsidRPr="00FF27C8">
        <w:t>u</w:t>
      </w:r>
      <w:r>
        <w:t>l</w:t>
      </w:r>
    </w:p>
    <w:p w14:paraId="3CD70836" w14:textId="77777777" w:rsidR="0058744F" w:rsidRDefault="0058744F" w:rsidP="0058744F">
      <w:pPr>
        <w:spacing w:before="240" w:line="259" w:lineRule="auto"/>
        <w:jc w:val="center"/>
      </w:pPr>
    </w:p>
    <w:p w14:paraId="2062E18D" w14:textId="77777777" w:rsidR="0058744F" w:rsidRDefault="0058744F" w:rsidP="0058744F">
      <w:pPr>
        <w:spacing w:after="0" w:line="360" w:lineRule="auto"/>
        <w:jc w:val="center"/>
        <w:rPr>
          <w:b/>
          <w:bCs/>
        </w:rPr>
      </w:pPr>
      <w:r w:rsidRPr="00984C86">
        <w:rPr>
          <w:b/>
          <w:bCs/>
        </w:rPr>
        <w:t xml:space="preserve">PENGEMBANGAN MEDIA PEMBELAJARAN PENGATURAN ARAH SUDUT PUTAR ROBOT </w:t>
      </w:r>
      <w:r w:rsidRPr="00346B9B">
        <w:rPr>
          <w:b/>
          <w:bCs/>
          <w:i/>
          <w:iCs/>
        </w:rPr>
        <w:t>TRANSPORTER</w:t>
      </w:r>
      <w:r w:rsidRPr="00984C86">
        <w:rPr>
          <w:b/>
          <w:bCs/>
        </w:rPr>
        <w:t xml:space="preserve"> DENGAN SENSOR </w:t>
      </w:r>
    </w:p>
    <w:p w14:paraId="175F67FB" w14:textId="77777777" w:rsidR="003028D9" w:rsidRDefault="00D00A11" w:rsidP="009C6588">
      <w:pPr>
        <w:spacing w:after="0" w:line="360" w:lineRule="auto"/>
        <w:jc w:val="center"/>
      </w:pPr>
      <w:r w:rsidRPr="001B4700">
        <w:rPr>
          <w:rFonts w:ascii="Arial" w:eastAsia="Times New Roman" w:hAnsi="Arial"/>
          <w:b/>
          <w:noProof/>
          <w:szCs w:val="24"/>
        </w:rPr>
        <w:drawing>
          <wp:anchor distT="0" distB="0" distL="114300" distR="114300" simplePos="0" relativeHeight="251717632" behindDoc="1" locked="0" layoutInCell="1" allowOverlap="1" wp14:anchorId="39A6E1E5" wp14:editId="474AF60B">
            <wp:simplePos x="0" y="0"/>
            <wp:positionH relativeFrom="margin">
              <wp:posOffset>195580</wp:posOffset>
            </wp:positionH>
            <wp:positionV relativeFrom="paragraph">
              <wp:posOffset>313909</wp:posOffset>
            </wp:positionV>
            <wp:extent cx="4639945" cy="4707255"/>
            <wp:effectExtent l="0" t="0" r="8255" b="0"/>
            <wp:wrapNone/>
            <wp:docPr id="1472775375" name="Picture 1472775375" descr="D:\UNY\LOGO U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Y\LOGO UNY.png"/>
                    <pic:cNvPicPr>
                      <a:picLocks noChangeAspect="1" noChangeArrowheads="1"/>
                    </pic:cNvPicPr>
                  </pic:nvPicPr>
                  <pic:blipFill>
                    <a:blip r:embed="rId14" cstate="print">
                      <a:duotone>
                        <a:schemeClr val="accent4">
                          <a:shade val="45000"/>
                          <a:satMod val="135000"/>
                        </a:schemeClr>
                        <a:prstClr val="white"/>
                      </a:duotone>
                      <a:alphaModFix amt="35000"/>
                      <a:extLst>
                        <a:ext uri="{28A0092B-C50C-407E-A947-70E740481C1C}">
                          <a14:useLocalDpi xmlns:a14="http://schemas.microsoft.com/office/drawing/2010/main"/>
                        </a:ext>
                      </a:extLst>
                    </a:blip>
                    <a:srcRect/>
                    <a:stretch>
                      <a:fillRect/>
                    </a:stretch>
                  </pic:blipFill>
                  <pic:spPr bwMode="auto">
                    <a:xfrm>
                      <a:off x="0" y="0"/>
                      <a:ext cx="4639945" cy="470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44F" w:rsidRPr="00346B9B">
        <w:rPr>
          <w:b/>
          <w:bCs/>
          <w:i/>
          <w:iCs/>
        </w:rPr>
        <w:t>INERTIAL MEASUREMENT UNIT</w:t>
      </w:r>
      <w:r w:rsidR="0058744F" w:rsidRPr="00984C86">
        <w:rPr>
          <w:b/>
          <w:bCs/>
        </w:rPr>
        <w:t xml:space="preserve"> PADA MATA KULIAH ROBOTIKA</w:t>
      </w:r>
    </w:p>
    <w:p w14:paraId="2D2C69BE" w14:textId="77777777" w:rsidR="00B84E13" w:rsidRDefault="00B84E13" w:rsidP="00D6598D">
      <w:pPr>
        <w:spacing w:after="0" w:line="360" w:lineRule="auto"/>
        <w:jc w:val="center"/>
      </w:pPr>
    </w:p>
    <w:p w14:paraId="4D9FB8C9" w14:textId="6B58150C" w:rsidR="0058744F" w:rsidRDefault="0058744F" w:rsidP="00C341B9">
      <w:pPr>
        <w:spacing w:after="0" w:line="360" w:lineRule="auto"/>
        <w:jc w:val="center"/>
      </w:pPr>
      <w:r>
        <w:t>Dis</w:t>
      </w:r>
      <w:r w:rsidRPr="001C5C5F">
        <w:t>u</w:t>
      </w:r>
      <w:r>
        <w:t>s</w:t>
      </w:r>
      <w:r w:rsidRPr="001C5C5F">
        <w:t>u</w:t>
      </w:r>
      <w:r>
        <w:t>n Oleh :</w:t>
      </w:r>
      <w:r>
        <w:br/>
        <w:t>M</w:t>
      </w:r>
      <w:r w:rsidRPr="001C5C5F">
        <w:t>u</w:t>
      </w:r>
      <w:r>
        <w:t>hammad S</w:t>
      </w:r>
      <w:bookmarkStart w:id="90" w:name="OLE_LINK28"/>
      <w:r w:rsidRPr="001C5C5F">
        <w:t>u</w:t>
      </w:r>
      <w:bookmarkEnd w:id="90"/>
      <w:r>
        <w:t>barkah</w:t>
      </w:r>
    </w:p>
    <w:p w14:paraId="0380C613" w14:textId="77777777" w:rsidR="0058744F" w:rsidRDefault="0058744F" w:rsidP="0058744F">
      <w:pPr>
        <w:spacing w:after="0" w:line="360" w:lineRule="auto"/>
        <w:jc w:val="center"/>
      </w:pPr>
      <w:r>
        <w:t>NIM. 20518241025</w:t>
      </w:r>
    </w:p>
    <w:p w14:paraId="470667B1" w14:textId="77777777" w:rsidR="0058744F" w:rsidRDefault="0058744F" w:rsidP="0053661B">
      <w:pPr>
        <w:spacing w:after="0" w:line="360" w:lineRule="auto"/>
      </w:pPr>
    </w:p>
    <w:p w14:paraId="58EA4453" w14:textId="071B66B3" w:rsidR="0053661B" w:rsidRDefault="0053661B" w:rsidP="0053661B">
      <w:pPr>
        <w:spacing w:after="0" w:line="360" w:lineRule="auto"/>
        <w:jc w:val="center"/>
      </w:pPr>
      <w:r>
        <w:t>Telah dipertahankan di depan Tim Peng</w:t>
      </w:r>
      <w:r w:rsidRPr="001C5C5F">
        <w:t>u</w:t>
      </w:r>
      <w:r>
        <w:t>ji T</w:t>
      </w:r>
      <w:r w:rsidRPr="001C5C5F">
        <w:t>u</w:t>
      </w:r>
      <w:r>
        <w:t>gas Akhir Skripsi Program St</w:t>
      </w:r>
      <w:r w:rsidRPr="001C5C5F">
        <w:t>u</w:t>
      </w:r>
      <w:r>
        <w:t>di Pendidikan Teknik Mekatronika Fak</w:t>
      </w:r>
      <w:r w:rsidRPr="001C5C5F">
        <w:t>u</w:t>
      </w:r>
      <w:r>
        <w:t xml:space="preserve">ltas Teknik </w:t>
      </w:r>
      <w:r w:rsidRPr="0053661B">
        <w:t>U</w:t>
      </w:r>
      <w:r>
        <w:t>niversitas Negeri Yogyakarta</w:t>
      </w:r>
    </w:p>
    <w:p w14:paraId="3D06237F" w14:textId="1D9C1A94" w:rsidR="0053661B" w:rsidRDefault="0053661B" w:rsidP="0053661B">
      <w:pPr>
        <w:spacing w:after="0" w:line="360" w:lineRule="auto"/>
        <w:jc w:val="center"/>
      </w:pPr>
      <w:r>
        <w:t>Pada tanggal ... November 2024</w:t>
      </w:r>
      <w:r w:rsidR="00744155">
        <w:tab/>
      </w:r>
    </w:p>
    <w:p w14:paraId="5BC4C5E5" w14:textId="77777777" w:rsidR="0058744F" w:rsidRDefault="0058744F" w:rsidP="0058744F">
      <w:pPr>
        <w:spacing w:after="0" w:line="360" w:lineRule="auto"/>
        <w:jc w:val="center"/>
      </w:pPr>
    </w:p>
    <w:p w14:paraId="26E8BECE" w14:textId="4F85B1C1" w:rsidR="0058744F" w:rsidRDefault="001C3318" w:rsidP="0058744F">
      <w:pPr>
        <w:spacing w:after="0" w:line="360" w:lineRule="auto"/>
        <w:jc w:val="center"/>
        <w:rPr>
          <w:b/>
          <w:bCs/>
        </w:rPr>
      </w:pPr>
      <w:r w:rsidRPr="001C3318">
        <w:rPr>
          <w:b/>
          <w:bCs/>
        </w:rPr>
        <w:t>TIM PENGUJI</w:t>
      </w:r>
    </w:p>
    <w:p w14:paraId="617FD272" w14:textId="77777777" w:rsidR="001C3318" w:rsidRDefault="001C3318" w:rsidP="0058744F">
      <w:pPr>
        <w:spacing w:after="0" w:line="360" w:lineRule="auto"/>
        <w:jc w:val="center"/>
        <w:rPr>
          <w:b/>
          <w:bCs/>
        </w:rPr>
      </w:pPr>
    </w:p>
    <w:p w14:paraId="31946E8C" w14:textId="36754F86" w:rsidR="00DD347B" w:rsidRPr="0090764C" w:rsidRDefault="0090764C" w:rsidP="00EA5111">
      <w:pPr>
        <w:spacing w:after="0" w:line="360" w:lineRule="auto"/>
        <w:jc w:val="left"/>
      </w:pPr>
      <w:r>
        <w:t>Nama/Jabatan</w:t>
      </w:r>
      <w:r>
        <w:tab/>
      </w:r>
      <w:r>
        <w:tab/>
      </w:r>
      <w:r>
        <w:tab/>
      </w:r>
      <w:r>
        <w:tab/>
      </w:r>
      <w:r w:rsidR="0048566D">
        <w:tab/>
      </w:r>
      <w:r w:rsidR="0048566D">
        <w:tab/>
      </w:r>
      <w:r w:rsidR="0079711A">
        <w:t xml:space="preserve">  </w:t>
      </w:r>
      <w:r w:rsidR="00895483">
        <w:t xml:space="preserve">      </w:t>
      </w:r>
      <w:r w:rsidR="00B1163F">
        <w:t xml:space="preserve">  </w:t>
      </w:r>
      <w:r w:rsidR="0079711A">
        <w:t xml:space="preserve"> </w:t>
      </w:r>
      <w:r>
        <w:t>Tanda Tangan</w:t>
      </w:r>
      <w:r>
        <w:tab/>
      </w:r>
      <w:r>
        <w:tab/>
      </w:r>
      <w:r>
        <w:tab/>
      </w:r>
      <w:r w:rsidR="00B1163F">
        <w:t xml:space="preserve"> </w:t>
      </w:r>
      <w:r w:rsidR="00AB7E98">
        <w:t xml:space="preserve"> </w:t>
      </w:r>
      <w:r>
        <w:t>Tanggal</w:t>
      </w:r>
    </w:p>
    <w:p w14:paraId="73EB1A93" w14:textId="3FCBE31E" w:rsidR="004135A0" w:rsidRDefault="00393B84" w:rsidP="00393B84">
      <w:pPr>
        <w:pStyle w:val="NoBeforeAfter"/>
        <w:spacing w:before="240" w:line="276" w:lineRule="auto"/>
        <w:ind w:left="-567" w:right="-568"/>
      </w:pPr>
      <w:r w:rsidRPr="00393B84">
        <w:t xml:space="preserve">Dr. Herlambang Sigit Pramono, S.T., </w:t>
      </w:r>
      <w:proofErr w:type="spellStart"/>
      <w:r w:rsidRPr="00393B84">
        <w:t>M.Cs</w:t>
      </w:r>
      <w:proofErr w:type="spellEnd"/>
      <w:r w:rsidRPr="00393B84">
        <w:t>.</w:t>
      </w:r>
      <w:r w:rsidR="000830CC">
        <w:tab/>
      </w:r>
      <w:r w:rsidR="0048566D">
        <w:tab/>
      </w:r>
      <w:bookmarkStart w:id="91" w:name="OLE_LINK30"/>
      <w:r w:rsidR="003A5FAB">
        <w:t>..............................</w:t>
      </w:r>
      <w:r w:rsidR="001E069E">
        <w:tab/>
      </w:r>
      <w:r w:rsidR="001E069E">
        <w:tab/>
        <w:t>...................</w:t>
      </w:r>
      <w:bookmarkEnd w:id="91"/>
      <w:r w:rsidR="00AB7E98">
        <w:t xml:space="preserve">  </w:t>
      </w:r>
    </w:p>
    <w:p w14:paraId="4AEF319D" w14:textId="77777777" w:rsidR="00393B84" w:rsidRDefault="00C7283E" w:rsidP="00393B84">
      <w:pPr>
        <w:pStyle w:val="NoBeforeAfter"/>
        <w:spacing w:line="276" w:lineRule="auto"/>
        <w:ind w:left="-567" w:right="-568"/>
      </w:pPr>
      <w:r>
        <w:t>Ket</w:t>
      </w:r>
      <w:r w:rsidRPr="00C7283E">
        <w:t>u</w:t>
      </w:r>
      <w:r>
        <w:t>a Peng</w:t>
      </w:r>
      <w:r w:rsidRPr="00C7283E">
        <w:t>u</w:t>
      </w:r>
      <w:r>
        <w:t>ji</w:t>
      </w:r>
      <w:r w:rsidR="004A7EB7">
        <w:t>/Pembimbing</w:t>
      </w:r>
    </w:p>
    <w:p w14:paraId="40992331" w14:textId="3E2920AD" w:rsidR="001679A9" w:rsidRDefault="00393B84" w:rsidP="00393B84">
      <w:pPr>
        <w:pStyle w:val="NoBeforeAfter"/>
        <w:spacing w:before="240" w:line="276" w:lineRule="auto"/>
        <w:ind w:left="-567" w:right="-568"/>
      </w:pPr>
      <w:r>
        <w:t xml:space="preserve">Ir. Sigit </w:t>
      </w:r>
      <w:proofErr w:type="spellStart"/>
      <w:r>
        <w:t>Yatmono</w:t>
      </w:r>
      <w:proofErr w:type="spellEnd"/>
      <w:r>
        <w:t xml:space="preserve">, S.T., M.T. </w:t>
      </w:r>
      <w:r>
        <w:tab/>
      </w:r>
      <w:r>
        <w:tab/>
      </w:r>
      <w:r>
        <w:tab/>
      </w:r>
      <w:r>
        <w:tab/>
      </w:r>
      <w:r>
        <w:tab/>
      </w:r>
      <w:r w:rsidR="0032210D">
        <w:t>..............................</w:t>
      </w:r>
      <w:r w:rsidR="0032210D">
        <w:tab/>
      </w:r>
      <w:r w:rsidR="0032210D">
        <w:tab/>
        <w:t>...................</w:t>
      </w:r>
    </w:p>
    <w:p w14:paraId="6208A702" w14:textId="77777777" w:rsidR="00393B84" w:rsidRDefault="007C71E5" w:rsidP="00393B84">
      <w:pPr>
        <w:pStyle w:val="NoBeforeAfter"/>
        <w:spacing w:line="276" w:lineRule="auto"/>
        <w:ind w:left="-567" w:right="-568" w:firstLine="3"/>
        <w:jc w:val="left"/>
      </w:pPr>
      <w:r>
        <w:t>Sekretaris</w:t>
      </w:r>
    </w:p>
    <w:p w14:paraId="3A0EFA3C" w14:textId="57A259D4" w:rsidR="000B2CA9" w:rsidRDefault="00393B84" w:rsidP="00393B84">
      <w:pPr>
        <w:pStyle w:val="NoBeforeAfter"/>
        <w:spacing w:before="240" w:line="276" w:lineRule="auto"/>
        <w:ind w:left="-567" w:right="-568" w:firstLine="3"/>
        <w:jc w:val="left"/>
      </w:pPr>
      <w:r w:rsidRPr="00393B84">
        <w:t xml:space="preserve">Prof. Ir. Moh. Khairudin, MT., </w:t>
      </w:r>
      <w:proofErr w:type="spellStart"/>
      <w:r w:rsidRPr="00393B84">
        <w:t>PhD</w:t>
      </w:r>
      <w:proofErr w:type="spellEnd"/>
      <w:r w:rsidRPr="00393B84">
        <w:t>., IPU.</w:t>
      </w:r>
      <w:r>
        <w:tab/>
      </w:r>
      <w:r>
        <w:tab/>
      </w:r>
      <w:r w:rsidR="00BA6D68" w:rsidRPr="00BA6D68">
        <w:t>..............................</w:t>
      </w:r>
      <w:r w:rsidR="00BA6D68" w:rsidRPr="00BA6D68">
        <w:tab/>
      </w:r>
      <w:r w:rsidR="00BA6D68" w:rsidRPr="00BA6D68">
        <w:tab/>
        <w:t>...................</w:t>
      </w:r>
    </w:p>
    <w:p w14:paraId="5AEDDCE7" w14:textId="77CC9ABC" w:rsidR="000B2CA9" w:rsidRDefault="000B2CA9" w:rsidP="0076632A">
      <w:pPr>
        <w:pStyle w:val="NoBeforeAfter"/>
        <w:spacing w:line="276" w:lineRule="auto"/>
        <w:ind w:left="-567" w:right="-568" w:firstLine="3"/>
        <w:jc w:val="left"/>
      </w:pPr>
      <w:r>
        <w:t>Peng</w:t>
      </w:r>
      <w:r w:rsidRPr="000B2CA9">
        <w:t>u</w:t>
      </w:r>
      <w:r>
        <w:t xml:space="preserve">ji </w:t>
      </w:r>
      <w:r w:rsidRPr="000B2CA9">
        <w:t>U</w:t>
      </w:r>
      <w:r>
        <w:t>tama</w:t>
      </w:r>
    </w:p>
    <w:p w14:paraId="1787651D" w14:textId="5AD84820" w:rsidR="0058744F" w:rsidRDefault="00E148CF" w:rsidP="0058744F">
      <w:pPr>
        <w:spacing w:after="0" w:line="360" w:lineRule="auto"/>
        <w:jc w:val="center"/>
      </w:pPr>
      <w:r>
        <w:rPr>
          <w:noProof/>
        </w:rPr>
        <mc:AlternateContent>
          <mc:Choice Requires="wps">
            <w:drawing>
              <wp:anchor distT="45720" distB="45720" distL="114300" distR="114300" simplePos="0" relativeHeight="251718656" behindDoc="1" locked="0" layoutInCell="1" allowOverlap="1" wp14:anchorId="540C5D30" wp14:editId="21CDE2B6">
                <wp:simplePos x="0" y="0"/>
                <wp:positionH relativeFrom="margin">
                  <wp:posOffset>699135</wp:posOffset>
                </wp:positionH>
                <wp:positionV relativeFrom="paragraph">
                  <wp:posOffset>215427</wp:posOffset>
                </wp:positionV>
                <wp:extent cx="3641725" cy="2538095"/>
                <wp:effectExtent l="0" t="0" r="0" b="0"/>
                <wp:wrapNone/>
                <wp:docPr id="1089322292"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725" cy="2538095"/>
                        </a:xfrm>
                        <a:prstGeom prst="rect">
                          <a:avLst/>
                        </a:prstGeom>
                        <a:noFill/>
                        <a:ln w="9525">
                          <a:noFill/>
                          <a:miter lim="800000"/>
                          <a:headEnd/>
                          <a:tailEnd/>
                        </a:ln>
                      </wps:spPr>
                      <wps:txbx>
                        <w:txbxContent>
                          <w:p w14:paraId="39B204D5" w14:textId="1E4505A4" w:rsidR="0058744F" w:rsidRPr="00C47CC4" w:rsidRDefault="0058744F" w:rsidP="00DF4B91">
                            <w:pPr>
                              <w:pStyle w:val="NoBeforeAfter"/>
                              <w:spacing w:line="276" w:lineRule="auto"/>
                              <w:jc w:val="center"/>
                            </w:pPr>
                            <w:r w:rsidRPr="00C47CC4">
                              <w:t>Yogyakarta,</w:t>
                            </w:r>
                            <w:r w:rsidR="00D23BD2">
                              <w:t xml:space="preserve"> ..., ...................</w:t>
                            </w:r>
                            <w:r w:rsidRPr="00C47CC4">
                              <w:t xml:space="preserve"> 2024</w:t>
                            </w:r>
                          </w:p>
                          <w:p w14:paraId="29E292E9" w14:textId="218730AE" w:rsidR="00744155" w:rsidRPr="00C47CC4" w:rsidRDefault="00744155" w:rsidP="00DF4B91">
                            <w:pPr>
                              <w:pStyle w:val="NoBeforeAfter"/>
                              <w:spacing w:line="276" w:lineRule="auto"/>
                              <w:jc w:val="center"/>
                            </w:pPr>
                            <w:r w:rsidRPr="00C47CC4">
                              <w:t>Fakultas Teknik Universitas Negeri Yogyakarta</w:t>
                            </w:r>
                          </w:p>
                          <w:p w14:paraId="5A2035E1" w14:textId="5889ACF9" w:rsidR="0058744F" w:rsidRPr="00C47CC4" w:rsidRDefault="00AE48BA" w:rsidP="00DF4B91">
                            <w:pPr>
                              <w:pStyle w:val="NoBeforeAfter"/>
                              <w:spacing w:line="276" w:lineRule="auto"/>
                              <w:jc w:val="center"/>
                            </w:pPr>
                            <w:r w:rsidRPr="00C47CC4">
                              <w:t>Dekan,</w:t>
                            </w:r>
                          </w:p>
                          <w:p w14:paraId="4570BED8" w14:textId="77777777" w:rsidR="00360DA2" w:rsidRPr="00C47CC4" w:rsidRDefault="00360DA2" w:rsidP="00DF4B91">
                            <w:pPr>
                              <w:pStyle w:val="NoBeforeAfter"/>
                              <w:spacing w:line="276" w:lineRule="auto"/>
                              <w:jc w:val="center"/>
                            </w:pPr>
                          </w:p>
                          <w:p w14:paraId="3287A68E" w14:textId="77777777" w:rsidR="00360DA2" w:rsidRPr="00C47CC4" w:rsidRDefault="00360DA2" w:rsidP="00DF4B91">
                            <w:pPr>
                              <w:pStyle w:val="NoBeforeAfter"/>
                              <w:spacing w:line="276" w:lineRule="auto"/>
                              <w:jc w:val="center"/>
                            </w:pPr>
                          </w:p>
                          <w:p w14:paraId="20BFD74D" w14:textId="2C53FCC6" w:rsidR="0058744F" w:rsidRPr="00C47CC4" w:rsidRDefault="004C3BB2" w:rsidP="00DF4B91">
                            <w:pPr>
                              <w:pStyle w:val="NoBeforeAfter"/>
                              <w:spacing w:before="240" w:line="276" w:lineRule="auto"/>
                              <w:jc w:val="center"/>
                            </w:pPr>
                            <w:r w:rsidRPr="00C47CC4">
                              <w:t>Prof. Dr. Mutiara Nugraheni, S.TP., M.Si</w:t>
                            </w:r>
                          </w:p>
                          <w:p w14:paraId="7AB36149" w14:textId="58B455DC" w:rsidR="0058744F" w:rsidRPr="00C47CC4" w:rsidRDefault="0058744F" w:rsidP="00DF4B91">
                            <w:pPr>
                              <w:pStyle w:val="NoBeforeAfter"/>
                              <w:spacing w:line="276" w:lineRule="auto"/>
                              <w:jc w:val="center"/>
                            </w:pPr>
                            <w:r w:rsidRPr="00C47CC4">
                              <w:t xml:space="preserve">NIP. </w:t>
                            </w:r>
                            <w:r w:rsidR="00A424C9" w:rsidRPr="00C47CC4">
                              <w:t>19770131 200212 2 001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C5D30" id="_x0000_s1030" type="#_x0000_t202" style="position:absolute;left:0;text-align:left;margin-left:55.05pt;margin-top:16.95pt;width:286.75pt;height:199.8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" filled="f" stroked="f">
                <v:textbox>
                  <w:txbxContent>
                    <w:p w14:paraId="39B204D5" w14:textId="1E4505A4" w:rsidR="0058744F" w:rsidRPr="00C47CC4" w:rsidRDefault="0058744F" w:rsidP="00DF4B91">
                      <w:pPr>
                        <w:pStyle w:val="NoBeforeAfter"/>
                        <w:spacing w:line="276" w:lineRule="auto"/>
                        <w:jc w:val="center"/>
                      </w:pPr>
                      <w:r w:rsidRPr="00C47CC4">
                        <w:t>Yogyakarta,</w:t>
                      </w:r>
                      <w:r w:rsidR="00D23BD2">
                        <w:t xml:space="preserve"> ..., ...................</w:t>
                      </w:r>
                      <w:r w:rsidRPr="00C47CC4">
                        <w:t xml:space="preserve"> 2024</w:t>
                      </w:r>
                    </w:p>
                    <w:p w14:paraId="29E292E9" w14:textId="218730AE" w:rsidR="00744155" w:rsidRPr="00C47CC4" w:rsidRDefault="00744155" w:rsidP="00DF4B91">
                      <w:pPr>
                        <w:pStyle w:val="NoBeforeAfter"/>
                        <w:spacing w:line="276" w:lineRule="auto"/>
                        <w:jc w:val="center"/>
                      </w:pPr>
                      <w:r w:rsidRPr="00C47CC4">
                        <w:t>Fakultas Teknik Universitas Negeri Yogyakarta</w:t>
                      </w:r>
                    </w:p>
                    <w:p w14:paraId="5A2035E1" w14:textId="5889ACF9" w:rsidR="0058744F" w:rsidRPr="00C47CC4" w:rsidRDefault="00AE48BA" w:rsidP="00DF4B91">
                      <w:pPr>
                        <w:pStyle w:val="NoBeforeAfter"/>
                        <w:spacing w:line="276" w:lineRule="auto"/>
                        <w:jc w:val="center"/>
                      </w:pPr>
                      <w:r w:rsidRPr="00C47CC4">
                        <w:t>Dekan,</w:t>
                      </w:r>
                    </w:p>
                    <w:p w14:paraId="4570BED8" w14:textId="77777777" w:rsidR="00360DA2" w:rsidRPr="00C47CC4" w:rsidRDefault="00360DA2" w:rsidP="00DF4B91">
                      <w:pPr>
                        <w:pStyle w:val="NoBeforeAfter"/>
                        <w:spacing w:line="276" w:lineRule="auto"/>
                        <w:jc w:val="center"/>
                      </w:pPr>
                    </w:p>
                    <w:p w14:paraId="3287A68E" w14:textId="77777777" w:rsidR="00360DA2" w:rsidRPr="00C47CC4" w:rsidRDefault="00360DA2" w:rsidP="00DF4B91">
                      <w:pPr>
                        <w:pStyle w:val="NoBeforeAfter"/>
                        <w:spacing w:line="276" w:lineRule="auto"/>
                        <w:jc w:val="center"/>
                      </w:pPr>
                    </w:p>
                    <w:p w14:paraId="20BFD74D" w14:textId="2C53FCC6" w:rsidR="0058744F" w:rsidRPr="00C47CC4" w:rsidRDefault="004C3BB2" w:rsidP="00DF4B91">
                      <w:pPr>
                        <w:pStyle w:val="NoBeforeAfter"/>
                        <w:spacing w:before="240" w:line="276" w:lineRule="auto"/>
                        <w:jc w:val="center"/>
                      </w:pPr>
                      <w:r w:rsidRPr="00C47CC4">
                        <w:t>Prof. Dr. Mutiara Nugraheni, S.TP., M.Si</w:t>
                      </w:r>
                    </w:p>
                    <w:p w14:paraId="7AB36149" w14:textId="58B455DC" w:rsidR="0058744F" w:rsidRPr="00C47CC4" w:rsidRDefault="0058744F" w:rsidP="00DF4B91">
                      <w:pPr>
                        <w:pStyle w:val="NoBeforeAfter"/>
                        <w:spacing w:line="276" w:lineRule="auto"/>
                        <w:jc w:val="center"/>
                      </w:pPr>
                      <w:r w:rsidRPr="00C47CC4">
                        <w:t xml:space="preserve">NIP. </w:t>
                      </w:r>
                      <w:r w:rsidR="00A424C9" w:rsidRPr="00C47CC4">
                        <w:t>19770131 200212 2 001</w:t>
                      </w:r>
                    </w:p>
                  </w:txbxContent>
                </v:textbox>
                <w10:wrap anchorx="margin"/>
              </v:shape>
            </w:pict>
          </mc:Fallback>
        </mc:AlternateContent>
      </w:r>
    </w:p>
    <w:p w14:paraId="02521039" w14:textId="243D32F3" w:rsidR="0058744F" w:rsidRDefault="0058744F" w:rsidP="00D5350C">
      <w:pPr>
        <w:spacing w:after="0" w:line="360" w:lineRule="auto"/>
      </w:pPr>
    </w:p>
    <w:p w14:paraId="2144FC0D" w14:textId="7C040FC1" w:rsidR="0058744F" w:rsidRDefault="0058744F" w:rsidP="0058744F">
      <w:pPr>
        <w:spacing w:after="0" w:line="360" w:lineRule="auto"/>
        <w:jc w:val="center"/>
      </w:pPr>
    </w:p>
    <w:p w14:paraId="6E86520B" w14:textId="77777777" w:rsidR="0058744F" w:rsidRDefault="0058744F" w:rsidP="0058744F">
      <w:pPr>
        <w:spacing w:after="0" w:line="360" w:lineRule="auto"/>
        <w:jc w:val="center"/>
      </w:pPr>
    </w:p>
    <w:p w14:paraId="22D8A97A" w14:textId="77777777" w:rsidR="00413E04" w:rsidRDefault="00413E04" w:rsidP="0058744F">
      <w:pPr>
        <w:spacing w:after="0" w:line="360" w:lineRule="auto"/>
        <w:jc w:val="center"/>
      </w:pPr>
    </w:p>
    <w:p w14:paraId="3206603D" w14:textId="77777777" w:rsidR="0058744F" w:rsidRDefault="0058744F" w:rsidP="0058744F">
      <w:pPr>
        <w:spacing w:line="259" w:lineRule="auto"/>
        <w:jc w:val="left"/>
        <w:rPr>
          <w:b/>
          <w:bCs/>
        </w:rPr>
      </w:pPr>
    </w:p>
    <w:p w14:paraId="20FF7D0F" w14:textId="5EE74DC2" w:rsidR="0047162A" w:rsidRDefault="0047162A">
      <w:pPr>
        <w:spacing w:line="259" w:lineRule="auto"/>
        <w:jc w:val="left"/>
        <w:rPr>
          <w:b/>
          <w:bCs/>
        </w:rPr>
      </w:pPr>
    </w:p>
    <w:p w14:paraId="6A47846B" w14:textId="30F5C961" w:rsidR="00CB6FD1" w:rsidRPr="00CB6FD1" w:rsidRDefault="00475C21" w:rsidP="00B27278">
      <w:pPr>
        <w:pStyle w:val="Heading1"/>
        <w:spacing w:after="0"/>
      </w:pPr>
      <w:bookmarkStart w:id="92" w:name="_Toc184828280"/>
      <w:r>
        <w:t xml:space="preserve">HALAMAN </w:t>
      </w:r>
      <w:r w:rsidR="0047162A">
        <w:t>MOTO</w:t>
      </w:r>
      <w:bookmarkEnd w:id="92"/>
    </w:p>
    <w:p w14:paraId="59763139" w14:textId="1B8B41D8" w:rsidR="00C85E50" w:rsidRDefault="00F73519" w:rsidP="00B27278">
      <w:pPr>
        <w:pStyle w:val="NoBeforeAfter"/>
        <w:spacing w:before="240" w:line="360" w:lineRule="auto"/>
        <w:jc w:val="center"/>
      </w:pPr>
      <w:r>
        <w:t>“</w:t>
      </w:r>
      <w:r w:rsidR="002B0288">
        <w:t>Karena sesungguhnya sesudah kesulitan itu ada kemudahan, sesungguhnya sesudah kesulitan itu ada kemudahan</w:t>
      </w:r>
      <w:r>
        <w:t>”</w:t>
      </w:r>
    </w:p>
    <w:p w14:paraId="6900645F" w14:textId="649F220F" w:rsidR="00326045" w:rsidRDefault="0016280F" w:rsidP="006F172A">
      <w:pPr>
        <w:pStyle w:val="NoBeforeAfter"/>
        <w:spacing w:line="360" w:lineRule="auto"/>
        <w:jc w:val="center"/>
      </w:pPr>
      <w:r>
        <w:t>(QS. Al-Insyirah/94:5-6)</w:t>
      </w:r>
    </w:p>
    <w:p w14:paraId="4B0EFD0E" w14:textId="77777777" w:rsidR="00FC2AC1" w:rsidRDefault="00FC2AC1" w:rsidP="006F172A">
      <w:pPr>
        <w:pStyle w:val="NoBeforeAfter"/>
        <w:spacing w:before="240" w:line="360" w:lineRule="auto"/>
        <w:jc w:val="center"/>
      </w:pPr>
      <w:r>
        <w:t>“Se</w:t>
      </w:r>
      <w:r w:rsidRPr="00F351A4">
        <w:t>s</w:t>
      </w:r>
      <w:r>
        <w:t>ung</w:t>
      </w:r>
      <w:r w:rsidRPr="00F351A4">
        <w:t>g</w:t>
      </w:r>
      <w:r>
        <w:t>uhnya man</w:t>
      </w:r>
      <w:r w:rsidRPr="00F351A4">
        <w:t>u</w:t>
      </w:r>
      <w:r>
        <w:t>sia benar-benar dalam ker</w:t>
      </w:r>
      <w:r w:rsidRPr="00F351A4">
        <w:t>u</w:t>
      </w:r>
      <w:r>
        <w:t>gian, kec</w:t>
      </w:r>
      <w:r w:rsidRPr="00F351A4">
        <w:t>u</w:t>
      </w:r>
      <w:r>
        <w:t xml:space="preserve">ali orang-orang yang beriman dan beramal saleh serta saling menasihati </w:t>
      </w:r>
      <w:r w:rsidRPr="00F351A4">
        <w:t>u</w:t>
      </w:r>
      <w:r>
        <w:t>nt</w:t>
      </w:r>
      <w:r w:rsidRPr="00F351A4">
        <w:t>u</w:t>
      </w:r>
      <w:r>
        <w:t>k kebenaran dan kesabaran”</w:t>
      </w:r>
    </w:p>
    <w:p w14:paraId="5393AB1F" w14:textId="4AB5FDC2" w:rsidR="00326045" w:rsidRDefault="00FC2AC1" w:rsidP="006F172A">
      <w:pPr>
        <w:pStyle w:val="NoBeforeAfter"/>
        <w:spacing w:line="360" w:lineRule="auto"/>
        <w:jc w:val="center"/>
      </w:pPr>
      <w:r>
        <w:t>(QS. Al-</w:t>
      </w:r>
      <w:proofErr w:type="spellStart"/>
      <w:r>
        <w:t>Ashr</w:t>
      </w:r>
      <w:proofErr w:type="spellEnd"/>
      <w:r>
        <w:t>/103:2-3)</w:t>
      </w:r>
    </w:p>
    <w:p w14:paraId="5C014F7F" w14:textId="77777777" w:rsidR="006538D3" w:rsidRDefault="006538D3" w:rsidP="006F172A">
      <w:pPr>
        <w:pStyle w:val="NoBeforeAfter"/>
        <w:spacing w:before="240" w:line="360" w:lineRule="auto"/>
        <w:jc w:val="center"/>
      </w:pPr>
      <w:r>
        <w:t>“</w:t>
      </w:r>
      <w:r w:rsidRPr="006538D3">
        <w:t>Sebenarnya apa yang kamu ucapkan adalah cerminan kualitas dirimu</w:t>
      </w:r>
      <w:r>
        <w:t>”</w:t>
      </w:r>
    </w:p>
    <w:p w14:paraId="42C0D9C1" w14:textId="1636AF1C" w:rsidR="00326045" w:rsidRDefault="006538D3" w:rsidP="006F172A">
      <w:pPr>
        <w:pStyle w:val="NoBeforeAfter"/>
        <w:spacing w:line="360" w:lineRule="auto"/>
        <w:jc w:val="center"/>
      </w:pPr>
      <w:r>
        <w:t>(</w:t>
      </w:r>
      <w:r w:rsidR="00C3720A">
        <w:t>Nyonya</w:t>
      </w:r>
      <w:r>
        <w:t xml:space="preserve"> </w:t>
      </w:r>
      <w:proofErr w:type="spellStart"/>
      <w:r>
        <w:t>Crab</w:t>
      </w:r>
      <w:proofErr w:type="spellEnd"/>
      <w:r>
        <w:t>)</w:t>
      </w:r>
    </w:p>
    <w:p w14:paraId="694775D6" w14:textId="6AA7834E" w:rsidR="006538D3" w:rsidRDefault="006538D3" w:rsidP="006F172A">
      <w:pPr>
        <w:pStyle w:val="NoBeforeAfter"/>
        <w:spacing w:before="240" w:line="360" w:lineRule="auto"/>
        <w:jc w:val="center"/>
      </w:pPr>
      <w:r>
        <w:t xml:space="preserve"> </w:t>
      </w:r>
      <w:r w:rsidR="001701FC">
        <w:t>“</w:t>
      </w:r>
      <w:r w:rsidR="001701FC" w:rsidRPr="001701FC">
        <w:t>Langkah pertama adalah yang terberat</w:t>
      </w:r>
      <w:r w:rsidR="001701FC">
        <w:t xml:space="preserve">, </w:t>
      </w:r>
      <w:r w:rsidR="001701FC" w:rsidRPr="001701FC">
        <w:t>setelah itu, jalan akan terbuka</w:t>
      </w:r>
      <w:r w:rsidR="001701FC">
        <w:t>”</w:t>
      </w:r>
    </w:p>
    <w:p w14:paraId="5E5AC761" w14:textId="5DE0B41C" w:rsidR="00326045" w:rsidRDefault="00E05BB9" w:rsidP="006F172A">
      <w:pPr>
        <w:pStyle w:val="NoBeforeAfter"/>
        <w:spacing w:line="360" w:lineRule="auto"/>
        <w:jc w:val="center"/>
      </w:pPr>
      <w:r>
        <w:t xml:space="preserve">(Nicolas </w:t>
      </w:r>
      <w:proofErr w:type="spellStart"/>
      <w:r>
        <w:t>Cage</w:t>
      </w:r>
      <w:proofErr w:type="spellEnd"/>
      <w:r>
        <w:t>)</w:t>
      </w:r>
    </w:p>
    <w:p w14:paraId="1691315C" w14:textId="729D3FAC" w:rsidR="00326045" w:rsidRDefault="00326045" w:rsidP="006F172A">
      <w:pPr>
        <w:pStyle w:val="NoBeforeAfter"/>
        <w:spacing w:before="240" w:line="360" w:lineRule="auto"/>
        <w:jc w:val="center"/>
      </w:pPr>
      <w:r>
        <w:t>“</w:t>
      </w:r>
      <w:r w:rsidRPr="00326045">
        <w:t>Banyak kegagalan hidup ini dikarenakan orang-orang tidak menyadari betapa dekatnya mereka dengan keberhasilan saat mereka menyerah</w:t>
      </w:r>
      <w:r>
        <w:t>”</w:t>
      </w:r>
    </w:p>
    <w:p w14:paraId="1955F663" w14:textId="3DB96307" w:rsidR="00326045" w:rsidRDefault="00326045" w:rsidP="006F172A">
      <w:pPr>
        <w:pStyle w:val="NoBeforeAfter"/>
        <w:spacing w:line="360" w:lineRule="auto"/>
        <w:jc w:val="center"/>
      </w:pPr>
      <w:r>
        <w:t>(Thomas Alva Edison)</w:t>
      </w:r>
    </w:p>
    <w:p w14:paraId="7DE53CF5" w14:textId="50B69861" w:rsidR="00E05BB9" w:rsidRDefault="00326045" w:rsidP="006F172A">
      <w:pPr>
        <w:pStyle w:val="NoBeforeAfter"/>
        <w:spacing w:before="240" w:line="360" w:lineRule="auto"/>
        <w:jc w:val="center"/>
      </w:pPr>
      <w:r>
        <w:t>“Kemenangan terbesar kita bukanlah tidak pernah gagal, namun bangki</w:t>
      </w:r>
      <w:r w:rsidR="007373EE">
        <w:t>t</w:t>
      </w:r>
      <w:r>
        <w:t xml:space="preserve"> setiap kali kita gagal”</w:t>
      </w:r>
    </w:p>
    <w:p w14:paraId="4BE38F58" w14:textId="17A510A6" w:rsidR="00F73519" w:rsidRPr="009643E3" w:rsidRDefault="00326045" w:rsidP="00326045">
      <w:pPr>
        <w:pStyle w:val="NoBeforeAfter"/>
        <w:spacing w:line="360" w:lineRule="auto"/>
        <w:jc w:val="center"/>
      </w:pPr>
      <w:r>
        <w:t xml:space="preserve">(Ralph </w:t>
      </w:r>
      <w:proofErr w:type="spellStart"/>
      <w:r>
        <w:t>Waldo</w:t>
      </w:r>
      <w:proofErr w:type="spellEnd"/>
      <w:r>
        <w:t xml:space="preserve"> Emerson)</w:t>
      </w:r>
    </w:p>
    <w:p w14:paraId="6330D792" w14:textId="77777777" w:rsidR="003E4D83" w:rsidRDefault="003E4D83">
      <w:pPr>
        <w:spacing w:line="259" w:lineRule="auto"/>
        <w:jc w:val="left"/>
        <w:rPr>
          <w:b/>
          <w:bCs/>
        </w:rPr>
      </w:pPr>
      <w:r>
        <w:rPr>
          <w:b/>
          <w:bCs/>
        </w:rPr>
        <w:br w:type="page"/>
      </w:r>
    </w:p>
    <w:p w14:paraId="5FD42E4C" w14:textId="77777777" w:rsidR="003E4D83" w:rsidRDefault="003E4D83" w:rsidP="00C636FD">
      <w:pPr>
        <w:pStyle w:val="Heading1"/>
      </w:pPr>
      <w:bookmarkStart w:id="93" w:name="_Toc184828281"/>
      <w:r>
        <w:lastRenderedPageBreak/>
        <w:t>HALAMAN PERSEMBAHAN</w:t>
      </w:r>
      <w:bookmarkEnd w:id="93"/>
    </w:p>
    <w:p w14:paraId="703D8E8F" w14:textId="30DD35E5" w:rsidR="00EE3E56" w:rsidRDefault="003F03CB" w:rsidP="00A40006">
      <w:pPr>
        <w:pStyle w:val="NoBeforeAfter"/>
      </w:pPr>
      <w:r>
        <w:t xml:space="preserve">Alhamdulillah </w:t>
      </w:r>
      <w:proofErr w:type="spellStart"/>
      <w:r>
        <w:t>wa</w:t>
      </w:r>
      <w:proofErr w:type="spellEnd"/>
      <w:r>
        <w:t xml:space="preserve"> </w:t>
      </w:r>
      <w:proofErr w:type="spellStart"/>
      <w:r>
        <w:t>syukru</w:t>
      </w:r>
      <w:proofErr w:type="spellEnd"/>
      <w:r>
        <w:t xml:space="preserve"> lillah, dengan </w:t>
      </w:r>
      <w:r w:rsidR="00385B33">
        <w:t>sukacita</w:t>
      </w:r>
      <w:r>
        <w:t xml:space="preserve"> dan rasa bangga saya ingin menyampaikan rasa </w:t>
      </w:r>
      <w:r w:rsidR="00385B33">
        <w:t>terima kasih</w:t>
      </w:r>
      <w:r>
        <w:t xml:space="preserve"> dan penghargaan sebesar-besarnya kepada</w:t>
      </w:r>
      <w:r w:rsidR="001E6D65">
        <w:t xml:space="preserve"> :</w:t>
      </w:r>
    </w:p>
    <w:p w14:paraId="7C17DE4F" w14:textId="5892ACCF" w:rsidR="00A40006" w:rsidRDefault="00904BE5" w:rsidP="001154B7">
      <w:pPr>
        <w:pStyle w:val="NoBeforeAfter"/>
        <w:numPr>
          <w:ilvl w:val="0"/>
          <w:numId w:val="46"/>
        </w:numPr>
        <w:ind w:left="426"/>
      </w:pPr>
      <w:r>
        <w:t>Allah SWT. atas segala limpahan rahmat dan kar</w:t>
      </w:r>
      <w:r w:rsidRPr="00904BE5">
        <w:t>u</w:t>
      </w:r>
      <w:r>
        <w:t>nia-Nya</w:t>
      </w:r>
      <w:r w:rsidR="00577CDD">
        <w:t xml:space="preserve"> dalam segala aspek kehid</w:t>
      </w:r>
      <w:r w:rsidR="00577CDD" w:rsidRPr="00577CDD">
        <w:t>u</w:t>
      </w:r>
      <w:r w:rsidR="00577CDD">
        <w:t>pan</w:t>
      </w:r>
      <w:r w:rsidR="00847024">
        <w:t>,</w:t>
      </w:r>
      <w:r>
        <w:t xml:space="preserve"> sehingga t</w:t>
      </w:r>
      <w:r w:rsidRPr="00904BE5">
        <w:t>u</w:t>
      </w:r>
      <w:r>
        <w:t>gas akhir skripsi ini dapat terselesaikan</w:t>
      </w:r>
      <w:r w:rsidR="00A8475F">
        <w:t>.</w:t>
      </w:r>
    </w:p>
    <w:p w14:paraId="6756A194" w14:textId="67A77925" w:rsidR="00F70FF5" w:rsidRDefault="00F70FF5" w:rsidP="001154B7">
      <w:pPr>
        <w:pStyle w:val="NoBeforeAfter"/>
        <w:numPr>
          <w:ilvl w:val="0"/>
          <w:numId w:val="46"/>
        </w:numPr>
        <w:ind w:left="426"/>
      </w:pPr>
      <w:r>
        <w:t>Nabi M</w:t>
      </w:r>
      <w:r w:rsidRPr="00F70FF5">
        <w:t>u</w:t>
      </w:r>
      <w:r>
        <w:t>hammad SAW. yang selal</w:t>
      </w:r>
      <w:r w:rsidRPr="00F70FF5">
        <w:t>u</w:t>
      </w:r>
      <w:r>
        <w:t xml:space="preserve"> menjadi s</w:t>
      </w:r>
      <w:r w:rsidRPr="00F70FF5">
        <w:t>u</w:t>
      </w:r>
      <w:r>
        <w:t xml:space="preserve">ri </w:t>
      </w:r>
      <w:proofErr w:type="spellStart"/>
      <w:r>
        <w:t>ta</w:t>
      </w:r>
      <w:r w:rsidRPr="00F70FF5">
        <w:t>u</w:t>
      </w:r>
      <w:r>
        <w:t>ladan</w:t>
      </w:r>
      <w:proofErr w:type="spellEnd"/>
      <w:r>
        <w:t xml:space="preserve"> </w:t>
      </w:r>
      <w:r w:rsidRPr="00F70FF5">
        <w:t>u</w:t>
      </w:r>
      <w:r>
        <w:t>mat dalam mencapai</w:t>
      </w:r>
      <w:r w:rsidR="00C06152">
        <w:t xml:space="preserve"> </w:t>
      </w:r>
      <w:proofErr w:type="spellStart"/>
      <w:r w:rsidR="00C06152">
        <w:t>ridla-Nya</w:t>
      </w:r>
      <w:proofErr w:type="spellEnd"/>
      <w:r w:rsidR="00C06152">
        <w:t>.</w:t>
      </w:r>
    </w:p>
    <w:p w14:paraId="7E73D511" w14:textId="54F61654" w:rsidR="008C42F8" w:rsidRDefault="00E66464" w:rsidP="001154B7">
      <w:pPr>
        <w:pStyle w:val="NoBeforeAfter"/>
        <w:numPr>
          <w:ilvl w:val="0"/>
          <w:numId w:val="46"/>
        </w:numPr>
        <w:ind w:left="426"/>
      </w:pPr>
      <w:r>
        <w:t>Ayah, Ib</w:t>
      </w:r>
      <w:r w:rsidRPr="00E66464">
        <w:t>u</w:t>
      </w:r>
      <w:r>
        <w:t>, Kakak serta segenap k</w:t>
      </w:r>
      <w:r w:rsidR="008C42F8">
        <w:t>eluarga yang tidak berhenti menyemangati dan mendukung saya selama saya menempuh perkuliahan</w:t>
      </w:r>
    </w:p>
    <w:p w14:paraId="17521E87" w14:textId="559D9DC7" w:rsidR="008C42F8" w:rsidRDefault="00821361" w:rsidP="001154B7">
      <w:pPr>
        <w:pStyle w:val="NoBeforeAfter"/>
        <w:numPr>
          <w:ilvl w:val="0"/>
          <w:numId w:val="46"/>
        </w:numPr>
        <w:ind w:left="426"/>
      </w:pPr>
      <w:r w:rsidRPr="00821361">
        <w:t xml:space="preserve">Bapak Dr. Herlambang Sigit Pramono, S.T., </w:t>
      </w:r>
      <w:proofErr w:type="spellStart"/>
      <w:r w:rsidRPr="00821361">
        <w:t>M.Cs</w:t>
      </w:r>
      <w:proofErr w:type="spellEnd"/>
      <w:r w:rsidRPr="00821361">
        <w:t>. yang telah bersedia</w:t>
      </w:r>
      <w:r>
        <w:t xml:space="preserve"> </w:t>
      </w:r>
      <w:r w:rsidRPr="00821361">
        <w:t>membimbing saya dalam menyelesaikan tugas akhir</w:t>
      </w:r>
    </w:p>
    <w:p w14:paraId="7BEB1C22" w14:textId="167B1946" w:rsidR="00784679" w:rsidRDefault="0046640F" w:rsidP="001154B7">
      <w:pPr>
        <w:pStyle w:val="NoBeforeAfter"/>
        <w:numPr>
          <w:ilvl w:val="0"/>
          <w:numId w:val="46"/>
        </w:numPr>
        <w:ind w:left="426"/>
      </w:pPr>
      <w:r>
        <w:t>Bapak/Ib</w:t>
      </w:r>
      <w:r w:rsidRPr="0046640F">
        <w:t>u</w:t>
      </w:r>
      <w:r>
        <w:t xml:space="preserve"> Dosen Departemen Pendidikan </w:t>
      </w:r>
      <w:r w:rsidR="00784679" w:rsidRPr="00784679">
        <w:t>Teknik Elektro yang telah memberikan</w:t>
      </w:r>
      <w:r w:rsidR="00DD7463">
        <w:t xml:space="preserve"> ilm</w:t>
      </w:r>
      <w:r w:rsidR="00DD7463" w:rsidRPr="00DD7463">
        <w:t>u</w:t>
      </w:r>
      <w:r w:rsidR="00DD7463">
        <w:t xml:space="preserve"> bermanfaat</w:t>
      </w:r>
      <w:r w:rsidR="00C86351">
        <w:t xml:space="preserve"> serta </w:t>
      </w:r>
      <w:r w:rsidR="00784679" w:rsidRPr="00784679">
        <w:t>membimbing selama perkuliahan</w:t>
      </w:r>
      <w:r w:rsidR="00F348D7">
        <w:t>.</w:t>
      </w:r>
    </w:p>
    <w:p w14:paraId="01A153FB" w14:textId="47D681E1" w:rsidR="00172531" w:rsidRDefault="006656E4" w:rsidP="00D779B4">
      <w:pPr>
        <w:pStyle w:val="NoBeforeAfter"/>
        <w:numPr>
          <w:ilvl w:val="0"/>
          <w:numId w:val="46"/>
        </w:numPr>
        <w:ind w:left="426"/>
      </w:pPr>
      <w:r>
        <w:t xml:space="preserve">Tim Robot </w:t>
      </w:r>
      <w:r w:rsidRPr="006656E4">
        <w:t>U</w:t>
      </w:r>
      <w:r>
        <w:t>NY, ter</w:t>
      </w:r>
      <w:r w:rsidRPr="006656E4">
        <w:t>u</w:t>
      </w:r>
      <w:r>
        <w:t>tama tim Maestro</w:t>
      </w:r>
      <w:r w:rsidR="00A97BE9">
        <w:t>-</w:t>
      </w:r>
      <w:proofErr w:type="spellStart"/>
      <w:r>
        <w:t>Evo</w:t>
      </w:r>
      <w:proofErr w:type="spellEnd"/>
      <w:r>
        <w:t xml:space="preserve"> yang telah memberikan </w:t>
      </w:r>
      <w:r w:rsidR="00AC3136">
        <w:t>berbagai</w:t>
      </w:r>
      <w:r>
        <w:t xml:space="preserve"> pengalaman </w:t>
      </w:r>
      <w:r w:rsidR="00041958">
        <w:t>l</w:t>
      </w:r>
      <w:r w:rsidR="00041958" w:rsidRPr="00041958">
        <w:t>u</w:t>
      </w:r>
      <w:r w:rsidR="00041958">
        <w:t>ar biasa.</w:t>
      </w:r>
    </w:p>
    <w:p w14:paraId="08C8FC32" w14:textId="2D1B0BD2" w:rsidR="00AC3136" w:rsidRDefault="00180F81" w:rsidP="00172531">
      <w:pPr>
        <w:pStyle w:val="NoBeforeAfter"/>
        <w:numPr>
          <w:ilvl w:val="0"/>
          <w:numId w:val="46"/>
        </w:numPr>
        <w:ind w:left="426"/>
      </w:pPr>
      <w:r>
        <w:t>Teman-teman dari Prodi Pendidikan Teknik Mekatronika, kh</w:t>
      </w:r>
      <w:r w:rsidRPr="00180F81">
        <w:t>u</w:t>
      </w:r>
      <w:r>
        <w:t>s</w:t>
      </w:r>
      <w:r w:rsidRPr="00180F81">
        <w:t>u</w:t>
      </w:r>
      <w:r>
        <w:t>snya kelas E 2020 yang telah menemani</w:t>
      </w:r>
      <w:r w:rsidR="00725609">
        <w:t xml:space="preserve"> </w:t>
      </w:r>
      <w:r>
        <w:t>serta memberi semangat selama perk</w:t>
      </w:r>
      <w:r w:rsidRPr="00180F81">
        <w:t>u</w:t>
      </w:r>
      <w:r>
        <w:t>liahan.</w:t>
      </w:r>
    </w:p>
    <w:p w14:paraId="45F6B610" w14:textId="77777777" w:rsidR="003E4D83" w:rsidRDefault="003E4D83">
      <w:pPr>
        <w:spacing w:line="259" w:lineRule="auto"/>
        <w:jc w:val="left"/>
        <w:rPr>
          <w:b/>
          <w:bCs/>
        </w:rPr>
      </w:pPr>
      <w:r>
        <w:rPr>
          <w:b/>
          <w:bCs/>
        </w:rPr>
        <w:br w:type="page"/>
      </w:r>
    </w:p>
    <w:p w14:paraId="4EDDFA37" w14:textId="77777777" w:rsidR="002A2EB2" w:rsidRDefault="003E4D83" w:rsidP="0029703F">
      <w:pPr>
        <w:pStyle w:val="Heading1"/>
        <w:spacing w:line="360" w:lineRule="auto"/>
      </w:pPr>
      <w:bookmarkStart w:id="94" w:name="_Toc184828282"/>
      <w:r>
        <w:lastRenderedPageBreak/>
        <w:t>KATA PENGANTAR</w:t>
      </w:r>
      <w:bookmarkEnd w:id="94"/>
    </w:p>
    <w:p w14:paraId="3819E64F" w14:textId="77777777" w:rsidR="00A401C6" w:rsidRDefault="001B19B1" w:rsidP="0029703F">
      <w:pPr>
        <w:pStyle w:val="NoBeforeAfter"/>
        <w:spacing w:line="360" w:lineRule="auto"/>
        <w:ind w:firstLine="426"/>
      </w:pPr>
      <w:r>
        <w:t xml:space="preserve">Puji syukur ke hadirat Tuhan Yang Maha Esa yang telah melimpahkan rahmat dan karunia-Nya sehingga penulis dapat mengerjakan dan menyelesaikan Tugas Akhir Skripsi dengan judul “Pengembangan </w:t>
      </w:r>
      <w:r w:rsidR="005310AE">
        <w:t>Media Pembelajaran Pengat</w:t>
      </w:r>
      <w:r w:rsidR="005310AE" w:rsidRPr="005310AE">
        <w:t>u</w:t>
      </w:r>
      <w:r w:rsidR="005310AE">
        <w:t>ran Arah S</w:t>
      </w:r>
      <w:r w:rsidR="005310AE" w:rsidRPr="005310AE">
        <w:t>u</w:t>
      </w:r>
      <w:r w:rsidR="005310AE">
        <w:t>d</w:t>
      </w:r>
      <w:r w:rsidR="005310AE" w:rsidRPr="005310AE">
        <w:t>u</w:t>
      </w:r>
      <w:r w:rsidR="005310AE">
        <w:t>t P</w:t>
      </w:r>
      <w:r w:rsidR="005310AE" w:rsidRPr="005310AE">
        <w:t>u</w:t>
      </w:r>
      <w:r w:rsidR="005310AE">
        <w:t xml:space="preserve">tar Robot </w:t>
      </w:r>
      <w:proofErr w:type="spellStart"/>
      <w:r w:rsidR="005310AE" w:rsidRPr="00DC095A">
        <w:rPr>
          <w:i/>
          <w:iCs/>
        </w:rPr>
        <w:t>Transporter</w:t>
      </w:r>
      <w:proofErr w:type="spellEnd"/>
      <w:r w:rsidR="005310AE">
        <w:t xml:space="preserve"> Dengan Sensor </w:t>
      </w:r>
      <w:proofErr w:type="spellStart"/>
      <w:r w:rsidR="005310AE" w:rsidRPr="00DC095A">
        <w:rPr>
          <w:i/>
          <w:iCs/>
        </w:rPr>
        <w:t>Inertial</w:t>
      </w:r>
      <w:proofErr w:type="spellEnd"/>
      <w:r w:rsidR="005310AE" w:rsidRPr="00DC095A">
        <w:rPr>
          <w:i/>
          <w:iCs/>
        </w:rPr>
        <w:t xml:space="preserve"> </w:t>
      </w:r>
      <w:proofErr w:type="spellStart"/>
      <w:r w:rsidR="005310AE" w:rsidRPr="00DC095A">
        <w:rPr>
          <w:i/>
          <w:iCs/>
        </w:rPr>
        <w:t>Measurement</w:t>
      </w:r>
      <w:proofErr w:type="spellEnd"/>
      <w:r w:rsidR="005310AE" w:rsidRPr="00DC095A">
        <w:rPr>
          <w:i/>
          <w:iCs/>
        </w:rPr>
        <w:t xml:space="preserve"> Unit</w:t>
      </w:r>
      <w:r w:rsidR="005310AE">
        <w:t xml:space="preserve"> Pada Mata K</w:t>
      </w:r>
      <w:r w:rsidR="005310AE" w:rsidRPr="005310AE">
        <w:t>u</w:t>
      </w:r>
      <w:r w:rsidR="005310AE">
        <w:t>liah Praktik Robotika</w:t>
      </w:r>
      <w:r>
        <w:t>”.</w:t>
      </w:r>
    </w:p>
    <w:p w14:paraId="5E0F404E" w14:textId="77777777" w:rsidR="00870928" w:rsidRDefault="00A401C6" w:rsidP="0029703F">
      <w:pPr>
        <w:pStyle w:val="NoBeforeAfter"/>
        <w:spacing w:line="360" w:lineRule="auto"/>
        <w:ind w:firstLine="426"/>
      </w:pPr>
      <w:r>
        <w:t>Penulisan Tugas Akhir Skripsi ini diajukan Kepada Fakultas Teknik Universitas Negeri Yogyakarta untuk memenuhi sebagian persyaratan guna memperoleh gelar Sarjana Pendidikan. Keberhasilan dan kesuksesan dalam penyelesaian Tugas Akhir Skripsi ini tentu tidak lepas dari bantuan, bimbingan, dukungan dan semangat dari berbagai pihak. Berkenaan dengan hal tersebut, penulis mengucapkan terima kasih kepada yang terhormat:</w:t>
      </w:r>
    </w:p>
    <w:p w14:paraId="52205099" w14:textId="77777777" w:rsidR="002F67A3" w:rsidRDefault="001657FF" w:rsidP="00547726">
      <w:pPr>
        <w:pStyle w:val="NoBeforeAfter"/>
        <w:numPr>
          <w:ilvl w:val="0"/>
          <w:numId w:val="47"/>
        </w:numPr>
        <w:spacing w:line="360" w:lineRule="auto"/>
        <w:ind w:left="426"/>
      </w:pPr>
      <w:bookmarkStart w:id="95" w:name="OLE_LINK29"/>
      <w:r w:rsidRPr="001657FF">
        <w:t xml:space="preserve">Dr. Herlambang Sigit Pramono, S.T., </w:t>
      </w:r>
      <w:proofErr w:type="spellStart"/>
      <w:r w:rsidRPr="001657FF">
        <w:t>M.Cs</w:t>
      </w:r>
      <w:bookmarkEnd w:id="95"/>
      <w:proofErr w:type="spellEnd"/>
      <w:r w:rsidRPr="001657FF">
        <w:t>., selaku Dosen Pembimbing dan</w:t>
      </w:r>
      <w:r w:rsidR="00547726">
        <w:t xml:space="preserve"> </w:t>
      </w:r>
      <w:r w:rsidRPr="001657FF">
        <w:t>ketua penguji yang telah memberikan arahan, bimbingan, masukan, motivasi,</w:t>
      </w:r>
      <w:r w:rsidR="00547726">
        <w:t xml:space="preserve"> </w:t>
      </w:r>
      <w:r w:rsidRPr="001657FF">
        <w:t>dan evaluasi yang berharga selama proses penyusunan Tugas Akhir Skripsi</w:t>
      </w:r>
      <w:r w:rsidR="00547726">
        <w:t xml:space="preserve"> </w:t>
      </w:r>
      <w:r w:rsidRPr="001657FF">
        <w:t>ini</w:t>
      </w:r>
      <w:r w:rsidR="008F7844">
        <w:t>.</w:t>
      </w:r>
    </w:p>
    <w:p w14:paraId="7A13A240" w14:textId="429D9F99" w:rsidR="00CE2DED" w:rsidRDefault="00701C9F" w:rsidP="00701C9F">
      <w:pPr>
        <w:pStyle w:val="NoBeforeAfter"/>
        <w:numPr>
          <w:ilvl w:val="0"/>
          <w:numId w:val="47"/>
        </w:numPr>
        <w:spacing w:line="360" w:lineRule="auto"/>
        <w:ind w:left="426"/>
      </w:pPr>
      <w:r w:rsidRPr="00701C9F">
        <w:t xml:space="preserve">Sigit </w:t>
      </w:r>
      <w:proofErr w:type="spellStart"/>
      <w:r w:rsidRPr="00701C9F">
        <w:t>Yatmono</w:t>
      </w:r>
      <w:proofErr w:type="spellEnd"/>
      <w:r w:rsidRPr="00701C9F">
        <w:t>, S.T., M.T., Muhammad</w:t>
      </w:r>
      <w:r>
        <w:t xml:space="preserve"> </w:t>
      </w:r>
      <w:r w:rsidRPr="00701C9F">
        <w:t xml:space="preserve">Luthfi Hakim, S.T., </w:t>
      </w:r>
      <w:proofErr w:type="spellStart"/>
      <w:r w:rsidRPr="00701C9F">
        <w:t>M.Eng</w:t>
      </w:r>
      <w:proofErr w:type="spellEnd"/>
      <w:r w:rsidRPr="00701C9F">
        <w:t xml:space="preserve">., dan </w:t>
      </w:r>
      <w:proofErr w:type="spellStart"/>
      <w:r w:rsidR="001817DB">
        <w:t>Vando</w:t>
      </w:r>
      <w:proofErr w:type="spellEnd"/>
      <w:r w:rsidR="001817DB">
        <w:t xml:space="preserve"> G</w:t>
      </w:r>
      <w:r w:rsidR="001817DB" w:rsidRPr="001817DB">
        <w:t>u</w:t>
      </w:r>
      <w:r w:rsidR="001817DB">
        <w:t>sti Al Hakim</w:t>
      </w:r>
      <w:r w:rsidRPr="00701C9F">
        <w:t>, S.Pd., M.</w:t>
      </w:r>
      <w:r w:rsidR="004843AD">
        <w:t>S</w:t>
      </w:r>
      <w:r w:rsidR="001A478F">
        <w:t>c</w:t>
      </w:r>
      <w:r w:rsidRPr="00701C9F">
        <w:t>. selaku</w:t>
      </w:r>
      <w:r>
        <w:t xml:space="preserve"> </w:t>
      </w:r>
      <w:proofErr w:type="spellStart"/>
      <w:r w:rsidRPr="00701C9F">
        <w:t>validator</w:t>
      </w:r>
      <w:proofErr w:type="spellEnd"/>
      <w:r w:rsidRPr="00701C9F">
        <w:t xml:space="preserve"> materi dan </w:t>
      </w:r>
      <w:proofErr w:type="spellStart"/>
      <w:r w:rsidRPr="00701C9F">
        <w:t>validator</w:t>
      </w:r>
      <w:proofErr w:type="spellEnd"/>
      <w:r w:rsidRPr="00701C9F">
        <w:t xml:space="preserve"> media yang telah memberikan bimbingan,</w:t>
      </w:r>
      <w:r>
        <w:t xml:space="preserve"> </w:t>
      </w:r>
      <w:r w:rsidRPr="00701C9F">
        <w:t>masukan, motivasi, dan evaluasi untuk penyusunan Tugas Akhir Skripsi ini</w:t>
      </w:r>
      <w:r w:rsidR="0023148E">
        <w:t>.</w:t>
      </w:r>
    </w:p>
    <w:p w14:paraId="7CEEE245" w14:textId="77777777" w:rsidR="00EF2B56" w:rsidRDefault="00D1358E" w:rsidP="00EF2B56">
      <w:pPr>
        <w:pStyle w:val="NoBeforeAfter"/>
        <w:numPr>
          <w:ilvl w:val="0"/>
          <w:numId w:val="47"/>
        </w:numPr>
        <w:spacing w:line="360" w:lineRule="auto"/>
        <w:ind w:left="426"/>
      </w:pPr>
      <w:r>
        <w:t xml:space="preserve">Dr. </w:t>
      </w:r>
      <w:proofErr w:type="spellStart"/>
      <w:r>
        <w:t>Phil</w:t>
      </w:r>
      <w:proofErr w:type="spellEnd"/>
      <w:r>
        <w:t xml:space="preserve">. </w:t>
      </w:r>
      <w:proofErr w:type="spellStart"/>
      <w:r>
        <w:t>Nurhening</w:t>
      </w:r>
      <w:proofErr w:type="spellEnd"/>
      <w:r>
        <w:t xml:space="preserve"> Yuniarti, S.Pd., M.T., selaku Ketua Jurusan Pendidikan Teknik Elektro, dan Sigit </w:t>
      </w:r>
      <w:proofErr w:type="spellStart"/>
      <w:r>
        <w:t>Yatmono</w:t>
      </w:r>
      <w:proofErr w:type="spellEnd"/>
      <w:r>
        <w:t xml:space="preserve">, M.T., selaku Ketua Program Studi Pendidikan Teknik Mekatronika, Universitas Negeri </w:t>
      </w:r>
      <w:r w:rsidR="008B21AD">
        <w:t>Yogyakarta.</w:t>
      </w:r>
    </w:p>
    <w:p w14:paraId="162DCFA6" w14:textId="7FAF9EB4" w:rsidR="008B21AD" w:rsidRDefault="00EF2B56" w:rsidP="00EF2B56">
      <w:pPr>
        <w:pStyle w:val="NoBeforeAfter"/>
        <w:numPr>
          <w:ilvl w:val="0"/>
          <w:numId w:val="47"/>
        </w:numPr>
        <w:spacing w:line="360" w:lineRule="auto"/>
        <w:ind w:left="426"/>
      </w:pPr>
      <w:r w:rsidRPr="00EF2B56">
        <w:t>Prof. Dr. Mutiara Nugraheni, S.TP.,</w:t>
      </w:r>
      <w:r w:rsidR="00AA5B9E">
        <w:t xml:space="preserve"> </w:t>
      </w:r>
      <w:r w:rsidRPr="00EF2B56">
        <w:t>M.Si.</w:t>
      </w:r>
      <w:r>
        <w:t xml:space="preserve"> s</w:t>
      </w:r>
      <w:r w:rsidR="008B21AD">
        <w:t>elaku Dekan Fakultas Teknik Universitas Negeri Yogyakarta, yang telah memberikan persetujuan untuk pelaksanaan Tugas Akhir Skripsi ini.</w:t>
      </w:r>
    </w:p>
    <w:p w14:paraId="747360EC" w14:textId="3585FB52" w:rsidR="00F839B3" w:rsidRDefault="002B65B1" w:rsidP="00F839B3">
      <w:pPr>
        <w:pStyle w:val="NoBeforeAfter"/>
        <w:numPr>
          <w:ilvl w:val="0"/>
          <w:numId w:val="47"/>
        </w:numPr>
        <w:spacing w:line="360" w:lineRule="auto"/>
        <w:ind w:left="426"/>
      </w:pPr>
      <w:r>
        <w:t>Teman-teman</w:t>
      </w:r>
      <w:r w:rsidR="007A243E" w:rsidRPr="007A243E">
        <w:t xml:space="preserve"> seperjuangan</w:t>
      </w:r>
      <w:r w:rsidR="00A927DC">
        <w:t xml:space="preserve"> dari Prodi</w:t>
      </w:r>
      <w:r w:rsidR="007A243E" w:rsidRPr="007A243E">
        <w:t xml:space="preserve"> Pendidikan Teknik</w:t>
      </w:r>
      <w:r w:rsidR="007A243E">
        <w:t xml:space="preserve"> </w:t>
      </w:r>
      <w:r w:rsidR="007A243E" w:rsidRPr="007A243E">
        <w:t>Mekatronika, Tim Robotika UNY, dan Tim Maestro</w:t>
      </w:r>
      <w:r w:rsidR="00E7486B">
        <w:t>-</w:t>
      </w:r>
      <w:proofErr w:type="spellStart"/>
      <w:r w:rsidR="007A243E" w:rsidRPr="007A243E">
        <w:t>Evo</w:t>
      </w:r>
      <w:proofErr w:type="spellEnd"/>
      <w:r w:rsidR="007A243E" w:rsidRPr="007A243E">
        <w:t>, yang telah</w:t>
      </w:r>
      <w:r w:rsidR="007A243E">
        <w:t xml:space="preserve"> </w:t>
      </w:r>
      <w:r w:rsidR="007A243E" w:rsidRPr="007A243E">
        <w:t xml:space="preserve">memberikan motivasi </w:t>
      </w:r>
      <w:r w:rsidR="003E5CA9">
        <w:t>serta</w:t>
      </w:r>
      <w:r w:rsidR="007A243E" w:rsidRPr="007A243E">
        <w:t xml:space="preserve"> kenangan tak terlupakan</w:t>
      </w:r>
      <w:r w:rsidR="00442980">
        <w:t>.</w:t>
      </w:r>
    </w:p>
    <w:p w14:paraId="156ED007" w14:textId="645DC520" w:rsidR="0023148E" w:rsidRDefault="00F839B3" w:rsidP="00801F4F">
      <w:pPr>
        <w:pStyle w:val="NoBeforeAfter"/>
        <w:numPr>
          <w:ilvl w:val="0"/>
          <w:numId w:val="47"/>
        </w:numPr>
        <w:spacing w:line="360" w:lineRule="auto"/>
        <w:ind w:left="426"/>
      </w:pPr>
      <w:r>
        <w:t xml:space="preserve">Adik-adik Mahasiswa Program Studi Pendidikan Teknik Mekatronika </w:t>
      </w:r>
      <w:r w:rsidR="00580BE3">
        <w:t>yang ik</w:t>
      </w:r>
      <w:r w:rsidR="00580BE3" w:rsidRPr="00580BE3">
        <w:t>u</w:t>
      </w:r>
      <w:r w:rsidR="00580BE3">
        <w:t xml:space="preserve">t berpartisipasi dalam </w:t>
      </w:r>
      <w:r>
        <w:t>pengambilan data selama proses penelitian ini</w:t>
      </w:r>
    </w:p>
    <w:p w14:paraId="160FD720" w14:textId="19198C63" w:rsidR="00801F4F" w:rsidRDefault="00801F4F" w:rsidP="00801F4F">
      <w:pPr>
        <w:pStyle w:val="NoBeforeAfter"/>
        <w:numPr>
          <w:ilvl w:val="0"/>
          <w:numId w:val="47"/>
        </w:numPr>
        <w:spacing w:line="360" w:lineRule="auto"/>
        <w:ind w:left="426"/>
      </w:pPr>
      <w:r>
        <w:lastRenderedPageBreak/>
        <w:t>Sem</w:t>
      </w:r>
      <w:r w:rsidRPr="00801F4F">
        <w:t>u</w:t>
      </w:r>
      <w:r>
        <w:t>a pihak yang secara langs</w:t>
      </w:r>
      <w:r w:rsidRPr="00801F4F">
        <w:t>u</w:t>
      </w:r>
      <w:r>
        <w:t>ng ata</w:t>
      </w:r>
      <w:r w:rsidRPr="00801F4F">
        <w:t>u</w:t>
      </w:r>
      <w:r>
        <w:t xml:space="preserve"> tidak langs</w:t>
      </w:r>
      <w:r w:rsidRPr="00801F4F">
        <w:t>u</w:t>
      </w:r>
      <w:r>
        <w:t>ng, yang tidak dapat pen</w:t>
      </w:r>
      <w:r w:rsidRPr="00801F4F">
        <w:t>u</w:t>
      </w:r>
      <w:r>
        <w:t>lis seb</w:t>
      </w:r>
      <w:r w:rsidRPr="00801F4F">
        <w:t>u</w:t>
      </w:r>
      <w:r>
        <w:t>tkan sat</w:t>
      </w:r>
      <w:r w:rsidRPr="00801F4F">
        <w:t>u</w:t>
      </w:r>
      <w:r>
        <w:t xml:space="preserve"> persat</w:t>
      </w:r>
      <w:r w:rsidRPr="00801F4F">
        <w:t>u</w:t>
      </w:r>
      <w:r>
        <w:t xml:space="preserve"> atas bant</w:t>
      </w:r>
      <w:r w:rsidRPr="00801F4F">
        <w:t>u</w:t>
      </w:r>
      <w:r>
        <w:t>annya selama proses peny</w:t>
      </w:r>
      <w:r w:rsidRPr="00801F4F">
        <w:t>u</w:t>
      </w:r>
      <w:r>
        <w:t>s</w:t>
      </w:r>
      <w:r w:rsidRPr="00801F4F">
        <w:t>u</w:t>
      </w:r>
      <w:r>
        <w:t>nan t</w:t>
      </w:r>
      <w:r w:rsidRPr="00801F4F">
        <w:t>u</w:t>
      </w:r>
      <w:r>
        <w:t>gas akhir skripsi.</w:t>
      </w:r>
    </w:p>
    <w:p w14:paraId="6F9F29B8" w14:textId="36060657" w:rsidR="00984C86" w:rsidRPr="001B4700" w:rsidRDefault="00352F54" w:rsidP="001A5839">
      <w:pPr>
        <w:pStyle w:val="NoBeforeAfter"/>
        <w:spacing w:before="240" w:line="360" w:lineRule="auto"/>
        <w:ind w:firstLine="426"/>
      </w:pPr>
      <w:r>
        <w:rPr>
          <w:b/>
          <w:noProof/>
          <w:sz w:val="20"/>
          <w:szCs w:val="20"/>
        </w:rPr>
        <w:drawing>
          <wp:anchor distT="0" distB="0" distL="114300" distR="114300" simplePos="0" relativeHeight="251723776" behindDoc="0" locked="0" layoutInCell="1" allowOverlap="1" wp14:anchorId="43941F26" wp14:editId="48B51A78">
            <wp:simplePos x="0" y="0"/>
            <wp:positionH relativeFrom="column">
              <wp:posOffset>3423182</wp:posOffset>
            </wp:positionH>
            <wp:positionV relativeFrom="paragraph">
              <wp:posOffset>1985010</wp:posOffset>
            </wp:positionV>
            <wp:extent cx="877824" cy="592143"/>
            <wp:effectExtent l="0" t="0" r="0" b="0"/>
            <wp:wrapNone/>
            <wp:docPr id="1366962714" name="Picture 1"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38674" name="Picture 1" descr="A signature on a white background&#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877824" cy="592143"/>
                    </a:xfrm>
                    <a:prstGeom prst="rect">
                      <a:avLst/>
                    </a:prstGeom>
                  </pic:spPr>
                </pic:pic>
              </a:graphicData>
            </a:graphic>
            <wp14:sizeRelH relativeFrom="margin">
              <wp14:pctWidth>0</wp14:pctWidth>
            </wp14:sizeRelH>
            <wp14:sizeRelV relativeFrom="margin">
              <wp14:pctHeight>0</wp14:pctHeight>
            </wp14:sizeRelV>
          </wp:anchor>
        </w:drawing>
      </w:r>
      <w:r w:rsidR="00936DD8">
        <w:rPr>
          <w:noProof/>
        </w:rPr>
        <mc:AlternateContent>
          <mc:Choice Requires="wps">
            <w:drawing>
              <wp:anchor distT="45720" distB="45720" distL="114300" distR="114300" simplePos="0" relativeHeight="251695104" behindDoc="1" locked="0" layoutInCell="1" allowOverlap="1" wp14:anchorId="4FAC8EBE" wp14:editId="61EFF9AF">
                <wp:simplePos x="0" y="0"/>
                <wp:positionH relativeFrom="column">
                  <wp:posOffset>2982964</wp:posOffset>
                </wp:positionH>
                <wp:positionV relativeFrom="paragraph">
                  <wp:posOffset>1333057</wp:posOffset>
                </wp:positionV>
                <wp:extent cx="2339163" cy="1990725"/>
                <wp:effectExtent l="0" t="0" r="4445" b="9525"/>
                <wp:wrapNone/>
                <wp:docPr id="205852697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163" cy="1990725"/>
                        </a:xfrm>
                        <a:prstGeom prst="rect">
                          <a:avLst/>
                        </a:prstGeom>
                        <a:solidFill>
                          <a:srgbClr val="FFFFFF"/>
                        </a:solidFill>
                        <a:ln w="9525">
                          <a:noFill/>
                          <a:miter lim="800000"/>
                          <a:headEnd/>
                          <a:tailEnd/>
                        </a:ln>
                      </wps:spPr>
                      <wps:txbx>
                        <w:txbxContent>
                          <w:p w14:paraId="1CEFC107" w14:textId="0FC9D6D1" w:rsidR="008D2036" w:rsidRDefault="008D2036" w:rsidP="008D2036">
                            <w:pPr>
                              <w:spacing w:after="0" w:line="360" w:lineRule="auto"/>
                              <w:jc w:val="left"/>
                              <w:rPr>
                                <w:lang w:val="en-US"/>
                              </w:rPr>
                            </w:pPr>
                            <w:r>
                              <w:rPr>
                                <w:lang w:val="en-US"/>
                              </w:rPr>
                              <w:t>Yogyakarta,</w:t>
                            </w:r>
                            <w:r w:rsidR="000C5687">
                              <w:rPr>
                                <w:lang w:val="en-US"/>
                              </w:rPr>
                              <w:t xml:space="preserve"> 1</w:t>
                            </w:r>
                            <w:r w:rsidR="001A6C4E">
                              <w:rPr>
                                <w:lang w:val="en-US"/>
                              </w:rPr>
                              <w:t>2</w:t>
                            </w:r>
                            <w:r>
                              <w:rPr>
                                <w:lang w:val="en-US"/>
                              </w:rPr>
                              <w:t xml:space="preserve"> </w:t>
                            </w:r>
                            <w:r w:rsidR="001A6C4E">
                              <w:rPr>
                                <w:lang w:val="en-US"/>
                              </w:rPr>
                              <w:t>November</w:t>
                            </w:r>
                            <w:r>
                              <w:rPr>
                                <w:lang w:val="en-US"/>
                              </w:rPr>
                              <w:t xml:space="preserve"> 2024</w:t>
                            </w:r>
                          </w:p>
                          <w:p w14:paraId="34CCE5DC" w14:textId="7290ED38" w:rsidR="008D2036" w:rsidRDefault="008D2036" w:rsidP="008D2036">
                            <w:pPr>
                              <w:spacing w:line="360" w:lineRule="auto"/>
                              <w:jc w:val="left"/>
                              <w:rPr>
                                <w:lang w:val="en-US"/>
                              </w:rPr>
                            </w:pPr>
                            <w:r>
                              <w:rPr>
                                <w:lang w:val="en-US"/>
                              </w:rPr>
                              <w:t>Pen</w:t>
                            </w:r>
                            <w:r w:rsidR="003E78B8" w:rsidRPr="003E78B8">
                              <w:rPr>
                                <w:lang w:val="en-US"/>
                              </w:rPr>
                              <w:t>u</w:t>
                            </w:r>
                            <w:r w:rsidR="003E78B8">
                              <w:rPr>
                                <w:lang w:val="en-US"/>
                              </w:rPr>
                              <w:t>lis</w:t>
                            </w:r>
                            <w:r w:rsidR="0055545B">
                              <w:rPr>
                                <w:lang w:val="en-US"/>
                              </w:rPr>
                              <w:t>,</w:t>
                            </w:r>
                          </w:p>
                          <w:p w14:paraId="339B0B3B" w14:textId="77777777" w:rsidR="008D2036" w:rsidRDefault="008D2036" w:rsidP="008D2036">
                            <w:pPr>
                              <w:spacing w:line="360" w:lineRule="auto"/>
                              <w:jc w:val="left"/>
                              <w:rPr>
                                <w:lang w:val="en-US"/>
                              </w:rPr>
                            </w:pPr>
                          </w:p>
                          <w:p w14:paraId="5E0A95E5" w14:textId="77777777" w:rsidR="008D2036" w:rsidRDefault="008D2036" w:rsidP="008D2036">
                            <w:pPr>
                              <w:spacing w:line="360" w:lineRule="auto"/>
                              <w:jc w:val="left"/>
                              <w:rPr>
                                <w:lang w:val="en-US"/>
                              </w:rPr>
                            </w:pPr>
                          </w:p>
                          <w:p w14:paraId="57256CA0" w14:textId="77777777" w:rsidR="008D2036" w:rsidRDefault="008D2036" w:rsidP="008D2036">
                            <w:pPr>
                              <w:spacing w:after="0" w:line="360" w:lineRule="auto"/>
                              <w:jc w:val="left"/>
                              <w:rPr>
                                <w:lang w:val="en-US"/>
                              </w:rPr>
                            </w:pPr>
                            <w:r>
                              <w:rPr>
                                <w:lang w:val="en-US"/>
                              </w:rPr>
                              <w:t>M</w:t>
                            </w:r>
                            <w:r w:rsidRPr="002C6CAF">
                              <w:rPr>
                                <w:lang w:val="en-US"/>
                              </w:rPr>
                              <w:t>u</w:t>
                            </w:r>
                            <w:r>
                              <w:rPr>
                                <w:lang w:val="en-US"/>
                              </w:rPr>
                              <w:t>hammad S</w:t>
                            </w:r>
                            <w:r w:rsidRPr="002C6CAF">
                              <w:rPr>
                                <w:lang w:val="en-US"/>
                              </w:rPr>
                              <w:t>u</w:t>
                            </w:r>
                            <w:r>
                              <w:rPr>
                                <w:lang w:val="en-US"/>
                              </w:rPr>
                              <w:t>barkah</w:t>
                            </w:r>
                          </w:p>
                          <w:p w14:paraId="51C50852" w14:textId="77777777" w:rsidR="008D2036" w:rsidRPr="004E5307" w:rsidRDefault="008D2036" w:rsidP="008D2036">
                            <w:pPr>
                              <w:spacing w:line="360" w:lineRule="auto"/>
                              <w:jc w:val="left"/>
                              <w:rPr>
                                <w:lang w:val="en-US"/>
                              </w:rPr>
                            </w:pPr>
                            <w:r>
                              <w:rPr>
                                <w:lang w:val="en-US"/>
                              </w:rPr>
                              <w:t>NIM. 20518241025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C8EBE" id="_x0000_s1031" type="#_x0000_t202" style="position:absolute;left:0;text-align:left;margin-left:234.9pt;margin-top:104.95pt;width:184.2pt;height:156.75pt;z-index:-25162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" stroked="f">
                <v:textbox>
                  <w:txbxContent>
                    <w:p w14:paraId="1CEFC107" w14:textId="0FC9D6D1" w:rsidR="008D2036" w:rsidRDefault="008D2036" w:rsidP="008D2036">
                      <w:pPr>
                        <w:spacing w:after="0" w:line="360" w:lineRule="auto"/>
                        <w:jc w:val="left"/>
                        <w:rPr>
                          <w:lang w:val="en-US"/>
                        </w:rPr>
                      </w:pPr>
                      <w:r>
                        <w:rPr>
                          <w:lang w:val="en-US"/>
                        </w:rPr>
                        <w:t>Yogyakarta,</w:t>
                      </w:r>
                      <w:r w:rsidR="000C5687">
                        <w:rPr>
                          <w:lang w:val="en-US"/>
                        </w:rPr>
                        <w:t xml:space="preserve"> 1</w:t>
                      </w:r>
                      <w:r w:rsidR="001A6C4E">
                        <w:rPr>
                          <w:lang w:val="en-US"/>
                        </w:rPr>
                        <w:t>2</w:t>
                      </w:r>
                      <w:r>
                        <w:rPr>
                          <w:lang w:val="en-US"/>
                        </w:rPr>
                        <w:t xml:space="preserve"> </w:t>
                      </w:r>
                      <w:r w:rsidR="001A6C4E">
                        <w:rPr>
                          <w:lang w:val="en-US"/>
                        </w:rPr>
                        <w:t>November</w:t>
                      </w:r>
                      <w:r>
                        <w:rPr>
                          <w:lang w:val="en-US"/>
                        </w:rPr>
                        <w:t xml:space="preserve"> 2024</w:t>
                      </w:r>
                    </w:p>
                    <w:p w14:paraId="34CCE5DC" w14:textId="7290ED38" w:rsidR="008D2036" w:rsidRDefault="008D2036" w:rsidP="008D2036">
                      <w:pPr>
                        <w:spacing w:line="360" w:lineRule="auto"/>
                        <w:jc w:val="left"/>
                        <w:rPr>
                          <w:lang w:val="en-US"/>
                        </w:rPr>
                      </w:pPr>
                      <w:r>
                        <w:rPr>
                          <w:lang w:val="en-US"/>
                        </w:rPr>
                        <w:t>Pen</w:t>
                      </w:r>
                      <w:r w:rsidR="003E78B8" w:rsidRPr="003E78B8">
                        <w:rPr>
                          <w:lang w:val="en-US"/>
                        </w:rPr>
                        <w:t>u</w:t>
                      </w:r>
                      <w:r w:rsidR="003E78B8">
                        <w:rPr>
                          <w:lang w:val="en-US"/>
                        </w:rPr>
                        <w:t>lis</w:t>
                      </w:r>
                      <w:r w:rsidR="0055545B">
                        <w:rPr>
                          <w:lang w:val="en-US"/>
                        </w:rPr>
                        <w:t>,</w:t>
                      </w:r>
                    </w:p>
                    <w:p w14:paraId="339B0B3B" w14:textId="77777777" w:rsidR="008D2036" w:rsidRDefault="008D2036" w:rsidP="008D2036">
                      <w:pPr>
                        <w:spacing w:line="360" w:lineRule="auto"/>
                        <w:jc w:val="left"/>
                        <w:rPr>
                          <w:lang w:val="en-US"/>
                        </w:rPr>
                      </w:pPr>
                    </w:p>
                    <w:p w14:paraId="5E0A95E5" w14:textId="77777777" w:rsidR="008D2036" w:rsidRDefault="008D2036" w:rsidP="008D2036">
                      <w:pPr>
                        <w:spacing w:line="360" w:lineRule="auto"/>
                        <w:jc w:val="left"/>
                        <w:rPr>
                          <w:lang w:val="en-US"/>
                        </w:rPr>
                      </w:pPr>
                    </w:p>
                    <w:p w14:paraId="57256CA0" w14:textId="77777777" w:rsidR="008D2036" w:rsidRDefault="008D2036" w:rsidP="008D2036">
                      <w:pPr>
                        <w:spacing w:after="0" w:line="360" w:lineRule="auto"/>
                        <w:jc w:val="left"/>
                        <w:rPr>
                          <w:lang w:val="en-US"/>
                        </w:rPr>
                      </w:pPr>
                      <w:r>
                        <w:rPr>
                          <w:lang w:val="en-US"/>
                        </w:rPr>
                        <w:t>M</w:t>
                      </w:r>
                      <w:r w:rsidRPr="002C6CAF">
                        <w:rPr>
                          <w:lang w:val="en-US"/>
                        </w:rPr>
                        <w:t>u</w:t>
                      </w:r>
                      <w:r>
                        <w:rPr>
                          <w:lang w:val="en-US"/>
                        </w:rPr>
                        <w:t>hammad S</w:t>
                      </w:r>
                      <w:r w:rsidRPr="002C6CAF">
                        <w:rPr>
                          <w:lang w:val="en-US"/>
                        </w:rPr>
                        <w:t>u</w:t>
                      </w:r>
                      <w:r>
                        <w:rPr>
                          <w:lang w:val="en-US"/>
                        </w:rPr>
                        <w:t>barkah</w:t>
                      </w:r>
                    </w:p>
                    <w:p w14:paraId="51C50852" w14:textId="77777777" w:rsidR="008D2036" w:rsidRPr="004E5307" w:rsidRDefault="008D2036" w:rsidP="008D2036">
                      <w:pPr>
                        <w:spacing w:line="360" w:lineRule="auto"/>
                        <w:jc w:val="left"/>
                        <w:rPr>
                          <w:lang w:val="en-US"/>
                        </w:rPr>
                      </w:pPr>
                      <w:r>
                        <w:rPr>
                          <w:lang w:val="en-US"/>
                        </w:rPr>
                        <w:t>NIM. 20518241025</w:t>
                      </w:r>
                    </w:p>
                  </w:txbxContent>
                </v:textbox>
              </v:shape>
            </w:pict>
          </mc:Fallback>
        </mc:AlternateContent>
      </w:r>
      <w:r w:rsidR="00084446">
        <w:t>Penulis berharap agar Tugas Akhir Skripsi ini tidak hanya bermanfaat bagi penulis, tetapi juga bermanfaat bagi semua pihak yang terlibat selama penyusunan dapat menjadi informasi yang bermanfaat bagi pembaca yang membutuhkannya.</w:t>
      </w:r>
      <w:r w:rsidR="00984C86" w:rsidRPr="00684EBD">
        <w:br w:type="page"/>
      </w:r>
    </w:p>
    <w:p w14:paraId="6B5C2CEF" w14:textId="3459A254" w:rsidR="009C7948" w:rsidRPr="001B4700" w:rsidRDefault="009C7948" w:rsidP="00644C11">
      <w:pPr>
        <w:pStyle w:val="Heading1"/>
        <w:spacing w:after="0"/>
      </w:pPr>
      <w:bookmarkStart w:id="96" w:name="_Toc184828283"/>
      <w:r w:rsidRPr="001B4700">
        <w:lastRenderedPageBreak/>
        <w:t>DAFTAR ISI</w:t>
      </w:r>
      <w:bookmarkEnd w:id="96"/>
    </w:p>
    <w:sdt>
      <w:sdtPr>
        <w:rPr>
          <w:rFonts w:ascii="Times New Roman" w:eastAsiaTheme="minorHAnsi" w:hAnsi="Times New Roman" w:cstheme="minorBidi"/>
          <w:color w:val="auto"/>
          <w:sz w:val="24"/>
          <w:szCs w:val="22"/>
          <w:lang w:eastAsia="en-US"/>
        </w:rPr>
        <w:id w:val="-1879149798"/>
        <w:docPartObj>
          <w:docPartGallery w:val="Table of Contents"/>
          <w:docPartUnique/>
        </w:docPartObj>
      </w:sdtPr>
      <w:sdtContent>
        <w:p w14:paraId="53E4BD7E" w14:textId="31147CB9" w:rsidR="009F7EF3" w:rsidRPr="001B4700" w:rsidRDefault="009F7EF3" w:rsidP="001C330A">
          <w:pPr>
            <w:pStyle w:val="TOCHeading"/>
            <w:tabs>
              <w:tab w:val="left" w:pos="774"/>
              <w:tab w:val="center" w:pos="3968"/>
            </w:tabs>
            <w:spacing w:before="0" w:line="240" w:lineRule="auto"/>
            <w:rPr>
              <w:sz w:val="2"/>
              <w:szCs w:val="2"/>
            </w:rPr>
          </w:pPr>
        </w:p>
        <w:p w14:paraId="1B09B2F0" w14:textId="243DE0C7" w:rsidR="00CE7718" w:rsidRDefault="0055223E">
          <w:pPr>
            <w:pStyle w:val="TOC1"/>
            <w:spacing w:line="240" w:lineRule="auto"/>
            <w:rPr>
              <w:ins w:id="97" w:author="Muhammad Subarkah" w:date="2024-12-11T16:50:00Z" w16du:dateUtc="2024-12-11T09:50:00Z"/>
              <w:rFonts w:asciiTheme="minorHAnsi" w:eastAsiaTheme="minorEastAsia" w:hAnsiTheme="minorHAnsi"/>
              <w:noProof/>
              <w:kern w:val="2"/>
              <w:szCs w:val="24"/>
              <w:lang w:eastAsia="id-ID"/>
              <w14:ligatures w14:val="standardContextual"/>
            </w:rPr>
            <w:pPrChange w:id="98" w:author="Muhammad Subarkah" w:date="2024-12-11T16:51:00Z" w16du:dateUtc="2024-12-11T09:51:00Z">
              <w:pPr>
                <w:pStyle w:val="TOC1"/>
              </w:pPr>
            </w:pPrChange>
          </w:pPr>
          <w:r w:rsidRPr="001B4700">
            <w:fldChar w:fldCharType="begin"/>
          </w:r>
          <w:r w:rsidRPr="001B4700">
            <w:instrText xml:space="preserve"> TOC \o "1-3" \h \z \u </w:instrText>
          </w:r>
          <w:r w:rsidRPr="001B4700">
            <w:fldChar w:fldCharType="separate"/>
          </w:r>
          <w:ins w:id="99" w:author="Muhammad Subarkah" w:date="2024-12-11T16:50:00Z" w16du:dateUtc="2024-12-11T09:50:00Z">
            <w:r w:rsidR="00CE7718" w:rsidRPr="00D110D2">
              <w:rPr>
                <w:rStyle w:val="Hyperlink"/>
                <w:noProof/>
              </w:rPr>
              <w:fldChar w:fldCharType="begin"/>
            </w:r>
            <w:r w:rsidR="00CE7718" w:rsidRPr="00D110D2">
              <w:rPr>
                <w:rStyle w:val="Hyperlink"/>
                <w:noProof/>
              </w:rPr>
              <w:instrText xml:space="preserve"> </w:instrText>
            </w:r>
            <w:r w:rsidR="00CE7718">
              <w:rPr>
                <w:noProof/>
              </w:rPr>
              <w:instrText>HYPERLINK \l "_Toc184828275"</w:instrText>
            </w:r>
            <w:r w:rsidR="00CE7718" w:rsidRPr="00D110D2">
              <w:rPr>
                <w:rStyle w:val="Hyperlink"/>
                <w:noProof/>
              </w:rPr>
              <w:instrText xml:space="preserve"> </w:instrText>
            </w:r>
            <w:r w:rsidR="00CE7718" w:rsidRPr="00D110D2">
              <w:rPr>
                <w:rStyle w:val="Hyperlink"/>
                <w:noProof/>
              </w:rPr>
            </w:r>
            <w:r w:rsidR="00CE7718" w:rsidRPr="00D110D2">
              <w:rPr>
                <w:rStyle w:val="Hyperlink"/>
                <w:noProof/>
              </w:rPr>
              <w:fldChar w:fldCharType="separate"/>
            </w:r>
            <w:r w:rsidR="00CE7718" w:rsidRPr="00D110D2">
              <w:rPr>
                <w:rStyle w:val="Hyperlink"/>
                <w:noProof/>
              </w:rPr>
              <w:t>ABSTRAK</w:t>
            </w:r>
            <w:r w:rsidR="00CE7718">
              <w:rPr>
                <w:noProof/>
                <w:webHidden/>
              </w:rPr>
              <w:tab/>
            </w:r>
            <w:r w:rsidR="00CE7718">
              <w:rPr>
                <w:noProof/>
                <w:webHidden/>
              </w:rPr>
              <w:fldChar w:fldCharType="begin"/>
            </w:r>
            <w:r w:rsidR="00CE7718">
              <w:rPr>
                <w:noProof/>
                <w:webHidden/>
              </w:rPr>
              <w:instrText xml:space="preserve"> PAGEREF _Toc184828275 \h </w:instrText>
            </w:r>
          </w:ins>
          <w:r w:rsidR="00CE7718">
            <w:rPr>
              <w:noProof/>
              <w:webHidden/>
            </w:rPr>
          </w:r>
          <w:r w:rsidR="00CE7718">
            <w:rPr>
              <w:noProof/>
              <w:webHidden/>
            </w:rPr>
            <w:fldChar w:fldCharType="separate"/>
          </w:r>
          <w:ins w:id="100" w:author="Muhammad Subarkah" w:date="2024-12-19T13:03:00Z" w16du:dateUtc="2024-12-19T06:03:00Z">
            <w:r w:rsidR="0021290A">
              <w:rPr>
                <w:noProof/>
                <w:webHidden/>
              </w:rPr>
              <w:t>ii</w:t>
            </w:r>
          </w:ins>
          <w:ins w:id="101" w:author="Muhammad Subarkah" w:date="2024-12-11T16:50:00Z" w16du:dateUtc="2024-12-11T09:50:00Z">
            <w:r w:rsidR="00CE7718">
              <w:rPr>
                <w:noProof/>
                <w:webHidden/>
              </w:rPr>
              <w:fldChar w:fldCharType="end"/>
            </w:r>
            <w:r w:rsidR="00CE7718" w:rsidRPr="00D110D2">
              <w:rPr>
                <w:rStyle w:val="Hyperlink"/>
                <w:noProof/>
              </w:rPr>
              <w:fldChar w:fldCharType="end"/>
            </w:r>
          </w:ins>
        </w:p>
        <w:p w14:paraId="5E227242" w14:textId="71A3CD9C" w:rsidR="00CE7718" w:rsidRDefault="00CE7718">
          <w:pPr>
            <w:pStyle w:val="TOC1"/>
            <w:spacing w:line="240" w:lineRule="auto"/>
            <w:rPr>
              <w:ins w:id="102" w:author="Muhammad Subarkah" w:date="2024-12-11T16:50:00Z" w16du:dateUtc="2024-12-11T09:50:00Z"/>
              <w:rFonts w:asciiTheme="minorHAnsi" w:eastAsiaTheme="minorEastAsia" w:hAnsiTheme="minorHAnsi"/>
              <w:noProof/>
              <w:kern w:val="2"/>
              <w:szCs w:val="24"/>
              <w:lang w:eastAsia="id-ID"/>
              <w14:ligatures w14:val="standardContextual"/>
            </w:rPr>
            <w:pPrChange w:id="103" w:author="Muhammad Subarkah" w:date="2024-12-11T16:51:00Z" w16du:dateUtc="2024-12-11T09:51:00Z">
              <w:pPr>
                <w:pStyle w:val="TOC1"/>
              </w:pPr>
            </w:pPrChange>
          </w:pPr>
          <w:ins w:id="10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"_Toc184828276"</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ABSTRACT</w:t>
            </w:r>
            <w:r>
              <w:rPr>
                <w:noProof/>
                <w:webHidden/>
              </w:rPr>
              <w:tab/>
            </w:r>
            <w:r>
              <w:rPr>
                <w:noProof/>
                <w:webHidden/>
              </w:rPr>
              <w:fldChar w:fldCharType="begin"/>
            </w:r>
            <w:r>
              <w:rPr>
                <w:noProof/>
                <w:webHidden/>
              </w:rPr>
              <w:instrText xml:space="preserve"> PAGEREF _Toc184828276 \h </w:instrText>
            </w:r>
          </w:ins>
          <w:r>
            <w:rPr>
              <w:noProof/>
              <w:webHidden/>
            </w:rPr>
          </w:r>
          <w:r>
            <w:rPr>
              <w:noProof/>
              <w:webHidden/>
            </w:rPr>
            <w:fldChar w:fldCharType="separate"/>
          </w:r>
          <w:ins w:id="105" w:author="Muhammad Subarkah" w:date="2024-12-19T13:03:00Z" w16du:dateUtc="2024-12-19T06:03:00Z">
            <w:r w:rsidR="0021290A">
              <w:rPr>
                <w:noProof/>
                <w:webHidden/>
              </w:rPr>
              <w:t>iii</w:t>
            </w:r>
          </w:ins>
          <w:ins w:id="106" w:author="Muhammad Subarkah" w:date="2024-12-11T16:50:00Z" w16du:dateUtc="2024-12-11T09:50:00Z">
            <w:r>
              <w:rPr>
                <w:noProof/>
                <w:webHidden/>
              </w:rPr>
              <w:fldChar w:fldCharType="end"/>
            </w:r>
            <w:r w:rsidRPr="00D110D2">
              <w:rPr>
                <w:rStyle w:val="Hyperlink"/>
                <w:noProof/>
              </w:rPr>
              <w:fldChar w:fldCharType="end"/>
            </w:r>
          </w:ins>
        </w:p>
        <w:p w14:paraId="6A863C58" w14:textId="76D40C8D" w:rsidR="00CE7718" w:rsidRDefault="00CE7718">
          <w:pPr>
            <w:pStyle w:val="TOC1"/>
            <w:spacing w:line="240" w:lineRule="auto"/>
            <w:rPr>
              <w:ins w:id="107" w:author="Muhammad Subarkah" w:date="2024-12-11T16:50:00Z" w16du:dateUtc="2024-12-11T09:50:00Z"/>
              <w:rFonts w:asciiTheme="minorHAnsi" w:eastAsiaTheme="minorEastAsia" w:hAnsiTheme="minorHAnsi"/>
              <w:noProof/>
              <w:kern w:val="2"/>
              <w:szCs w:val="24"/>
              <w:lang w:eastAsia="id-ID"/>
              <w14:ligatures w14:val="standardContextual"/>
            </w:rPr>
            <w:pPrChange w:id="108" w:author="Muhammad Subarkah" w:date="2024-12-11T16:51:00Z" w16du:dateUtc="2024-12-11T09:51:00Z">
              <w:pPr>
                <w:pStyle w:val="TOC1"/>
              </w:pPr>
            </w:pPrChange>
          </w:pPr>
          <w:ins w:id="10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"_Toc184828277"</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LEMBAR PERSETUJUAN</w:t>
            </w:r>
            <w:r>
              <w:rPr>
                <w:noProof/>
                <w:webHidden/>
              </w:rPr>
              <w:tab/>
            </w:r>
            <w:r>
              <w:rPr>
                <w:noProof/>
                <w:webHidden/>
              </w:rPr>
              <w:fldChar w:fldCharType="begin"/>
            </w:r>
            <w:r>
              <w:rPr>
                <w:noProof/>
                <w:webHidden/>
              </w:rPr>
              <w:instrText xml:space="preserve"> PAGEREF _Toc184828277 \h </w:instrText>
            </w:r>
          </w:ins>
          <w:r>
            <w:rPr>
              <w:noProof/>
              <w:webHidden/>
            </w:rPr>
          </w:r>
          <w:r>
            <w:rPr>
              <w:noProof/>
              <w:webHidden/>
            </w:rPr>
            <w:fldChar w:fldCharType="separate"/>
          </w:r>
          <w:ins w:id="110" w:author="Muhammad Subarkah" w:date="2024-12-19T13:03:00Z" w16du:dateUtc="2024-12-19T06:03:00Z">
            <w:r w:rsidR="0021290A">
              <w:rPr>
                <w:noProof/>
                <w:webHidden/>
              </w:rPr>
              <w:t>iv</w:t>
            </w:r>
          </w:ins>
          <w:ins w:id="111" w:author="Muhammad Subarkah" w:date="2024-12-11T16:50:00Z" w16du:dateUtc="2024-12-11T09:50:00Z">
            <w:r>
              <w:rPr>
                <w:noProof/>
                <w:webHidden/>
              </w:rPr>
              <w:fldChar w:fldCharType="end"/>
            </w:r>
            <w:r w:rsidRPr="00D110D2">
              <w:rPr>
                <w:rStyle w:val="Hyperlink"/>
                <w:noProof/>
              </w:rPr>
              <w:fldChar w:fldCharType="end"/>
            </w:r>
          </w:ins>
        </w:p>
        <w:p w14:paraId="3AC5EB2A" w14:textId="559466D4" w:rsidR="00CE7718" w:rsidRDefault="00CE7718">
          <w:pPr>
            <w:pStyle w:val="TOC1"/>
            <w:spacing w:line="240" w:lineRule="auto"/>
            <w:rPr>
              <w:ins w:id="112" w:author="Muhammad Subarkah" w:date="2024-12-11T16:50:00Z" w16du:dateUtc="2024-12-11T09:50:00Z"/>
              <w:rFonts w:asciiTheme="minorHAnsi" w:eastAsiaTheme="minorEastAsia" w:hAnsiTheme="minorHAnsi"/>
              <w:noProof/>
              <w:kern w:val="2"/>
              <w:szCs w:val="24"/>
              <w:lang w:eastAsia="id-ID"/>
              <w14:ligatures w14:val="standardContextual"/>
            </w:rPr>
            <w:pPrChange w:id="113" w:author="Muhammad Subarkah" w:date="2024-12-11T16:51:00Z" w16du:dateUtc="2024-12-11T09:51:00Z">
              <w:pPr>
                <w:pStyle w:val="TOC1"/>
              </w:pPr>
            </w:pPrChange>
          </w:pPr>
          <w:ins w:id="11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"_Toc184828278"</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SURAT PERNYATAAN</w:t>
            </w:r>
            <w:r>
              <w:rPr>
                <w:noProof/>
                <w:webHidden/>
              </w:rPr>
              <w:tab/>
            </w:r>
            <w:r>
              <w:rPr>
                <w:noProof/>
                <w:webHidden/>
              </w:rPr>
              <w:fldChar w:fldCharType="begin"/>
            </w:r>
            <w:r>
              <w:rPr>
                <w:noProof/>
                <w:webHidden/>
              </w:rPr>
              <w:instrText xml:space="preserve"> PAGEREF _Toc184828278 \h </w:instrText>
            </w:r>
          </w:ins>
          <w:r>
            <w:rPr>
              <w:noProof/>
              <w:webHidden/>
            </w:rPr>
          </w:r>
          <w:r>
            <w:rPr>
              <w:noProof/>
              <w:webHidden/>
            </w:rPr>
            <w:fldChar w:fldCharType="separate"/>
          </w:r>
          <w:ins w:id="115" w:author="Muhammad Subarkah" w:date="2024-12-19T13:03:00Z" w16du:dateUtc="2024-12-19T06:03:00Z">
            <w:r w:rsidR="0021290A">
              <w:rPr>
                <w:noProof/>
                <w:webHidden/>
              </w:rPr>
              <w:t>v</w:t>
            </w:r>
          </w:ins>
          <w:ins w:id="116" w:author="Muhammad Subarkah" w:date="2024-12-11T16:50:00Z" w16du:dateUtc="2024-12-11T09:50:00Z">
            <w:r>
              <w:rPr>
                <w:noProof/>
                <w:webHidden/>
              </w:rPr>
              <w:fldChar w:fldCharType="end"/>
            </w:r>
            <w:r w:rsidRPr="00D110D2">
              <w:rPr>
                <w:rStyle w:val="Hyperlink"/>
                <w:noProof/>
              </w:rPr>
              <w:fldChar w:fldCharType="end"/>
            </w:r>
          </w:ins>
        </w:p>
        <w:p w14:paraId="55DB7303" w14:textId="7580B587" w:rsidR="00CE7718" w:rsidRDefault="00CE7718">
          <w:pPr>
            <w:pStyle w:val="TOC1"/>
            <w:spacing w:line="240" w:lineRule="auto"/>
            <w:rPr>
              <w:ins w:id="117" w:author="Muhammad Subarkah" w:date="2024-12-11T16:50:00Z" w16du:dateUtc="2024-12-11T09:50:00Z"/>
              <w:rFonts w:asciiTheme="minorHAnsi" w:eastAsiaTheme="minorEastAsia" w:hAnsiTheme="minorHAnsi"/>
              <w:noProof/>
              <w:kern w:val="2"/>
              <w:szCs w:val="24"/>
              <w:lang w:eastAsia="id-ID"/>
              <w14:ligatures w14:val="standardContextual"/>
            </w:rPr>
            <w:pPrChange w:id="118" w:author="Muhammad Subarkah" w:date="2024-12-11T16:51:00Z" w16du:dateUtc="2024-12-11T09:51:00Z">
              <w:pPr>
                <w:pStyle w:val="TOC1"/>
              </w:pPr>
            </w:pPrChange>
          </w:pPr>
          <w:ins w:id="11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"_Toc184828279"</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LEMBAR PENGESAHAN</w:t>
            </w:r>
            <w:r>
              <w:rPr>
                <w:noProof/>
                <w:webHidden/>
              </w:rPr>
              <w:tab/>
            </w:r>
            <w:r>
              <w:rPr>
                <w:noProof/>
                <w:webHidden/>
              </w:rPr>
              <w:fldChar w:fldCharType="begin"/>
            </w:r>
            <w:r>
              <w:rPr>
                <w:noProof/>
                <w:webHidden/>
              </w:rPr>
              <w:instrText xml:space="preserve"> PAGEREF _Toc184828279 \h </w:instrText>
            </w:r>
          </w:ins>
          <w:r>
            <w:rPr>
              <w:noProof/>
              <w:webHidden/>
            </w:rPr>
          </w:r>
          <w:r>
            <w:rPr>
              <w:noProof/>
              <w:webHidden/>
            </w:rPr>
            <w:fldChar w:fldCharType="separate"/>
          </w:r>
          <w:ins w:id="120" w:author="Muhammad Subarkah" w:date="2024-12-19T13:03:00Z" w16du:dateUtc="2024-12-19T06:03:00Z">
            <w:r w:rsidR="0021290A">
              <w:rPr>
                <w:noProof/>
                <w:webHidden/>
              </w:rPr>
              <w:t>vi</w:t>
            </w:r>
          </w:ins>
          <w:ins w:id="121" w:author="Muhammad Subarkah" w:date="2024-12-11T16:50:00Z" w16du:dateUtc="2024-12-11T09:50:00Z">
            <w:r>
              <w:rPr>
                <w:noProof/>
                <w:webHidden/>
              </w:rPr>
              <w:fldChar w:fldCharType="end"/>
            </w:r>
            <w:r w:rsidRPr="00D110D2">
              <w:rPr>
                <w:rStyle w:val="Hyperlink"/>
                <w:noProof/>
              </w:rPr>
              <w:fldChar w:fldCharType="end"/>
            </w:r>
          </w:ins>
        </w:p>
        <w:p w14:paraId="5ED8223D" w14:textId="37353316" w:rsidR="00CE7718" w:rsidRDefault="00CE7718">
          <w:pPr>
            <w:pStyle w:val="TOC1"/>
            <w:spacing w:line="240" w:lineRule="auto"/>
            <w:rPr>
              <w:ins w:id="122" w:author="Muhammad Subarkah" w:date="2024-12-11T16:50:00Z" w16du:dateUtc="2024-12-11T09:50:00Z"/>
              <w:rFonts w:asciiTheme="minorHAnsi" w:eastAsiaTheme="minorEastAsia" w:hAnsiTheme="minorHAnsi"/>
              <w:noProof/>
              <w:kern w:val="2"/>
              <w:szCs w:val="24"/>
              <w:lang w:eastAsia="id-ID"/>
              <w14:ligatures w14:val="standardContextual"/>
            </w:rPr>
            <w:pPrChange w:id="123" w:author="Muhammad Subarkah" w:date="2024-12-11T16:51:00Z" w16du:dateUtc="2024-12-11T09:51:00Z">
              <w:pPr>
                <w:pStyle w:val="TOC1"/>
              </w:pPr>
            </w:pPrChange>
          </w:pPr>
          <w:ins w:id="12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"_Toc184828280"</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HALAMAN MOTO</w:t>
            </w:r>
            <w:r>
              <w:rPr>
                <w:noProof/>
                <w:webHidden/>
              </w:rPr>
              <w:tab/>
            </w:r>
            <w:r>
              <w:rPr>
                <w:noProof/>
                <w:webHidden/>
              </w:rPr>
              <w:fldChar w:fldCharType="begin"/>
            </w:r>
            <w:r>
              <w:rPr>
                <w:noProof/>
                <w:webHidden/>
              </w:rPr>
              <w:instrText xml:space="preserve"> PAGEREF _Toc184828280 \h </w:instrText>
            </w:r>
          </w:ins>
          <w:r>
            <w:rPr>
              <w:noProof/>
              <w:webHidden/>
            </w:rPr>
          </w:r>
          <w:r>
            <w:rPr>
              <w:noProof/>
              <w:webHidden/>
            </w:rPr>
            <w:fldChar w:fldCharType="separate"/>
          </w:r>
          <w:ins w:id="125" w:author="Muhammad Subarkah" w:date="2024-12-19T13:03:00Z" w16du:dateUtc="2024-12-19T06:03:00Z">
            <w:r w:rsidR="0021290A">
              <w:rPr>
                <w:noProof/>
                <w:webHidden/>
              </w:rPr>
              <w:t>vii</w:t>
            </w:r>
          </w:ins>
          <w:ins w:id="126" w:author="Muhammad Subarkah" w:date="2024-12-11T16:50:00Z" w16du:dateUtc="2024-12-11T09:50:00Z">
            <w:r>
              <w:rPr>
                <w:noProof/>
                <w:webHidden/>
              </w:rPr>
              <w:fldChar w:fldCharType="end"/>
            </w:r>
            <w:r w:rsidRPr="00D110D2">
              <w:rPr>
                <w:rStyle w:val="Hyperlink"/>
                <w:noProof/>
              </w:rPr>
              <w:fldChar w:fldCharType="end"/>
            </w:r>
          </w:ins>
        </w:p>
        <w:p w14:paraId="24A66A6F" w14:textId="008169BD" w:rsidR="00CE7718" w:rsidRDefault="00CE7718">
          <w:pPr>
            <w:pStyle w:val="TOC1"/>
            <w:spacing w:line="240" w:lineRule="auto"/>
            <w:rPr>
              <w:ins w:id="127" w:author="Muhammad Subarkah" w:date="2024-12-11T16:50:00Z" w16du:dateUtc="2024-12-11T09:50:00Z"/>
              <w:rFonts w:asciiTheme="minorHAnsi" w:eastAsiaTheme="minorEastAsia" w:hAnsiTheme="minorHAnsi"/>
              <w:noProof/>
              <w:kern w:val="2"/>
              <w:szCs w:val="24"/>
              <w:lang w:eastAsia="id-ID"/>
              <w14:ligatures w14:val="standardContextual"/>
            </w:rPr>
            <w:pPrChange w:id="128" w:author="Muhammad Subarkah" w:date="2024-12-11T16:51:00Z" w16du:dateUtc="2024-12-11T09:51:00Z">
              <w:pPr>
                <w:pStyle w:val="TOC1"/>
              </w:pPr>
            </w:pPrChange>
          </w:pPr>
          <w:ins w:id="12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"_Toc184828281"</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HALAMAN PERSEMBAHAN</w:t>
            </w:r>
            <w:r>
              <w:rPr>
                <w:noProof/>
                <w:webHidden/>
              </w:rPr>
              <w:tab/>
            </w:r>
            <w:r>
              <w:rPr>
                <w:noProof/>
                <w:webHidden/>
              </w:rPr>
              <w:fldChar w:fldCharType="begin"/>
            </w:r>
            <w:r>
              <w:rPr>
                <w:noProof/>
                <w:webHidden/>
              </w:rPr>
              <w:instrText xml:space="preserve"> PAGEREF _Toc184828281 \h </w:instrText>
            </w:r>
          </w:ins>
          <w:r>
            <w:rPr>
              <w:noProof/>
              <w:webHidden/>
            </w:rPr>
          </w:r>
          <w:r>
            <w:rPr>
              <w:noProof/>
              <w:webHidden/>
            </w:rPr>
            <w:fldChar w:fldCharType="separate"/>
          </w:r>
          <w:ins w:id="130" w:author="Muhammad Subarkah" w:date="2024-12-19T13:03:00Z" w16du:dateUtc="2024-12-19T06:03:00Z">
            <w:r w:rsidR="0021290A">
              <w:rPr>
                <w:noProof/>
                <w:webHidden/>
              </w:rPr>
              <w:t>viii</w:t>
            </w:r>
          </w:ins>
          <w:ins w:id="131" w:author="Muhammad Subarkah" w:date="2024-12-11T16:50:00Z" w16du:dateUtc="2024-12-11T09:50:00Z">
            <w:r>
              <w:rPr>
                <w:noProof/>
                <w:webHidden/>
              </w:rPr>
              <w:fldChar w:fldCharType="end"/>
            </w:r>
            <w:r w:rsidRPr="00D110D2">
              <w:rPr>
                <w:rStyle w:val="Hyperlink"/>
                <w:noProof/>
              </w:rPr>
              <w:fldChar w:fldCharType="end"/>
            </w:r>
          </w:ins>
        </w:p>
        <w:p w14:paraId="1F4DE9DC" w14:textId="561A999B" w:rsidR="00CE7718" w:rsidRDefault="00CE7718">
          <w:pPr>
            <w:pStyle w:val="TOC1"/>
            <w:spacing w:line="240" w:lineRule="auto"/>
            <w:rPr>
              <w:ins w:id="132" w:author="Muhammad Subarkah" w:date="2024-12-11T16:50:00Z" w16du:dateUtc="2024-12-11T09:50:00Z"/>
              <w:rFonts w:asciiTheme="minorHAnsi" w:eastAsiaTheme="minorEastAsia" w:hAnsiTheme="minorHAnsi"/>
              <w:noProof/>
              <w:kern w:val="2"/>
              <w:szCs w:val="24"/>
              <w:lang w:eastAsia="id-ID"/>
              <w14:ligatures w14:val="standardContextual"/>
            </w:rPr>
            <w:pPrChange w:id="133" w:author="Muhammad Subarkah" w:date="2024-12-11T16:51:00Z" w16du:dateUtc="2024-12-11T09:51:00Z">
              <w:pPr>
                <w:pStyle w:val="TOC1"/>
              </w:pPr>
            </w:pPrChange>
          </w:pPr>
          <w:ins w:id="13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"_Toc184828282"</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KATA PENGANTAR</w:t>
            </w:r>
            <w:r>
              <w:rPr>
                <w:noProof/>
                <w:webHidden/>
              </w:rPr>
              <w:tab/>
            </w:r>
            <w:r>
              <w:rPr>
                <w:noProof/>
                <w:webHidden/>
              </w:rPr>
              <w:fldChar w:fldCharType="begin"/>
            </w:r>
            <w:r>
              <w:rPr>
                <w:noProof/>
                <w:webHidden/>
              </w:rPr>
              <w:instrText xml:space="preserve"> PAGEREF _Toc184828282 \h </w:instrText>
            </w:r>
          </w:ins>
          <w:r>
            <w:rPr>
              <w:noProof/>
              <w:webHidden/>
            </w:rPr>
          </w:r>
          <w:r>
            <w:rPr>
              <w:noProof/>
              <w:webHidden/>
            </w:rPr>
            <w:fldChar w:fldCharType="separate"/>
          </w:r>
          <w:ins w:id="135" w:author="Muhammad Subarkah" w:date="2024-12-19T13:03:00Z" w16du:dateUtc="2024-12-19T06:03:00Z">
            <w:r w:rsidR="0021290A">
              <w:rPr>
                <w:noProof/>
                <w:webHidden/>
              </w:rPr>
              <w:t>ix</w:t>
            </w:r>
          </w:ins>
          <w:ins w:id="136" w:author="Muhammad Subarkah" w:date="2024-12-11T16:50:00Z" w16du:dateUtc="2024-12-11T09:50:00Z">
            <w:r>
              <w:rPr>
                <w:noProof/>
                <w:webHidden/>
              </w:rPr>
              <w:fldChar w:fldCharType="end"/>
            </w:r>
            <w:r w:rsidRPr="00D110D2">
              <w:rPr>
                <w:rStyle w:val="Hyperlink"/>
                <w:noProof/>
              </w:rPr>
              <w:fldChar w:fldCharType="end"/>
            </w:r>
          </w:ins>
        </w:p>
        <w:p w14:paraId="0B1165FB" w14:textId="35B53738" w:rsidR="00CE7718" w:rsidRDefault="00CE7718">
          <w:pPr>
            <w:pStyle w:val="TOC1"/>
            <w:spacing w:line="240" w:lineRule="auto"/>
            <w:rPr>
              <w:ins w:id="137" w:author="Muhammad Subarkah" w:date="2024-12-11T16:50:00Z" w16du:dateUtc="2024-12-11T09:50:00Z"/>
              <w:rFonts w:asciiTheme="minorHAnsi" w:eastAsiaTheme="minorEastAsia" w:hAnsiTheme="minorHAnsi"/>
              <w:noProof/>
              <w:kern w:val="2"/>
              <w:szCs w:val="24"/>
              <w:lang w:eastAsia="id-ID"/>
              <w14:ligatures w14:val="standardContextual"/>
            </w:rPr>
            <w:pPrChange w:id="138" w:author="Muhammad Subarkah" w:date="2024-12-11T16:51:00Z" w16du:dateUtc="2024-12-11T09:51:00Z">
              <w:pPr>
                <w:pStyle w:val="TOC1"/>
              </w:pPr>
            </w:pPrChange>
          </w:pPr>
          <w:ins w:id="13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"_Toc184828283"</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DAFTAR ISI</w:t>
            </w:r>
            <w:r>
              <w:rPr>
                <w:noProof/>
                <w:webHidden/>
              </w:rPr>
              <w:tab/>
            </w:r>
            <w:r>
              <w:rPr>
                <w:noProof/>
                <w:webHidden/>
              </w:rPr>
              <w:fldChar w:fldCharType="begin"/>
            </w:r>
            <w:r>
              <w:rPr>
                <w:noProof/>
                <w:webHidden/>
              </w:rPr>
              <w:instrText xml:space="preserve"> PAGEREF _Toc184828283 \h </w:instrText>
            </w:r>
          </w:ins>
          <w:r>
            <w:rPr>
              <w:noProof/>
              <w:webHidden/>
            </w:rPr>
          </w:r>
          <w:r>
            <w:rPr>
              <w:noProof/>
              <w:webHidden/>
            </w:rPr>
            <w:fldChar w:fldCharType="separate"/>
          </w:r>
          <w:ins w:id="140" w:author="Muhammad Subarkah" w:date="2024-12-19T13:03:00Z" w16du:dateUtc="2024-12-19T06:03:00Z">
            <w:r w:rsidR="0021290A">
              <w:rPr>
                <w:noProof/>
                <w:webHidden/>
              </w:rPr>
              <w:t>xi</w:t>
            </w:r>
          </w:ins>
          <w:ins w:id="141" w:author="Muhammad Subarkah" w:date="2024-12-11T16:50:00Z" w16du:dateUtc="2024-12-11T09:50:00Z">
            <w:r>
              <w:rPr>
                <w:noProof/>
                <w:webHidden/>
              </w:rPr>
              <w:fldChar w:fldCharType="end"/>
            </w:r>
            <w:r w:rsidRPr="00D110D2">
              <w:rPr>
                <w:rStyle w:val="Hyperlink"/>
                <w:noProof/>
              </w:rPr>
              <w:fldChar w:fldCharType="end"/>
            </w:r>
          </w:ins>
        </w:p>
        <w:p w14:paraId="3582057B" w14:textId="183B823B" w:rsidR="00CE7718" w:rsidRDefault="00CE7718">
          <w:pPr>
            <w:pStyle w:val="TOC1"/>
            <w:spacing w:line="240" w:lineRule="auto"/>
            <w:rPr>
              <w:ins w:id="142" w:author="Muhammad Subarkah" w:date="2024-12-11T16:50:00Z" w16du:dateUtc="2024-12-11T09:50:00Z"/>
              <w:rFonts w:asciiTheme="minorHAnsi" w:eastAsiaTheme="minorEastAsia" w:hAnsiTheme="minorHAnsi"/>
              <w:noProof/>
              <w:kern w:val="2"/>
              <w:szCs w:val="24"/>
              <w:lang w:eastAsia="id-ID"/>
              <w14:ligatures w14:val="standardContextual"/>
            </w:rPr>
            <w:pPrChange w:id="143" w:author="Muhammad Subarkah" w:date="2024-12-11T16:51:00Z" w16du:dateUtc="2024-12-11T09:51:00Z">
              <w:pPr>
                <w:pStyle w:val="TOC1"/>
              </w:pPr>
            </w:pPrChange>
          </w:pPr>
          <w:ins w:id="14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"_Toc184828284"</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DAFTAR TABEL</w:t>
            </w:r>
            <w:r>
              <w:rPr>
                <w:noProof/>
                <w:webHidden/>
              </w:rPr>
              <w:tab/>
            </w:r>
            <w:r>
              <w:rPr>
                <w:noProof/>
                <w:webHidden/>
              </w:rPr>
              <w:fldChar w:fldCharType="begin"/>
            </w:r>
            <w:r>
              <w:rPr>
                <w:noProof/>
                <w:webHidden/>
              </w:rPr>
              <w:instrText xml:space="preserve"> PAGEREF _Toc184828284 \h </w:instrText>
            </w:r>
          </w:ins>
          <w:r>
            <w:rPr>
              <w:noProof/>
              <w:webHidden/>
            </w:rPr>
          </w:r>
          <w:r>
            <w:rPr>
              <w:noProof/>
              <w:webHidden/>
            </w:rPr>
            <w:fldChar w:fldCharType="separate"/>
          </w:r>
          <w:ins w:id="145" w:author="Muhammad Subarkah" w:date="2024-12-19T13:03:00Z" w16du:dateUtc="2024-12-19T06:03:00Z">
            <w:r w:rsidR="0021290A">
              <w:rPr>
                <w:noProof/>
                <w:webHidden/>
              </w:rPr>
              <w:t>xiv</w:t>
            </w:r>
          </w:ins>
          <w:ins w:id="146" w:author="Muhammad Subarkah" w:date="2024-12-11T16:50:00Z" w16du:dateUtc="2024-12-11T09:50:00Z">
            <w:r>
              <w:rPr>
                <w:noProof/>
                <w:webHidden/>
              </w:rPr>
              <w:fldChar w:fldCharType="end"/>
            </w:r>
            <w:r w:rsidRPr="00D110D2">
              <w:rPr>
                <w:rStyle w:val="Hyperlink"/>
                <w:noProof/>
              </w:rPr>
              <w:fldChar w:fldCharType="end"/>
            </w:r>
          </w:ins>
        </w:p>
        <w:p w14:paraId="58191B78" w14:textId="18C1A9DA" w:rsidR="00CE7718" w:rsidRDefault="00CE7718">
          <w:pPr>
            <w:pStyle w:val="TOC1"/>
            <w:spacing w:line="240" w:lineRule="auto"/>
            <w:rPr>
              <w:ins w:id="147" w:author="Muhammad Subarkah" w:date="2024-12-11T16:50:00Z" w16du:dateUtc="2024-12-11T09:50:00Z"/>
              <w:rFonts w:asciiTheme="minorHAnsi" w:eastAsiaTheme="minorEastAsia" w:hAnsiTheme="minorHAnsi"/>
              <w:noProof/>
              <w:kern w:val="2"/>
              <w:szCs w:val="24"/>
              <w:lang w:eastAsia="id-ID"/>
              <w14:ligatures w14:val="standardContextual"/>
            </w:rPr>
            <w:pPrChange w:id="148" w:author="Muhammad Subarkah" w:date="2024-12-11T16:51:00Z" w16du:dateUtc="2024-12-11T09:51:00Z">
              <w:pPr>
                <w:pStyle w:val="TOC1"/>
              </w:pPr>
            </w:pPrChange>
          </w:pPr>
          <w:ins w:id="14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"_Toc184828285"</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DAFTAR GAMBAR</w:t>
            </w:r>
            <w:r>
              <w:rPr>
                <w:noProof/>
                <w:webHidden/>
              </w:rPr>
              <w:tab/>
            </w:r>
            <w:r>
              <w:rPr>
                <w:noProof/>
                <w:webHidden/>
              </w:rPr>
              <w:fldChar w:fldCharType="begin"/>
            </w:r>
            <w:r>
              <w:rPr>
                <w:noProof/>
                <w:webHidden/>
              </w:rPr>
              <w:instrText xml:space="preserve"> PAGEREF _Toc184828285 \h </w:instrText>
            </w:r>
          </w:ins>
          <w:r>
            <w:rPr>
              <w:noProof/>
              <w:webHidden/>
            </w:rPr>
          </w:r>
          <w:r>
            <w:rPr>
              <w:noProof/>
              <w:webHidden/>
            </w:rPr>
            <w:fldChar w:fldCharType="separate"/>
          </w:r>
          <w:ins w:id="150" w:author="Muhammad Subarkah" w:date="2024-12-19T13:03:00Z" w16du:dateUtc="2024-12-19T06:03:00Z">
            <w:r w:rsidR="0021290A">
              <w:rPr>
                <w:noProof/>
                <w:webHidden/>
              </w:rPr>
              <w:t>xv</w:t>
            </w:r>
          </w:ins>
          <w:ins w:id="151" w:author="Muhammad Subarkah" w:date="2024-12-11T16:50:00Z" w16du:dateUtc="2024-12-11T09:50:00Z">
            <w:r>
              <w:rPr>
                <w:noProof/>
                <w:webHidden/>
              </w:rPr>
              <w:fldChar w:fldCharType="end"/>
            </w:r>
            <w:r w:rsidRPr="00D110D2">
              <w:rPr>
                <w:rStyle w:val="Hyperlink"/>
                <w:noProof/>
              </w:rPr>
              <w:fldChar w:fldCharType="end"/>
            </w:r>
          </w:ins>
        </w:p>
        <w:p w14:paraId="563FB7FD" w14:textId="3AF4C64A" w:rsidR="00CE7718" w:rsidRDefault="00CE7718">
          <w:pPr>
            <w:pStyle w:val="TOC1"/>
            <w:spacing w:line="240" w:lineRule="auto"/>
            <w:rPr>
              <w:ins w:id="152" w:author="Muhammad Subarkah" w:date="2024-12-11T16:50:00Z" w16du:dateUtc="2024-12-11T09:50:00Z"/>
              <w:rFonts w:asciiTheme="minorHAnsi" w:eastAsiaTheme="minorEastAsia" w:hAnsiTheme="minorHAnsi"/>
              <w:noProof/>
              <w:kern w:val="2"/>
              <w:szCs w:val="24"/>
              <w:lang w:eastAsia="id-ID"/>
              <w14:ligatures w14:val="standardContextual"/>
            </w:rPr>
            <w:pPrChange w:id="153" w:author="Muhammad Subarkah" w:date="2024-12-11T16:51:00Z" w16du:dateUtc="2024-12-11T09:51:00Z">
              <w:pPr>
                <w:pStyle w:val="TOC1"/>
              </w:pPr>
            </w:pPrChange>
          </w:pPr>
          <w:ins w:id="15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"_Toc184828286"</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DAFTAR LAMPIRAN</w:t>
            </w:r>
            <w:r>
              <w:rPr>
                <w:noProof/>
                <w:webHidden/>
              </w:rPr>
              <w:tab/>
            </w:r>
            <w:r>
              <w:rPr>
                <w:noProof/>
                <w:webHidden/>
              </w:rPr>
              <w:fldChar w:fldCharType="begin"/>
            </w:r>
            <w:r>
              <w:rPr>
                <w:noProof/>
                <w:webHidden/>
              </w:rPr>
              <w:instrText xml:space="preserve"> PAGEREF _Toc184828286 \h </w:instrText>
            </w:r>
          </w:ins>
          <w:r>
            <w:rPr>
              <w:noProof/>
              <w:webHidden/>
            </w:rPr>
          </w:r>
          <w:r>
            <w:rPr>
              <w:noProof/>
              <w:webHidden/>
            </w:rPr>
            <w:fldChar w:fldCharType="separate"/>
          </w:r>
          <w:ins w:id="155" w:author="Muhammad Subarkah" w:date="2024-12-19T13:03:00Z" w16du:dateUtc="2024-12-19T06:03:00Z">
            <w:r w:rsidR="0021290A">
              <w:rPr>
                <w:noProof/>
                <w:webHidden/>
              </w:rPr>
              <w:t>xvi</w:t>
            </w:r>
          </w:ins>
          <w:ins w:id="156" w:author="Muhammad Subarkah" w:date="2024-12-11T16:50:00Z" w16du:dateUtc="2024-12-11T09:50:00Z">
            <w:r>
              <w:rPr>
                <w:noProof/>
                <w:webHidden/>
              </w:rPr>
              <w:fldChar w:fldCharType="end"/>
            </w:r>
            <w:r w:rsidRPr="00D110D2">
              <w:rPr>
                <w:rStyle w:val="Hyperlink"/>
                <w:noProof/>
              </w:rPr>
              <w:fldChar w:fldCharType="end"/>
            </w:r>
          </w:ins>
        </w:p>
        <w:p w14:paraId="6582463D" w14:textId="3B176E09" w:rsidR="00CE7718" w:rsidRDefault="00CE7718">
          <w:pPr>
            <w:pStyle w:val="TOC1"/>
            <w:spacing w:line="240" w:lineRule="auto"/>
            <w:rPr>
              <w:ins w:id="157" w:author="Muhammad Subarkah" w:date="2024-12-11T16:50:00Z" w16du:dateUtc="2024-12-11T09:50:00Z"/>
              <w:rFonts w:asciiTheme="minorHAnsi" w:eastAsiaTheme="minorEastAsia" w:hAnsiTheme="minorHAnsi"/>
              <w:noProof/>
              <w:kern w:val="2"/>
              <w:szCs w:val="24"/>
              <w:lang w:eastAsia="id-ID"/>
              <w14:ligatures w14:val="standardContextual"/>
            </w:rPr>
            <w:pPrChange w:id="158" w:author="Muhammad Subarkah" w:date="2024-12-11T16:51:00Z" w16du:dateUtc="2024-12-11T09:51:00Z">
              <w:pPr>
                <w:pStyle w:val="TOC1"/>
              </w:pPr>
            </w:pPrChange>
          </w:pPr>
          <w:ins w:id="15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"_Toc184828287"</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BAB I PENDAHULUAN</w:t>
            </w:r>
            <w:r>
              <w:rPr>
                <w:noProof/>
                <w:webHidden/>
              </w:rPr>
              <w:tab/>
            </w:r>
            <w:r>
              <w:rPr>
                <w:noProof/>
                <w:webHidden/>
              </w:rPr>
              <w:fldChar w:fldCharType="begin"/>
            </w:r>
            <w:r>
              <w:rPr>
                <w:noProof/>
                <w:webHidden/>
              </w:rPr>
              <w:instrText xml:space="preserve"> PAGEREF _Toc184828287 \h </w:instrText>
            </w:r>
          </w:ins>
          <w:r>
            <w:rPr>
              <w:noProof/>
              <w:webHidden/>
            </w:rPr>
          </w:r>
          <w:r>
            <w:rPr>
              <w:noProof/>
              <w:webHidden/>
            </w:rPr>
            <w:fldChar w:fldCharType="separate"/>
          </w:r>
          <w:ins w:id="160" w:author="Muhammad Subarkah" w:date="2024-12-19T13:03:00Z" w16du:dateUtc="2024-12-19T06:03:00Z">
            <w:r w:rsidR="0021290A">
              <w:rPr>
                <w:noProof/>
                <w:webHidden/>
              </w:rPr>
              <w:t>1</w:t>
            </w:r>
          </w:ins>
          <w:ins w:id="161" w:author="Muhammad Subarkah" w:date="2024-12-11T16:50:00Z" w16du:dateUtc="2024-12-11T09:50:00Z">
            <w:r>
              <w:rPr>
                <w:noProof/>
                <w:webHidden/>
              </w:rPr>
              <w:fldChar w:fldCharType="end"/>
            </w:r>
            <w:r w:rsidRPr="00D110D2">
              <w:rPr>
                <w:rStyle w:val="Hyperlink"/>
                <w:noProof/>
              </w:rPr>
              <w:fldChar w:fldCharType="end"/>
            </w:r>
          </w:ins>
        </w:p>
        <w:p w14:paraId="51CD907D" w14:textId="4C3F01AD" w:rsidR="00CE7718" w:rsidRDefault="00CE7718">
          <w:pPr>
            <w:pStyle w:val="TOC2"/>
            <w:spacing w:line="240" w:lineRule="auto"/>
            <w:rPr>
              <w:ins w:id="162" w:author="Muhammad Subarkah" w:date="2024-12-11T16:50:00Z" w16du:dateUtc="2024-12-11T09:50:00Z"/>
              <w:rFonts w:asciiTheme="minorHAnsi" w:eastAsiaTheme="minorEastAsia" w:hAnsiTheme="minorHAnsi"/>
              <w:noProof/>
              <w:kern w:val="2"/>
              <w:szCs w:val="24"/>
              <w:lang w:eastAsia="id-ID"/>
              <w14:ligatures w14:val="standardContextual"/>
            </w:rPr>
            <w:pPrChange w:id="163" w:author="Muhammad Subarkah" w:date="2024-12-11T16:51:00Z" w16du:dateUtc="2024-12-11T09:51:00Z">
              <w:pPr>
                <w:pStyle w:val="TOC2"/>
              </w:pPr>
            </w:pPrChange>
          </w:pPr>
          <w:ins w:id="16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"_Toc184828288"</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A.</w:t>
            </w:r>
            <w:r>
              <w:rPr>
                <w:rFonts w:asciiTheme="minorHAnsi" w:eastAsiaTheme="minorEastAsia" w:hAnsiTheme="minorHAnsi"/>
                <w:noProof/>
                <w:kern w:val="2"/>
                <w:szCs w:val="24"/>
                <w:lang w:eastAsia="id-ID"/>
                <w14:ligatures w14:val="standardContextual"/>
              </w:rPr>
              <w:tab/>
            </w:r>
            <w:r w:rsidRPr="00D110D2">
              <w:rPr>
                <w:rStyle w:val="Hyperlink"/>
                <w:noProof/>
              </w:rPr>
              <w:t>Latar Belakang Masalah</w:t>
            </w:r>
            <w:r>
              <w:rPr>
                <w:noProof/>
                <w:webHidden/>
              </w:rPr>
              <w:tab/>
            </w:r>
            <w:r>
              <w:rPr>
                <w:noProof/>
                <w:webHidden/>
              </w:rPr>
              <w:fldChar w:fldCharType="begin"/>
            </w:r>
            <w:r>
              <w:rPr>
                <w:noProof/>
                <w:webHidden/>
              </w:rPr>
              <w:instrText xml:space="preserve"> PAGEREF _Toc184828288 \h </w:instrText>
            </w:r>
          </w:ins>
          <w:r>
            <w:rPr>
              <w:noProof/>
              <w:webHidden/>
            </w:rPr>
          </w:r>
          <w:r>
            <w:rPr>
              <w:noProof/>
              <w:webHidden/>
            </w:rPr>
            <w:fldChar w:fldCharType="separate"/>
          </w:r>
          <w:ins w:id="165" w:author="Muhammad Subarkah" w:date="2024-12-19T13:03:00Z" w16du:dateUtc="2024-12-19T06:03:00Z">
            <w:r w:rsidR="0021290A">
              <w:rPr>
                <w:noProof/>
                <w:webHidden/>
              </w:rPr>
              <w:t>1</w:t>
            </w:r>
          </w:ins>
          <w:ins w:id="166" w:author="Muhammad Subarkah" w:date="2024-12-11T16:50:00Z" w16du:dateUtc="2024-12-11T09:50:00Z">
            <w:r>
              <w:rPr>
                <w:noProof/>
                <w:webHidden/>
              </w:rPr>
              <w:fldChar w:fldCharType="end"/>
            </w:r>
            <w:r w:rsidRPr="00D110D2">
              <w:rPr>
                <w:rStyle w:val="Hyperlink"/>
                <w:noProof/>
              </w:rPr>
              <w:fldChar w:fldCharType="end"/>
            </w:r>
          </w:ins>
        </w:p>
        <w:p w14:paraId="562CEEB0" w14:textId="579CC237" w:rsidR="00CE7718" w:rsidRDefault="00CE7718">
          <w:pPr>
            <w:pStyle w:val="TOC2"/>
            <w:spacing w:line="240" w:lineRule="auto"/>
            <w:rPr>
              <w:ins w:id="167" w:author="Muhammad Subarkah" w:date="2024-12-11T16:50:00Z" w16du:dateUtc="2024-12-11T09:50:00Z"/>
              <w:rFonts w:asciiTheme="minorHAnsi" w:eastAsiaTheme="minorEastAsia" w:hAnsiTheme="minorHAnsi"/>
              <w:noProof/>
              <w:kern w:val="2"/>
              <w:szCs w:val="24"/>
              <w:lang w:eastAsia="id-ID"/>
              <w14:ligatures w14:val="standardContextual"/>
            </w:rPr>
            <w:pPrChange w:id="168" w:author="Muhammad Subarkah" w:date="2024-12-11T16:51:00Z" w16du:dateUtc="2024-12-11T09:51:00Z">
              <w:pPr>
                <w:pStyle w:val="TOC2"/>
              </w:pPr>
            </w:pPrChange>
          </w:pPr>
          <w:ins w:id="16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"_Toc184828289"</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B.</w:t>
            </w:r>
            <w:r>
              <w:rPr>
                <w:rFonts w:asciiTheme="minorHAnsi" w:eastAsiaTheme="minorEastAsia" w:hAnsiTheme="minorHAnsi"/>
                <w:noProof/>
                <w:kern w:val="2"/>
                <w:szCs w:val="24"/>
                <w:lang w:eastAsia="id-ID"/>
                <w14:ligatures w14:val="standardContextual"/>
              </w:rPr>
              <w:tab/>
            </w:r>
            <w:r w:rsidRPr="00D110D2">
              <w:rPr>
                <w:rStyle w:val="Hyperlink"/>
                <w:noProof/>
              </w:rPr>
              <w:t>Identifikasi Masalah</w:t>
            </w:r>
            <w:r>
              <w:rPr>
                <w:noProof/>
                <w:webHidden/>
              </w:rPr>
              <w:tab/>
            </w:r>
            <w:r>
              <w:rPr>
                <w:noProof/>
                <w:webHidden/>
              </w:rPr>
              <w:fldChar w:fldCharType="begin"/>
            </w:r>
            <w:r>
              <w:rPr>
                <w:noProof/>
                <w:webHidden/>
              </w:rPr>
              <w:instrText xml:space="preserve"> PAGEREF _Toc184828289 \h </w:instrText>
            </w:r>
          </w:ins>
          <w:r>
            <w:rPr>
              <w:noProof/>
              <w:webHidden/>
            </w:rPr>
          </w:r>
          <w:r>
            <w:rPr>
              <w:noProof/>
              <w:webHidden/>
            </w:rPr>
            <w:fldChar w:fldCharType="separate"/>
          </w:r>
          <w:ins w:id="170" w:author="Muhammad Subarkah" w:date="2024-12-19T13:03:00Z" w16du:dateUtc="2024-12-19T06:03:00Z">
            <w:r w:rsidR="0021290A">
              <w:rPr>
                <w:noProof/>
                <w:webHidden/>
              </w:rPr>
              <w:t>4</w:t>
            </w:r>
          </w:ins>
          <w:ins w:id="171" w:author="Muhammad Subarkah" w:date="2024-12-11T16:50:00Z" w16du:dateUtc="2024-12-11T09:50:00Z">
            <w:r>
              <w:rPr>
                <w:noProof/>
                <w:webHidden/>
              </w:rPr>
              <w:fldChar w:fldCharType="end"/>
            </w:r>
            <w:r w:rsidRPr="00D110D2">
              <w:rPr>
                <w:rStyle w:val="Hyperlink"/>
                <w:noProof/>
              </w:rPr>
              <w:fldChar w:fldCharType="end"/>
            </w:r>
          </w:ins>
        </w:p>
        <w:p w14:paraId="14CDC9A1" w14:textId="580965E4" w:rsidR="00CE7718" w:rsidRDefault="00CE7718">
          <w:pPr>
            <w:pStyle w:val="TOC2"/>
            <w:spacing w:line="240" w:lineRule="auto"/>
            <w:rPr>
              <w:ins w:id="172" w:author="Muhammad Subarkah" w:date="2024-12-11T16:50:00Z" w16du:dateUtc="2024-12-11T09:50:00Z"/>
              <w:rFonts w:asciiTheme="minorHAnsi" w:eastAsiaTheme="minorEastAsia" w:hAnsiTheme="minorHAnsi"/>
              <w:noProof/>
              <w:kern w:val="2"/>
              <w:szCs w:val="24"/>
              <w:lang w:eastAsia="id-ID"/>
              <w14:ligatures w14:val="standardContextual"/>
            </w:rPr>
            <w:pPrChange w:id="173" w:author="Muhammad Subarkah" w:date="2024-12-11T16:51:00Z" w16du:dateUtc="2024-12-11T09:51:00Z">
              <w:pPr>
                <w:pStyle w:val="TOC2"/>
              </w:pPr>
            </w:pPrChange>
          </w:pPr>
          <w:ins w:id="17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"_Toc184828290"</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C.</w:t>
            </w:r>
            <w:r>
              <w:rPr>
                <w:rFonts w:asciiTheme="minorHAnsi" w:eastAsiaTheme="minorEastAsia" w:hAnsiTheme="minorHAnsi"/>
                <w:noProof/>
                <w:kern w:val="2"/>
                <w:szCs w:val="24"/>
                <w:lang w:eastAsia="id-ID"/>
                <w14:ligatures w14:val="standardContextual"/>
              </w:rPr>
              <w:tab/>
            </w:r>
            <w:r w:rsidRPr="00D110D2">
              <w:rPr>
                <w:rStyle w:val="Hyperlink"/>
                <w:noProof/>
              </w:rPr>
              <w:t>Batasan Masalah</w:t>
            </w:r>
            <w:r>
              <w:rPr>
                <w:noProof/>
                <w:webHidden/>
              </w:rPr>
              <w:tab/>
            </w:r>
            <w:r>
              <w:rPr>
                <w:noProof/>
                <w:webHidden/>
              </w:rPr>
              <w:fldChar w:fldCharType="begin"/>
            </w:r>
            <w:r>
              <w:rPr>
                <w:noProof/>
                <w:webHidden/>
              </w:rPr>
              <w:instrText xml:space="preserve"> PAGEREF _Toc184828290 \h </w:instrText>
            </w:r>
          </w:ins>
          <w:r>
            <w:rPr>
              <w:noProof/>
              <w:webHidden/>
            </w:rPr>
          </w:r>
          <w:r>
            <w:rPr>
              <w:noProof/>
              <w:webHidden/>
            </w:rPr>
            <w:fldChar w:fldCharType="separate"/>
          </w:r>
          <w:ins w:id="175" w:author="Muhammad Subarkah" w:date="2024-12-19T13:03:00Z" w16du:dateUtc="2024-12-19T06:03:00Z">
            <w:r w:rsidR="0021290A">
              <w:rPr>
                <w:noProof/>
                <w:webHidden/>
              </w:rPr>
              <w:t>4</w:t>
            </w:r>
          </w:ins>
          <w:ins w:id="176" w:author="Muhammad Subarkah" w:date="2024-12-11T16:50:00Z" w16du:dateUtc="2024-12-11T09:50:00Z">
            <w:r>
              <w:rPr>
                <w:noProof/>
                <w:webHidden/>
              </w:rPr>
              <w:fldChar w:fldCharType="end"/>
            </w:r>
            <w:r w:rsidRPr="00D110D2">
              <w:rPr>
                <w:rStyle w:val="Hyperlink"/>
                <w:noProof/>
              </w:rPr>
              <w:fldChar w:fldCharType="end"/>
            </w:r>
          </w:ins>
        </w:p>
        <w:p w14:paraId="35BCEA59" w14:textId="5EAA7F77" w:rsidR="00CE7718" w:rsidRDefault="00CE7718">
          <w:pPr>
            <w:pStyle w:val="TOC2"/>
            <w:spacing w:line="240" w:lineRule="auto"/>
            <w:rPr>
              <w:ins w:id="177" w:author="Muhammad Subarkah" w:date="2024-12-11T16:50:00Z" w16du:dateUtc="2024-12-11T09:50:00Z"/>
              <w:rFonts w:asciiTheme="minorHAnsi" w:eastAsiaTheme="minorEastAsia" w:hAnsiTheme="minorHAnsi"/>
              <w:noProof/>
              <w:kern w:val="2"/>
              <w:szCs w:val="24"/>
              <w:lang w:eastAsia="id-ID"/>
              <w14:ligatures w14:val="standardContextual"/>
            </w:rPr>
            <w:pPrChange w:id="178" w:author="Muhammad Subarkah" w:date="2024-12-11T16:51:00Z" w16du:dateUtc="2024-12-11T09:51:00Z">
              <w:pPr>
                <w:pStyle w:val="TOC2"/>
              </w:pPr>
            </w:pPrChange>
          </w:pPr>
          <w:ins w:id="17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"_Toc184828291"</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D.</w:t>
            </w:r>
            <w:r>
              <w:rPr>
                <w:rFonts w:asciiTheme="minorHAnsi" w:eastAsiaTheme="minorEastAsia" w:hAnsiTheme="minorHAnsi"/>
                <w:noProof/>
                <w:kern w:val="2"/>
                <w:szCs w:val="24"/>
                <w:lang w:eastAsia="id-ID"/>
                <w14:ligatures w14:val="standardContextual"/>
              </w:rPr>
              <w:tab/>
            </w:r>
            <w:r w:rsidRPr="00D110D2">
              <w:rPr>
                <w:rStyle w:val="Hyperlink"/>
                <w:noProof/>
              </w:rPr>
              <w:t>Rumusan Masalah</w:t>
            </w:r>
            <w:r>
              <w:rPr>
                <w:noProof/>
                <w:webHidden/>
              </w:rPr>
              <w:tab/>
            </w:r>
            <w:r>
              <w:rPr>
                <w:noProof/>
                <w:webHidden/>
              </w:rPr>
              <w:fldChar w:fldCharType="begin"/>
            </w:r>
            <w:r>
              <w:rPr>
                <w:noProof/>
                <w:webHidden/>
              </w:rPr>
              <w:instrText xml:space="preserve"> PAGEREF _Toc184828291 \h </w:instrText>
            </w:r>
          </w:ins>
          <w:r>
            <w:rPr>
              <w:noProof/>
              <w:webHidden/>
            </w:rPr>
          </w:r>
          <w:r>
            <w:rPr>
              <w:noProof/>
              <w:webHidden/>
            </w:rPr>
            <w:fldChar w:fldCharType="separate"/>
          </w:r>
          <w:ins w:id="180" w:author="Muhammad Subarkah" w:date="2024-12-19T13:03:00Z" w16du:dateUtc="2024-12-19T06:03:00Z">
            <w:r w:rsidR="0021290A">
              <w:rPr>
                <w:noProof/>
                <w:webHidden/>
              </w:rPr>
              <w:t>5</w:t>
            </w:r>
          </w:ins>
          <w:ins w:id="181" w:author="Muhammad Subarkah" w:date="2024-12-11T16:50:00Z" w16du:dateUtc="2024-12-11T09:50:00Z">
            <w:r>
              <w:rPr>
                <w:noProof/>
                <w:webHidden/>
              </w:rPr>
              <w:fldChar w:fldCharType="end"/>
            </w:r>
            <w:r w:rsidRPr="00D110D2">
              <w:rPr>
                <w:rStyle w:val="Hyperlink"/>
                <w:noProof/>
              </w:rPr>
              <w:fldChar w:fldCharType="end"/>
            </w:r>
          </w:ins>
        </w:p>
        <w:p w14:paraId="2B772F66" w14:textId="7AC6AC11" w:rsidR="00CE7718" w:rsidRDefault="00CE7718">
          <w:pPr>
            <w:pStyle w:val="TOC2"/>
            <w:spacing w:line="240" w:lineRule="auto"/>
            <w:rPr>
              <w:ins w:id="182" w:author="Muhammad Subarkah" w:date="2024-12-11T16:50:00Z" w16du:dateUtc="2024-12-11T09:50:00Z"/>
              <w:rFonts w:asciiTheme="minorHAnsi" w:eastAsiaTheme="minorEastAsia" w:hAnsiTheme="minorHAnsi"/>
              <w:noProof/>
              <w:kern w:val="2"/>
              <w:szCs w:val="24"/>
              <w:lang w:eastAsia="id-ID"/>
              <w14:ligatures w14:val="standardContextual"/>
            </w:rPr>
            <w:pPrChange w:id="183" w:author="Muhammad Subarkah" w:date="2024-12-11T16:51:00Z" w16du:dateUtc="2024-12-11T09:51:00Z">
              <w:pPr>
                <w:pStyle w:val="TOC2"/>
              </w:pPr>
            </w:pPrChange>
          </w:pPr>
          <w:ins w:id="18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"_Toc184828292"</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E.</w:t>
            </w:r>
            <w:r>
              <w:rPr>
                <w:rFonts w:asciiTheme="minorHAnsi" w:eastAsiaTheme="minorEastAsia" w:hAnsiTheme="minorHAnsi"/>
                <w:noProof/>
                <w:kern w:val="2"/>
                <w:szCs w:val="24"/>
                <w:lang w:eastAsia="id-ID"/>
                <w14:ligatures w14:val="standardContextual"/>
              </w:rPr>
              <w:tab/>
            </w:r>
            <w:r w:rsidRPr="00D110D2">
              <w:rPr>
                <w:rStyle w:val="Hyperlink"/>
                <w:noProof/>
              </w:rPr>
              <w:t>Tujuan Penelitian</w:t>
            </w:r>
            <w:r>
              <w:rPr>
                <w:noProof/>
                <w:webHidden/>
              </w:rPr>
              <w:tab/>
            </w:r>
            <w:r>
              <w:rPr>
                <w:noProof/>
                <w:webHidden/>
              </w:rPr>
              <w:fldChar w:fldCharType="begin"/>
            </w:r>
            <w:r>
              <w:rPr>
                <w:noProof/>
                <w:webHidden/>
              </w:rPr>
              <w:instrText xml:space="preserve"> PAGEREF _Toc184828292 \h </w:instrText>
            </w:r>
          </w:ins>
          <w:r>
            <w:rPr>
              <w:noProof/>
              <w:webHidden/>
            </w:rPr>
          </w:r>
          <w:r>
            <w:rPr>
              <w:noProof/>
              <w:webHidden/>
            </w:rPr>
            <w:fldChar w:fldCharType="separate"/>
          </w:r>
          <w:ins w:id="185" w:author="Muhammad Subarkah" w:date="2024-12-19T13:03:00Z" w16du:dateUtc="2024-12-19T06:03:00Z">
            <w:r w:rsidR="0021290A">
              <w:rPr>
                <w:noProof/>
                <w:webHidden/>
              </w:rPr>
              <w:t>5</w:t>
            </w:r>
          </w:ins>
          <w:ins w:id="186" w:author="Muhammad Subarkah" w:date="2024-12-11T16:50:00Z" w16du:dateUtc="2024-12-11T09:50:00Z">
            <w:r>
              <w:rPr>
                <w:noProof/>
                <w:webHidden/>
              </w:rPr>
              <w:fldChar w:fldCharType="end"/>
            </w:r>
            <w:r w:rsidRPr="00D110D2">
              <w:rPr>
                <w:rStyle w:val="Hyperlink"/>
                <w:noProof/>
              </w:rPr>
              <w:fldChar w:fldCharType="end"/>
            </w:r>
          </w:ins>
        </w:p>
        <w:p w14:paraId="16623872" w14:textId="23601B8F" w:rsidR="00CE7718" w:rsidRDefault="00CE7718">
          <w:pPr>
            <w:pStyle w:val="TOC2"/>
            <w:spacing w:line="240" w:lineRule="auto"/>
            <w:rPr>
              <w:ins w:id="187" w:author="Muhammad Subarkah" w:date="2024-12-11T16:50:00Z" w16du:dateUtc="2024-12-11T09:50:00Z"/>
              <w:rFonts w:asciiTheme="minorHAnsi" w:eastAsiaTheme="minorEastAsia" w:hAnsiTheme="minorHAnsi"/>
              <w:noProof/>
              <w:kern w:val="2"/>
              <w:szCs w:val="24"/>
              <w:lang w:eastAsia="id-ID"/>
              <w14:ligatures w14:val="standardContextual"/>
            </w:rPr>
            <w:pPrChange w:id="188" w:author="Muhammad Subarkah" w:date="2024-12-11T16:51:00Z" w16du:dateUtc="2024-12-11T09:51:00Z">
              <w:pPr>
                <w:pStyle w:val="TOC2"/>
              </w:pPr>
            </w:pPrChange>
          </w:pPr>
          <w:ins w:id="18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"_Toc184828293"</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F.</w:t>
            </w:r>
            <w:r>
              <w:rPr>
                <w:rFonts w:asciiTheme="minorHAnsi" w:eastAsiaTheme="minorEastAsia" w:hAnsiTheme="minorHAnsi"/>
                <w:noProof/>
                <w:kern w:val="2"/>
                <w:szCs w:val="24"/>
                <w:lang w:eastAsia="id-ID"/>
                <w14:ligatures w14:val="standardContextual"/>
              </w:rPr>
              <w:tab/>
            </w:r>
            <w:r w:rsidRPr="00D110D2">
              <w:rPr>
                <w:rStyle w:val="Hyperlink"/>
                <w:noProof/>
              </w:rPr>
              <w:t>Manfaat Penelitian</w:t>
            </w:r>
            <w:r>
              <w:rPr>
                <w:noProof/>
                <w:webHidden/>
              </w:rPr>
              <w:tab/>
            </w:r>
            <w:r>
              <w:rPr>
                <w:noProof/>
                <w:webHidden/>
              </w:rPr>
              <w:fldChar w:fldCharType="begin"/>
            </w:r>
            <w:r>
              <w:rPr>
                <w:noProof/>
                <w:webHidden/>
              </w:rPr>
              <w:instrText xml:space="preserve"> PAGEREF _Toc184828293 \h </w:instrText>
            </w:r>
          </w:ins>
          <w:r>
            <w:rPr>
              <w:noProof/>
              <w:webHidden/>
            </w:rPr>
          </w:r>
          <w:r>
            <w:rPr>
              <w:noProof/>
              <w:webHidden/>
            </w:rPr>
            <w:fldChar w:fldCharType="separate"/>
          </w:r>
          <w:ins w:id="190" w:author="Muhammad Subarkah" w:date="2024-12-19T13:03:00Z" w16du:dateUtc="2024-12-19T06:03:00Z">
            <w:r w:rsidR="0021290A">
              <w:rPr>
                <w:noProof/>
                <w:webHidden/>
              </w:rPr>
              <w:t>6</w:t>
            </w:r>
          </w:ins>
          <w:ins w:id="191" w:author="Muhammad Subarkah" w:date="2024-12-11T16:50:00Z" w16du:dateUtc="2024-12-11T09:50:00Z">
            <w:r>
              <w:rPr>
                <w:noProof/>
                <w:webHidden/>
              </w:rPr>
              <w:fldChar w:fldCharType="end"/>
            </w:r>
            <w:r w:rsidRPr="00D110D2">
              <w:rPr>
                <w:rStyle w:val="Hyperlink"/>
                <w:noProof/>
              </w:rPr>
              <w:fldChar w:fldCharType="end"/>
            </w:r>
          </w:ins>
        </w:p>
        <w:p w14:paraId="511C1F77" w14:textId="6A2310DC" w:rsidR="00CE7718" w:rsidRDefault="00CE7718">
          <w:pPr>
            <w:pStyle w:val="TOC2"/>
            <w:spacing w:line="240" w:lineRule="auto"/>
            <w:rPr>
              <w:ins w:id="192" w:author="Muhammad Subarkah" w:date="2024-12-11T16:50:00Z" w16du:dateUtc="2024-12-11T09:50:00Z"/>
              <w:rFonts w:asciiTheme="minorHAnsi" w:eastAsiaTheme="minorEastAsia" w:hAnsiTheme="minorHAnsi"/>
              <w:noProof/>
              <w:kern w:val="2"/>
              <w:szCs w:val="24"/>
              <w:lang w:eastAsia="id-ID"/>
              <w14:ligatures w14:val="standardContextual"/>
            </w:rPr>
            <w:pPrChange w:id="193" w:author="Muhammad Subarkah" w:date="2024-12-11T16:51:00Z" w16du:dateUtc="2024-12-11T09:51:00Z">
              <w:pPr>
                <w:pStyle w:val="TOC2"/>
              </w:pPr>
            </w:pPrChange>
          </w:pPr>
          <w:ins w:id="19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"_Toc184828294"</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G.</w:t>
            </w:r>
            <w:r>
              <w:rPr>
                <w:rFonts w:asciiTheme="minorHAnsi" w:eastAsiaTheme="minorEastAsia" w:hAnsiTheme="minorHAnsi"/>
                <w:noProof/>
                <w:kern w:val="2"/>
                <w:szCs w:val="24"/>
                <w:lang w:eastAsia="id-ID"/>
                <w14:ligatures w14:val="standardContextual"/>
              </w:rPr>
              <w:tab/>
            </w:r>
            <w:r w:rsidRPr="00D110D2">
              <w:rPr>
                <w:rStyle w:val="Hyperlink"/>
                <w:noProof/>
              </w:rPr>
              <w:t>Spesifikasi Produk</w:t>
            </w:r>
            <w:r>
              <w:rPr>
                <w:noProof/>
                <w:webHidden/>
              </w:rPr>
              <w:tab/>
            </w:r>
            <w:r>
              <w:rPr>
                <w:noProof/>
                <w:webHidden/>
              </w:rPr>
              <w:fldChar w:fldCharType="begin"/>
            </w:r>
            <w:r>
              <w:rPr>
                <w:noProof/>
                <w:webHidden/>
              </w:rPr>
              <w:instrText xml:space="preserve"> PAGEREF _Toc184828294 \h </w:instrText>
            </w:r>
          </w:ins>
          <w:r>
            <w:rPr>
              <w:noProof/>
              <w:webHidden/>
            </w:rPr>
          </w:r>
          <w:r>
            <w:rPr>
              <w:noProof/>
              <w:webHidden/>
            </w:rPr>
            <w:fldChar w:fldCharType="separate"/>
          </w:r>
          <w:ins w:id="195" w:author="Muhammad Subarkah" w:date="2024-12-19T13:03:00Z" w16du:dateUtc="2024-12-19T06:03:00Z">
            <w:r w:rsidR="0021290A">
              <w:rPr>
                <w:noProof/>
                <w:webHidden/>
              </w:rPr>
              <w:t>7</w:t>
            </w:r>
          </w:ins>
          <w:ins w:id="196" w:author="Muhammad Subarkah" w:date="2024-12-11T16:50:00Z" w16du:dateUtc="2024-12-11T09:50:00Z">
            <w:r>
              <w:rPr>
                <w:noProof/>
                <w:webHidden/>
              </w:rPr>
              <w:fldChar w:fldCharType="end"/>
            </w:r>
            <w:r w:rsidRPr="00D110D2">
              <w:rPr>
                <w:rStyle w:val="Hyperlink"/>
                <w:noProof/>
              </w:rPr>
              <w:fldChar w:fldCharType="end"/>
            </w:r>
          </w:ins>
        </w:p>
        <w:p w14:paraId="3EEFFEF5" w14:textId="70A821F3" w:rsidR="00CE7718" w:rsidRDefault="00CE7718">
          <w:pPr>
            <w:pStyle w:val="TOC1"/>
            <w:spacing w:line="240" w:lineRule="auto"/>
            <w:rPr>
              <w:ins w:id="197" w:author="Muhammad Subarkah" w:date="2024-12-11T16:50:00Z" w16du:dateUtc="2024-12-11T09:50:00Z"/>
              <w:rFonts w:asciiTheme="minorHAnsi" w:eastAsiaTheme="minorEastAsia" w:hAnsiTheme="minorHAnsi"/>
              <w:noProof/>
              <w:kern w:val="2"/>
              <w:szCs w:val="24"/>
              <w:lang w:eastAsia="id-ID"/>
              <w14:ligatures w14:val="standardContextual"/>
            </w:rPr>
            <w:pPrChange w:id="198" w:author="Muhammad Subarkah" w:date="2024-12-11T16:51:00Z" w16du:dateUtc="2024-12-11T09:51:00Z">
              <w:pPr>
                <w:pStyle w:val="TOC1"/>
              </w:pPr>
            </w:pPrChange>
          </w:pPr>
          <w:ins w:id="19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"_Toc184828295"</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BAB II KAJIAN PUSTAKA</w:t>
            </w:r>
            <w:r>
              <w:rPr>
                <w:noProof/>
                <w:webHidden/>
              </w:rPr>
              <w:tab/>
            </w:r>
            <w:r>
              <w:rPr>
                <w:noProof/>
                <w:webHidden/>
              </w:rPr>
              <w:fldChar w:fldCharType="begin"/>
            </w:r>
            <w:r>
              <w:rPr>
                <w:noProof/>
                <w:webHidden/>
              </w:rPr>
              <w:instrText xml:space="preserve"> PAGEREF _Toc184828295 \h </w:instrText>
            </w:r>
          </w:ins>
          <w:r>
            <w:rPr>
              <w:noProof/>
              <w:webHidden/>
            </w:rPr>
          </w:r>
          <w:r>
            <w:rPr>
              <w:noProof/>
              <w:webHidden/>
            </w:rPr>
            <w:fldChar w:fldCharType="separate"/>
          </w:r>
          <w:ins w:id="200" w:author="Muhammad Subarkah" w:date="2024-12-19T13:03:00Z" w16du:dateUtc="2024-12-19T06:03:00Z">
            <w:r w:rsidR="0021290A">
              <w:rPr>
                <w:noProof/>
                <w:webHidden/>
              </w:rPr>
              <w:t>8</w:t>
            </w:r>
          </w:ins>
          <w:ins w:id="201" w:author="Muhammad Subarkah" w:date="2024-12-11T16:50:00Z" w16du:dateUtc="2024-12-11T09:50:00Z">
            <w:r>
              <w:rPr>
                <w:noProof/>
                <w:webHidden/>
              </w:rPr>
              <w:fldChar w:fldCharType="end"/>
            </w:r>
            <w:r w:rsidRPr="00D110D2">
              <w:rPr>
                <w:rStyle w:val="Hyperlink"/>
                <w:noProof/>
              </w:rPr>
              <w:fldChar w:fldCharType="end"/>
            </w:r>
          </w:ins>
        </w:p>
        <w:p w14:paraId="1814D7F8" w14:textId="018D3522" w:rsidR="00CE7718" w:rsidRDefault="00CE7718">
          <w:pPr>
            <w:pStyle w:val="TOC2"/>
            <w:spacing w:line="240" w:lineRule="auto"/>
            <w:rPr>
              <w:ins w:id="202" w:author="Muhammad Subarkah" w:date="2024-12-11T16:50:00Z" w16du:dateUtc="2024-12-11T09:50:00Z"/>
              <w:rFonts w:asciiTheme="minorHAnsi" w:eastAsiaTheme="minorEastAsia" w:hAnsiTheme="minorHAnsi"/>
              <w:noProof/>
              <w:kern w:val="2"/>
              <w:szCs w:val="24"/>
              <w:lang w:eastAsia="id-ID"/>
              <w14:ligatures w14:val="standardContextual"/>
            </w:rPr>
            <w:pPrChange w:id="203" w:author="Muhammad Subarkah" w:date="2024-12-11T16:51:00Z" w16du:dateUtc="2024-12-11T09:51:00Z">
              <w:pPr>
                <w:pStyle w:val="TOC2"/>
              </w:pPr>
            </w:pPrChange>
          </w:pPr>
          <w:ins w:id="20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"_Toc184828296"</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A.</w:t>
            </w:r>
            <w:r>
              <w:rPr>
                <w:rFonts w:asciiTheme="minorHAnsi" w:eastAsiaTheme="minorEastAsia" w:hAnsiTheme="minorHAnsi"/>
                <w:noProof/>
                <w:kern w:val="2"/>
                <w:szCs w:val="24"/>
                <w:lang w:eastAsia="id-ID"/>
                <w14:ligatures w14:val="standardContextual"/>
              </w:rPr>
              <w:tab/>
            </w:r>
            <w:r w:rsidRPr="00D110D2">
              <w:rPr>
                <w:rStyle w:val="Hyperlink"/>
                <w:noProof/>
              </w:rPr>
              <w:t>Kajian Teori</w:t>
            </w:r>
            <w:r>
              <w:rPr>
                <w:noProof/>
                <w:webHidden/>
              </w:rPr>
              <w:tab/>
            </w:r>
            <w:r>
              <w:rPr>
                <w:noProof/>
                <w:webHidden/>
              </w:rPr>
              <w:fldChar w:fldCharType="begin"/>
            </w:r>
            <w:r>
              <w:rPr>
                <w:noProof/>
                <w:webHidden/>
              </w:rPr>
              <w:instrText xml:space="preserve"> PAGEREF _Toc184828296 \h </w:instrText>
            </w:r>
          </w:ins>
          <w:r>
            <w:rPr>
              <w:noProof/>
              <w:webHidden/>
            </w:rPr>
          </w:r>
          <w:r>
            <w:rPr>
              <w:noProof/>
              <w:webHidden/>
            </w:rPr>
            <w:fldChar w:fldCharType="separate"/>
          </w:r>
          <w:ins w:id="205" w:author="Muhammad Subarkah" w:date="2024-12-19T13:03:00Z" w16du:dateUtc="2024-12-19T06:03:00Z">
            <w:r w:rsidR="0021290A">
              <w:rPr>
                <w:noProof/>
                <w:webHidden/>
              </w:rPr>
              <w:t>8</w:t>
            </w:r>
          </w:ins>
          <w:ins w:id="206" w:author="Muhammad Subarkah" w:date="2024-12-11T16:50:00Z" w16du:dateUtc="2024-12-11T09:50:00Z">
            <w:r>
              <w:rPr>
                <w:noProof/>
                <w:webHidden/>
              </w:rPr>
              <w:fldChar w:fldCharType="end"/>
            </w:r>
            <w:r w:rsidRPr="00D110D2">
              <w:rPr>
                <w:rStyle w:val="Hyperlink"/>
                <w:noProof/>
              </w:rPr>
              <w:fldChar w:fldCharType="end"/>
            </w:r>
          </w:ins>
        </w:p>
        <w:p w14:paraId="72AE0C33" w14:textId="15F90762" w:rsidR="00CE7718" w:rsidRDefault="00CE7718">
          <w:pPr>
            <w:pStyle w:val="TOC3"/>
            <w:spacing w:line="240" w:lineRule="auto"/>
            <w:rPr>
              <w:ins w:id="207" w:author="Muhammad Subarkah" w:date="2024-12-11T16:50:00Z" w16du:dateUtc="2024-12-11T09:50:00Z"/>
              <w:rFonts w:asciiTheme="minorHAnsi" w:eastAsiaTheme="minorEastAsia" w:hAnsiTheme="minorHAnsi"/>
              <w:noProof/>
              <w:kern w:val="2"/>
              <w:szCs w:val="24"/>
              <w:lang w:eastAsia="id-ID"/>
              <w14:ligatures w14:val="standardContextual"/>
            </w:rPr>
            <w:pPrChange w:id="208" w:author="Muhammad Subarkah" w:date="2024-12-11T16:51:00Z" w16du:dateUtc="2024-12-11T09:51:00Z">
              <w:pPr>
                <w:pStyle w:val="TOC3"/>
              </w:pPr>
            </w:pPrChange>
          </w:pPr>
          <w:ins w:id="20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"_Toc184828297"</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w:t>
            </w:r>
            <w:r>
              <w:rPr>
                <w:rFonts w:asciiTheme="minorHAnsi" w:eastAsiaTheme="minorEastAsia" w:hAnsiTheme="minorHAnsi"/>
                <w:noProof/>
                <w:kern w:val="2"/>
                <w:szCs w:val="24"/>
                <w:lang w:eastAsia="id-ID"/>
                <w14:ligatures w14:val="standardContextual"/>
              </w:rPr>
              <w:tab/>
            </w:r>
            <w:r w:rsidRPr="00D110D2">
              <w:rPr>
                <w:rStyle w:val="Hyperlink"/>
                <w:noProof/>
              </w:rPr>
              <w:t>Penelitian dan Pengembangan</w:t>
            </w:r>
            <w:r>
              <w:rPr>
                <w:noProof/>
                <w:webHidden/>
              </w:rPr>
              <w:tab/>
            </w:r>
            <w:r>
              <w:rPr>
                <w:noProof/>
                <w:webHidden/>
              </w:rPr>
              <w:fldChar w:fldCharType="begin"/>
            </w:r>
            <w:r>
              <w:rPr>
                <w:noProof/>
                <w:webHidden/>
              </w:rPr>
              <w:instrText xml:space="preserve"> PAGEREF _Toc184828297 \h </w:instrText>
            </w:r>
          </w:ins>
          <w:r>
            <w:rPr>
              <w:noProof/>
              <w:webHidden/>
            </w:rPr>
          </w:r>
          <w:r>
            <w:rPr>
              <w:noProof/>
              <w:webHidden/>
            </w:rPr>
            <w:fldChar w:fldCharType="separate"/>
          </w:r>
          <w:ins w:id="210" w:author="Muhammad Subarkah" w:date="2024-12-19T13:03:00Z" w16du:dateUtc="2024-12-19T06:03:00Z">
            <w:r w:rsidR="0021290A">
              <w:rPr>
                <w:noProof/>
                <w:webHidden/>
              </w:rPr>
              <w:t>8</w:t>
            </w:r>
          </w:ins>
          <w:ins w:id="211" w:author="Muhammad Subarkah" w:date="2024-12-11T16:50:00Z" w16du:dateUtc="2024-12-11T09:50:00Z">
            <w:r>
              <w:rPr>
                <w:noProof/>
                <w:webHidden/>
              </w:rPr>
              <w:fldChar w:fldCharType="end"/>
            </w:r>
            <w:r w:rsidRPr="00D110D2">
              <w:rPr>
                <w:rStyle w:val="Hyperlink"/>
                <w:noProof/>
              </w:rPr>
              <w:fldChar w:fldCharType="end"/>
            </w:r>
          </w:ins>
        </w:p>
        <w:p w14:paraId="1A16E8D5" w14:textId="5B223772" w:rsidR="00CE7718" w:rsidRDefault="00CE7718">
          <w:pPr>
            <w:pStyle w:val="TOC3"/>
            <w:spacing w:line="240" w:lineRule="auto"/>
            <w:rPr>
              <w:ins w:id="212" w:author="Muhammad Subarkah" w:date="2024-12-11T16:50:00Z" w16du:dateUtc="2024-12-11T09:50:00Z"/>
              <w:rFonts w:asciiTheme="minorHAnsi" w:eastAsiaTheme="minorEastAsia" w:hAnsiTheme="minorHAnsi"/>
              <w:noProof/>
              <w:kern w:val="2"/>
              <w:szCs w:val="24"/>
              <w:lang w:eastAsia="id-ID"/>
              <w14:ligatures w14:val="standardContextual"/>
            </w:rPr>
            <w:pPrChange w:id="213" w:author="Muhammad Subarkah" w:date="2024-12-11T16:51:00Z" w16du:dateUtc="2024-12-11T09:51:00Z">
              <w:pPr>
                <w:pStyle w:val="TOC3"/>
              </w:pPr>
            </w:pPrChange>
          </w:pPr>
          <w:ins w:id="21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"_Toc184828298"</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2.</w:t>
            </w:r>
            <w:r>
              <w:rPr>
                <w:rFonts w:asciiTheme="minorHAnsi" w:eastAsiaTheme="minorEastAsia" w:hAnsiTheme="minorHAnsi"/>
                <w:noProof/>
                <w:kern w:val="2"/>
                <w:szCs w:val="24"/>
                <w:lang w:eastAsia="id-ID"/>
                <w14:ligatures w14:val="standardContextual"/>
              </w:rPr>
              <w:tab/>
            </w:r>
            <w:r w:rsidRPr="00D110D2">
              <w:rPr>
                <w:rStyle w:val="Hyperlink"/>
                <w:noProof/>
              </w:rPr>
              <w:t>Media Pembelajaran</w:t>
            </w:r>
            <w:r>
              <w:rPr>
                <w:noProof/>
                <w:webHidden/>
              </w:rPr>
              <w:tab/>
            </w:r>
            <w:r>
              <w:rPr>
                <w:noProof/>
                <w:webHidden/>
              </w:rPr>
              <w:fldChar w:fldCharType="begin"/>
            </w:r>
            <w:r>
              <w:rPr>
                <w:noProof/>
                <w:webHidden/>
              </w:rPr>
              <w:instrText xml:space="preserve"> PAGEREF _Toc184828298 \h </w:instrText>
            </w:r>
          </w:ins>
          <w:r>
            <w:rPr>
              <w:noProof/>
              <w:webHidden/>
            </w:rPr>
          </w:r>
          <w:r>
            <w:rPr>
              <w:noProof/>
              <w:webHidden/>
            </w:rPr>
            <w:fldChar w:fldCharType="separate"/>
          </w:r>
          <w:ins w:id="215" w:author="Muhammad Subarkah" w:date="2024-12-19T13:03:00Z" w16du:dateUtc="2024-12-19T06:03:00Z">
            <w:r w:rsidR="0021290A">
              <w:rPr>
                <w:noProof/>
                <w:webHidden/>
              </w:rPr>
              <w:t>10</w:t>
            </w:r>
          </w:ins>
          <w:ins w:id="216" w:author="Muhammad Subarkah" w:date="2024-12-11T16:50:00Z" w16du:dateUtc="2024-12-11T09:50:00Z">
            <w:r>
              <w:rPr>
                <w:noProof/>
                <w:webHidden/>
              </w:rPr>
              <w:fldChar w:fldCharType="end"/>
            </w:r>
            <w:r w:rsidRPr="00D110D2">
              <w:rPr>
                <w:rStyle w:val="Hyperlink"/>
                <w:noProof/>
              </w:rPr>
              <w:fldChar w:fldCharType="end"/>
            </w:r>
          </w:ins>
        </w:p>
        <w:p w14:paraId="7BEEE0DB" w14:textId="41CFCB67" w:rsidR="00CE7718" w:rsidRDefault="00CE7718">
          <w:pPr>
            <w:pStyle w:val="TOC3"/>
            <w:spacing w:line="240" w:lineRule="auto"/>
            <w:rPr>
              <w:ins w:id="217" w:author="Muhammad Subarkah" w:date="2024-12-11T16:50:00Z" w16du:dateUtc="2024-12-11T09:50:00Z"/>
              <w:rFonts w:asciiTheme="minorHAnsi" w:eastAsiaTheme="minorEastAsia" w:hAnsiTheme="minorHAnsi"/>
              <w:noProof/>
              <w:kern w:val="2"/>
              <w:szCs w:val="24"/>
              <w:lang w:eastAsia="id-ID"/>
              <w14:ligatures w14:val="standardContextual"/>
            </w:rPr>
            <w:pPrChange w:id="218" w:author="Muhammad Subarkah" w:date="2024-12-11T16:51:00Z" w16du:dateUtc="2024-12-11T09:51:00Z">
              <w:pPr>
                <w:pStyle w:val="TOC3"/>
              </w:pPr>
            </w:pPrChange>
          </w:pPr>
          <w:ins w:id="21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"_Toc184828299"</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3.</w:t>
            </w:r>
            <w:r>
              <w:rPr>
                <w:rFonts w:asciiTheme="minorHAnsi" w:eastAsiaTheme="minorEastAsia" w:hAnsiTheme="minorHAnsi"/>
                <w:noProof/>
                <w:kern w:val="2"/>
                <w:szCs w:val="24"/>
                <w:lang w:eastAsia="id-ID"/>
                <w14:ligatures w14:val="standardContextual"/>
              </w:rPr>
              <w:tab/>
            </w:r>
            <w:r w:rsidRPr="00D110D2">
              <w:rPr>
                <w:rStyle w:val="Hyperlink"/>
                <w:noProof/>
              </w:rPr>
              <w:t>Mata Kuliah Praktik Robotika</w:t>
            </w:r>
            <w:r>
              <w:rPr>
                <w:noProof/>
                <w:webHidden/>
              </w:rPr>
              <w:tab/>
            </w:r>
            <w:r>
              <w:rPr>
                <w:noProof/>
                <w:webHidden/>
              </w:rPr>
              <w:fldChar w:fldCharType="begin"/>
            </w:r>
            <w:r>
              <w:rPr>
                <w:noProof/>
                <w:webHidden/>
              </w:rPr>
              <w:instrText xml:space="preserve"> PAGEREF _Toc184828299 \h </w:instrText>
            </w:r>
          </w:ins>
          <w:r>
            <w:rPr>
              <w:noProof/>
              <w:webHidden/>
            </w:rPr>
          </w:r>
          <w:r>
            <w:rPr>
              <w:noProof/>
              <w:webHidden/>
            </w:rPr>
            <w:fldChar w:fldCharType="separate"/>
          </w:r>
          <w:ins w:id="220" w:author="Muhammad Subarkah" w:date="2024-12-19T13:03:00Z" w16du:dateUtc="2024-12-19T06:03:00Z">
            <w:r w:rsidR="0021290A">
              <w:rPr>
                <w:noProof/>
                <w:webHidden/>
              </w:rPr>
              <w:t>14</w:t>
            </w:r>
          </w:ins>
          <w:ins w:id="221" w:author="Muhammad Subarkah" w:date="2024-12-11T16:50:00Z" w16du:dateUtc="2024-12-11T09:50:00Z">
            <w:r>
              <w:rPr>
                <w:noProof/>
                <w:webHidden/>
              </w:rPr>
              <w:fldChar w:fldCharType="end"/>
            </w:r>
            <w:r w:rsidRPr="00D110D2">
              <w:rPr>
                <w:rStyle w:val="Hyperlink"/>
                <w:noProof/>
              </w:rPr>
              <w:fldChar w:fldCharType="end"/>
            </w:r>
          </w:ins>
        </w:p>
        <w:p w14:paraId="16353B94" w14:textId="307AE62F" w:rsidR="00CE7718" w:rsidRDefault="00CE7718">
          <w:pPr>
            <w:pStyle w:val="TOC3"/>
            <w:spacing w:line="240" w:lineRule="auto"/>
            <w:rPr>
              <w:ins w:id="222" w:author="Muhammad Subarkah" w:date="2024-12-11T16:50:00Z" w16du:dateUtc="2024-12-11T09:50:00Z"/>
              <w:rFonts w:asciiTheme="minorHAnsi" w:eastAsiaTheme="minorEastAsia" w:hAnsiTheme="minorHAnsi"/>
              <w:noProof/>
              <w:kern w:val="2"/>
              <w:szCs w:val="24"/>
              <w:lang w:eastAsia="id-ID"/>
              <w14:ligatures w14:val="standardContextual"/>
            </w:rPr>
            <w:pPrChange w:id="223" w:author="Muhammad Subarkah" w:date="2024-12-11T16:51:00Z" w16du:dateUtc="2024-12-11T09:51:00Z">
              <w:pPr>
                <w:pStyle w:val="TOC3"/>
              </w:pPr>
            </w:pPrChange>
          </w:pPr>
          <w:ins w:id="22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"_Toc184828300"</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4.</w:t>
            </w:r>
            <w:r>
              <w:rPr>
                <w:rFonts w:asciiTheme="minorHAnsi" w:eastAsiaTheme="minorEastAsia" w:hAnsiTheme="minorHAnsi"/>
                <w:noProof/>
                <w:kern w:val="2"/>
                <w:szCs w:val="24"/>
                <w:lang w:eastAsia="id-ID"/>
                <w14:ligatures w14:val="standardContextual"/>
              </w:rPr>
              <w:tab/>
            </w:r>
            <w:r w:rsidRPr="00D110D2">
              <w:rPr>
                <w:rStyle w:val="Hyperlink"/>
                <w:noProof/>
              </w:rPr>
              <w:t xml:space="preserve">Sensor </w:t>
            </w:r>
            <w:r w:rsidRPr="00D110D2">
              <w:rPr>
                <w:rStyle w:val="Hyperlink"/>
                <w:i/>
                <w:iCs/>
                <w:noProof/>
              </w:rPr>
              <w:t>Inertial Measurement Unit</w:t>
            </w:r>
            <w:r>
              <w:rPr>
                <w:noProof/>
                <w:webHidden/>
              </w:rPr>
              <w:tab/>
            </w:r>
            <w:r>
              <w:rPr>
                <w:noProof/>
                <w:webHidden/>
              </w:rPr>
              <w:fldChar w:fldCharType="begin"/>
            </w:r>
            <w:r>
              <w:rPr>
                <w:noProof/>
                <w:webHidden/>
              </w:rPr>
              <w:instrText xml:space="preserve"> PAGEREF _Toc184828300 \h </w:instrText>
            </w:r>
          </w:ins>
          <w:r>
            <w:rPr>
              <w:noProof/>
              <w:webHidden/>
            </w:rPr>
          </w:r>
          <w:r>
            <w:rPr>
              <w:noProof/>
              <w:webHidden/>
            </w:rPr>
            <w:fldChar w:fldCharType="separate"/>
          </w:r>
          <w:ins w:id="225" w:author="Muhammad Subarkah" w:date="2024-12-19T13:03:00Z" w16du:dateUtc="2024-12-19T06:03:00Z">
            <w:r w:rsidR="0021290A">
              <w:rPr>
                <w:noProof/>
                <w:webHidden/>
              </w:rPr>
              <w:t>15</w:t>
            </w:r>
          </w:ins>
          <w:ins w:id="226" w:author="Muhammad Subarkah" w:date="2024-12-11T16:50:00Z" w16du:dateUtc="2024-12-11T09:50:00Z">
            <w:r>
              <w:rPr>
                <w:noProof/>
                <w:webHidden/>
              </w:rPr>
              <w:fldChar w:fldCharType="end"/>
            </w:r>
            <w:r w:rsidRPr="00D110D2">
              <w:rPr>
                <w:rStyle w:val="Hyperlink"/>
                <w:noProof/>
              </w:rPr>
              <w:fldChar w:fldCharType="end"/>
            </w:r>
          </w:ins>
        </w:p>
        <w:p w14:paraId="133B66B9" w14:textId="4C014782" w:rsidR="00CE7718" w:rsidRDefault="00CE7718">
          <w:pPr>
            <w:pStyle w:val="TOC3"/>
            <w:spacing w:line="240" w:lineRule="auto"/>
            <w:rPr>
              <w:ins w:id="227" w:author="Muhammad Subarkah" w:date="2024-12-11T16:50:00Z" w16du:dateUtc="2024-12-11T09:50:00Z"/>
              <w:rFonts w:asciiTheme="minorHAnsi" w:eastAsiaTheme="minorEastAsia" w:hAnsiTheme="minorHAnsi"/>
              <w:noProof/>
              <w:kern w:val="2"/>
              <w:szCs w:val="24"/>
              <w:lang w:eastAsia="id-ID"/>
              <w14:ligatures w14:val="standardContextual"/>
            </w:rPr>
            <w:pPrChange w:id="228" w:author="Muhammad Subarkah" w:date="2024-12-11T16:51:00Z" w16du:dateUtc="2024-12-11T09:51:00Z">
              <w:pPr>
                <w:pStyle w:val="TOC3"/>
              </w:pPr>
            </w:pPrChange>
          </w:pPr>
          <w:ins w:id="22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"_Toc184828301"</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5.</w:t>
            </w:r>
            <w:r>
              <w:rPr>
                <w:rFonts w:asciiTheme="minorHAnsi" w:eastAsiaTheme="minorEastAsia" w:hAnsiTheme="minorHAnsi"/>
                <w:noProof/>
                <w:kern w:val="2"/>
                <w:szCs w:val="24"/>
                <w:lang w:eastAsia="id-ID"/>
                <w14:ligatures w14:val="standardContextual"/>
              </w:rPr>
              <w:tab/>
            </w:r>
            <w:r w:rsidRPr="00D110D2">
              <w:rPr>
                <w:rStyle w:val="Hyperlink"/>
                <w:noProof/>
              </w:rPr>
              <w:t xml:space="preserve">Robot </w:t>
            </w:r>
            <w:r w:rsidRPr="00D110D2">
              <w:rPr>
                <w:rStyle w:val="Hyperlink"/>
                <w:i/>
                <w:iCs/>
                <w:noProof/>
              </w:rPr>
              <w:t>Transporter</w:t>
            </w:r>
            <w:r>
              <w:rPr>
                <w:noProof/>
                <w:webHidden/>
              </w:rPr>
              <w:tab/>
            </w:r>
            <w:r>
              <w:rPr>
                <w:noProof/>
                <w:webHidden/>
              </w:rPr>
              <w:fldChar w:fldCharType="begin"/>
            </w:r>
            <w:r>
              <w:rPr>
                <w:noProof/>
                <w:webHidden/>
              </w:rPr>
              <w:instrText xml:space="preserve"> PAGEREF _Toc184828301 \h </w:instrText>
            </w:r>
          </w:ins>
          <w:r>
            <w:rPr>
              <w:noProof/>
              <w:webHidden/>
            </w:rPr>
          </w:r>
          <w:r>
            <w:rPr>
              <w:noProof/>
              <w:webHidden/>
            </w:rPr>
            <w:fldChar w:fldCharType="separate"/>
          </w:r>
          <w:ins w:id="230" w:author="Muhammad Subarkah" w:date="2024-12-19T13:03:00Z" w16du:dateUtc="2024-12-19T06:03:00Z">
            <w:r w:rsidR="0021290A">
              <w:rPr>
                <w:noProof/>
                <w:webHidden/>
              </w:rPr>
              <w:t>17</w:t>
            </w:r>
          </w:ins>
          <w:ins w:id="231" w:author="Muhammad Subarkah" w:date="2024-12-11T16:50:00Z" w16du:dateUtc="2024-12-11T09:50:00Z">
            <w:r>
              <w:rPr>
                <w:noProof/>
                <w:webHidden/>
              </w:rPr>
              <w:fldChar w:fldCharType="end"/>
            </w:r>
            <w:r w:rsidRPr="00D110D2">
              <w:rPr>
                <w:rStyle w:val="Hyperlink"/>
                <w:noProof/>
              </w:rPr>
              <w:fldChar w:fldCharType="end"/>
            </w:r>
          </w:ins>
        </w:p>
        <w:p w14:paraId="68E08565" w14:textId="58179205" w:rsidR="00CE7718" w:rsidRDefault="00CE7718">
          <w:pPr>
            <w:pStyle w:val="TOC3"/>
            <w:spacing w:line="240" w:lineRule="auto"/>
            <w:rPr>
              <w:ins w:id="232" w:author="Muhammad Subarkah" w:date="2024-12-11T16:50:00Z" w16du:dateUtc="2024-12-11T09:50:00Z"/>
              <w:rFonts w:asciiTheme="minorHAnsi" w:eastAsiaTheme="minorEastAsia" w:hAnsiTheme="minorHAnsi"/>
              <w:noProof/>
              <w:kern w:val="2"/>
              <w:szCs w:val="24"/>
              <w:lang w:eastAsia="id-ID"/>
              <w14:ligatures w14:val="standardContextual"/>
            </w:rPr>
            <w:pPrChange w:id="233" w:author="Muhammad Subarkah" w:date="2024-12-11T16:51:00Z" w16du:dateUtc="2024-12-11T09:51:00Z">
              <w:pPr>
                <w:pStyle w:val="TOC3"/>
              </w:pPr>
            </w:pPrChange>
          </w:pPr>
          <w:ins w:id="23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"_Toc184828310"</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6.</w:t>
            </w:r>
            <w:r>
              <w:rPr>
                <w:rFonts w:asciiTheme="minorHAnsi" w:eastAsiaTheme="minorEastAsia" w:hAnsiTheme="minorHAnsi"/>
                <w:noProof/>
                <w:kern w:val="2"/>
                <w:szCs w:val="24"/>
                <w:lang w:eastAsia="id-ID"/>
                <w14:ligatures w14:val="standardContextual"/>
              </w:rPr>
              <w:tab/>
            </w:r>
            <w:r w:rsidRPr="00D110D2">
              <w:rPr>
                <w:rStyle w:val="Hyperlink"/>
                <w:noProof/>
              </w:rPr>
              <w:t>Mikrokontroller Arduino Uno</w:t>
            </w:r>
            <w:r>
              <w:rPr>
                <w:noProof/>
                <w:webHidden/>
              </w:rPr>
              <w:tab/>
            </w:r>
            <w:r>
              <w:rPr>
                <w:noProof/>
                <w:webHidden/>
              </w:rPr>
              <w:fldChar w:fldCharType="begin"/>
            </w:r>
            <w:r>
              <w:rPr>
                <w:noProof/>
                <w:webHidden/>
              </w:rPr>
              <w:instrText xml:space="preserve"> PAGEREF _Toc184828310 \h </w:instrText>
            </w:r>
          </w:ins>
          <w:r>
            <w:rPr>
              <w:noProof/>
              <w:webHidden/>
            </w:rPr>
          </w:r>
          <w:r>
            <w:rPr>
              <w:noProof/>
              <w:webHidden/>
            </w:rPr>
            <w:fldChar w:fldCharType="separate"/>
          </w:r>
          <w:ins w:id="235" w:author="Muhammad Subarkah" w:date="2024-12-19T13:03:00Z" w16du:dateUtc="2024-12-19T06:03:00Z">
            <w:r w:rsidR="0021290A">
              <w:rPr>
                <w:noProof/>
                <w:webHidden/>
              </w:rPr>
              <w:t>18</w:t>
            </w:r>
          </w:ins>
          <w:ins w:id="236" w:author="Muhammad Subarkah" w:date="2024-12-11T16:50:00Z" w16du:dateUtc="2024-12-11T09:50:00Z">
            <w:r>
              <w:rPr>
                <w:noProof/>
                <w:webHidden/>
              </w:rPr>
              <w:fldChar w:fldCharType="end"/>
            </w:r>
            <w:r w:rsidRPr="00D110D2">
              <w:rPr>
                <w:rStyle w:val="Hyperlink"/>
                <w:noProof/>
              </w:rPr>
              <w:fldChar w:fldCharType="end"/>
            </w:r>
          </w:ins>
        </w:p>
        <w:p w14:paraId="086A6AC2" w14:textId="7762444C" w:rsidR="00CE7718" w:rsidRDefault="00CE7718">
          <w:pPr>
            <w:pStyle w:val="TOC3"/>
            <w:spacing w:line="240" w:lineRule="auto"/>
            <w:rPr>
              <w:ins w:id="237" w:author="Muhammad Subarkah" w:date="2024-12-11T16:50:00Z" w16du:dateUtc="2024-12-11T09:50:00Z"/>
              <w:rFonts w:asciiTheme="minorHAnsi" w:eastAsiaTheme="minorEastAsia" w:hAnsiTheme="minorHAnsi"/>
              <w:noProof/>
              <w:kern w:val="2"/>
              <w:szCs w:val="24"/>
              <w:lang w:eastAsia="id-ID"/>
              <w14:ligatures w14:val="standardContextual"/>
            </w:rPr>
            <w:pPrChange w:id="238" w:author="Muhammad Subarkah" w:date="2024-12-11T16:51:00Z" w16du:dateUtc="2024-12-11T09:51:00Z">
              <w:pPr>
                <w:pStyle w:val="TOC3"/>
              </w:pPr>
            </w:pPrChange>
          </w:pPr>
          <w:ins w:id="23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"_Toc184828311"</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7.</w:t>
            </w:r>
            <w:r>
              <w:rPr>
                <w:rFonts w:asciiTheme="minorHAnsi" w:eastAsiaTheme="minorEastAsia" w:hAnsiTheme="minorHAnsi"/>
                <w:noProof/>
                <w:kern w:val="2"/>
                <w:szCs w:val="24"/>
                <w:lang w:eastAsia="id-ID"/>
                <w14:ligatures w14:val="standardContextual"/>
              </w:rPr>
              <w:tab/>
            </w:r>
            <w:r w:rsidRPr="00D110D2">
              <w:rPr>
                <w:rStyle w:val="Hyperlink"/>
                <w:noProof/>
              </w:rPr>
              <w:t>Sensor IMU Qwiic LSM6DSO</w:t>
            </w:r>
            <w:r>
              <w:rPr>
                <w:noProof/>
                <w:webHidden/>
              </w:rPr>
              <w:tab/>
            </w:r>
            <w:r>
              <w:rPr>
                <w:noProof/>
                <w:webHidden/>
              </w:rPr>
              <w:fldChar w:fldCharType="begin"/>
            </w:r>
            <w:r>
              <w:rPr>
                <w:noProof/>
                <w:webHidden/>
              </w:rPr>
              <w:instrText xml:space="preserve"> PAGEREF _Toc184828311 \h </w:instrText>
            </w:r>
          </w:ins>
          <w:r>
            <w:rPr>
              <w:noProof/>
              <w:webHidden/>
            </w:rPr>
          </w:r>
          <w:r>
            <w:rPr>
              <w:noProof/>
              <w:webHidden/>
            </w:rPr>
            <w:fldChar w:fldCharType="separate"/>
          </w:r>
          <w:ins w:id="240" w:author="Muhammad Subarkah" w:date="2024-12-19T13:03:00Z" w16du:dateUtc="2024-12-19T06:03:00Z">
            <w:r w:rsidR="0021290A">
              <w:rPr>
                <w:noProof/>
                <w:webHidden/>
              </w:rPr>
              <w:t>19</w:t>
            </w:r>
          </w:ins>
          <w:ins w:id="241" w:author="Muhammad Subarkah" w:date="2024-12-11T16:50:00Z" w16du:dateUtc="2024-12-11T09:50:00Z">
            <w:r>
              <w:rPr>
                <w:noProof/>
                <w:webHidden/>
              </w:rPr>
              <w:fldChar w:fldCharType="end"/>
            </w:r>
            <w:r w:rsidRPr="00D110D2">
              <w:rPr>
                <w:rStyle w:val="Hyperlink"/>
                <w:noProof/>
              </w:rPr>
              <w:fldChar w:fldCharType="end"/>
            </w:r>
          </w:ins>
        </w:p>
        <w:p w14:paraId="758E39A3" w14:textId="15D05B6A" w:rsidR="00CE7718" w:rsidRDefault="00CE7718">
          <w:pPr>
            <w:pStyle w:val="TOC3"/>
            <w:spacing w:line="240" w:lineRule="auto"/>
            <w:rPr>
              <w:ins w:id="242" w:author="Muhammad Subarkah" w:date="2024-12-11T16:50:00Z" w16du:dateUtc="2024-12-11T09:50:00Z"/>
              <w:rFonts w:asciiTheme="minorHAnsi" w:eastAsiaTheme="minorEastAsia" w:hAnsiTheme="minorHAnsi"/>
              <w:noProof/>
              <w:kern w:val="2"/>
              <w:szCs w:val="24"/>
              <w:lang w:eastAsia="id-ID"/>
              <w14:ligatures w14:val="standardContextual"/>
            </w:rPr>
            <w:pPrChange w:id="243" w:author="Muhammad Subarkah" w:date="2024-12-11T16:51:00Z" w16du:dateUtc="2024-12-11T09:51:00Z">
              <w:pPr>
                <w:pStyle w:val="TOC3"/>
              </w:pPr>
            </w:pPrChange>
          </w:pPr>
          <w:ins w:id="24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"_Toc184828312"</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8.</w:t>
            </w:r>
            <w:r>
              <w:rPr>
                <w:rFonts w:asciiTheme="minorHAnsi" w:eastAsiaTheme="minorEastAsia" w:hAnsiTheme="minorHAnsi"/>
                <w:noProof/>
                <w:kern w:val="2"/>
                <w:szCs w:val="24"/>
                <w:lang w:eastAsia="id-ID"/>
                <w14:ligatures w14:val="standardContextual"/>
              </w:rPr>
              <w:tab/>
            </w:r>
            <w:r w:rsidRPr="00D110D2">
              <w:rPr>
                <w:rStyle w:val="Hyperlink"/>
                <w:noProof/>
              </w:rPr>
              <w:t>Sensor Kompas GY-271</w:t>
            </w:r>
            <w:r>
              <w:rPr>
                <w:noProof/>
                <w:webHidden/>
              </w:rPr>
              <w:tab/>
            </w:r>
            <w:r>
              <w:rPr>
                <w:noProof/>
                <w:webHidden/>
              </w:rPr>
              <w:fldChar w:fldCharType="begin"/>
            </w:r>
            <w:r>
              <w:rPr>
                <w:noProof/>
                <w:webHidden/>
              </w:rPr>
              <w:instrText xml:space="preserve"> PAGEREF _Toc184828312 \h </w:instrText>
            </w:r>
          </w:ins>
          <w:r>
            <w:rPr>
              <w:noProof/>
              <w:webHidden/>
            </w:rPr>
          </w:r>
          <w:r>
            <w:rPr>
              <w:noProof/>
              <w:webHidden/>
            </w:rPr>
            <w:fldChar w:fldCharType="separate"/>
          </w:r>
          <w:ins w:id="245" w:author="Muhammad Subarkah" w:date="2024-12-19T13:03:00Z" w16du:dateUtc="2024-12-19T06:03:00Z">
            <w:r w:rsidR="0021290A">
              <w:rPr>
                <w:noProof/>
                <w:webHidden/>
              </w:rPr>
              <w:t>21</w:t>
            </w:r>
          </w:ins>
          <w:ins w:id="246" w:author="Muhammad Subarkah" w:date="2024-12-11T16:50:00Z" w16du:dateUtc="2024-12-11T09:50:00Z">
            <w:r>
              <w:rPr>
                <w:noProof/>
                <w:webHidden/>
              </w:rPr>
              <w:fldChar w:fldCharType="end"/>
            </w:r>
            <w:r w:rsidRPr="00D110D2">
              <w:rPr>
                <w:rStyle w:val="Hyperlink"/>
                <w:noProof/>
              </w:rPr>
              <w:fldChar w:fldCharType="end"/>
            </w:r>
          </w:ins>
        </w:p>
        <w:p w14:paraId="6C462603" w14:textId="0FC617B1" w:rsidR="00CE7718" w:rsidRDefault="00CE7718">
          <w:pPr>
            <w:pStyle w:val="TOC3"/>
            <w:spacing w:line="240" w:lineRule="auto"/>
            <w:rPr>
              <w:ins w:id="247" w:author="Muhammad Subarkah" w:date="2024-12-11T16:50:00Z" w16du:dateUtc="2024-12-11T09:50:00Z"/>
              <w:rFonts w:asciiTheme="minorHAnsi" w:eastAsiaTheme="minorEastAsia" w:hAnsiTheme="minorHAnsi"/>
              <w:noProof/>
              <w:kern w:val="2"/>
              <w:szCs w:val="24"/>
              <w:lang w:eastAsia="id-ID"/>
              <w14:ligatures w14:val="standardContextual"/>
            </w:rPr>
            <w:pPrChange w:id="248" w:author="Muhammad Subarkah" w:date="2024-12-11T16:51:00Z" w16du:dateUtc="2024-12-11T09:51:00Z">
              <w:pPr>
                <w:pStyle w:val="TOC3"/>
              </w:pPr>
            </w:pPrChange>
          </w:pPr>
          <w:ins w:id="24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"_Toc184828313"</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9.</w:t>
            </w:r>
            <w:r>
              <w:rPr>
                <w:rFonts w:asciiTheme="minorHAnsi" w:eastAsiaTheme="minorEastAsia" w:hAnsiTheme="minorHAnsi"/>
                <w:noProof/>
                <w:kern w:val="2"/>
                <w:szCs w:val="24"/>
                <w:lang w:eastAsia="id-ID"/>
                <w14:ligatures w14:val="standardContextual"/>
              </w:rPr>
              <w:tab/>
            </w:r>
            <w:r w:rsidRPr="00D110D2">
              <w:rPr>
                <w:rStyle w:val="Hyperlink"/>
                <w:noProof/>
              </w:rPr>
              <w:t>Protokol Komunikasi I2C</w:t>
            </w:r>
            <w:r>
              <w:rPr>
                <w:noProof/>
                <w:webHidden/>
              </w:rPr>
              <w:tab/>
            </w:r>
            <w:r>
              <w:rPr>
                <w:noProof/>
                <w:webHidden/>
              </w:rPr>
              <w:fldChar w:fldCharType="begin"/>
            </w:r>
            <w:r>
              <w:rPr>
                <w:noProof/>
                <w:webHidden/>
              </w:rPr>
              <w:instrText xml:space="preserve"> PAGEREF _Toc184828313 \h </w:instrText>
            </w:r>
          </w:ins>
          <w:r>
            <w:rPr>
              <w:noProof/>
              <w:webHidden/>
            </w:rPr>
          </w:r>
          <w:r>
            <w:rPr>
              <w:noProof/>
              <w:webHidden/>
            </w:rPr>
            <w:fldChar w:fldCharType="separate"/>
          </w:r>
          <w:ins w:id="250" w:author="Muhammad Subarkah" w:date="2024-12-19T13:03:00Z" w16du:dateUtc="2024-12-19T06:03:00Z">
            <w:r w:rsidR="0021290A">
              <w:rPr>
                <w:noProof/>
                <w:webHidden/>
              </w:rPr>
              <w:t>21</w:t>
            </w:r>
          </w:ins>
          <w:ins w:id="251" w:author="Muhammad Subarkah" w:date="2024-12-11T16:50:00Z" w16du:dateUtc="2024-12-11T09:50:00Z">
            <w:r>
              <w:rPr>
                <w:noProof/>
                <w:webHidden/>
              </w:rPr>
              <w:fldChar w:fldCharType="end"/>
            </w:r>
            <w:r w:rsidRPr="00D110D2">
              <w:rPr>
                <w:rStyle w:val="Hyperlink"/>
                <w:noProof/>
              </w:rPr>
              <w:fldChar w:fldCharType="end"/>
            </w:r>
          </w:ins>
        </w:p>
        <w:p w14:paraId="5A2D2E69" w14:textId="1483320E" w:rsidR="00CE7718" w:rsidRDefault="00CE7718">
          <w:pPr>
            <w:pStyle w:val="TOC3"/>
            <w:spacing w:line="240" w:lineRule="auto"/>
            <w:rPr>
              <w:ins w:id="252" w:author="Muhammad Subarkah" w:date="2024-12-11T16:50:00Z" w16du:dateUtc="2024-12-11T09:50:00Z"/>
              <w:rFonts w:asciiTheme="minorHAnsi" w:eastAsiaTheme="minorEastAsia" w:hAnsiTheme="minorHAnsi"/>
              <w:noProof/>
              <w:kern w:val="2"/>
              <w:szCs w:val="24"/>
              <w:lang w:eastAsia="id-ID"/>
              <w14:ligatures w14:val="standardContextual"/>
            </w:rPr>
            <w:pPrChange w:id="253" w:author="Muhammad Subarkah" w:date="2024-12-11T16:51:00Z" w16du:dateUtc="2024-12-11T09:51:00Z">
              <w:pPr>
                <w:pStyle w:val="TOC3"/>
              </w:pPr>
            </w:pPrChange>
          </w:pPr>
          <w:ins w:id="25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"_Toc184828315"</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10.</w:t>
            </w:r>
            <w:r>
              <w:rPr>
                <w:rFonts w:asciiTheme="minorHAnsi" w:eastAsiaTheme="minorEastAsia" w:hAnsiTheme="minorHAnsi"/>
                <w:noProof/>
                <w:kern w:val="2"/>
                <w:szCs w:val="24"/>
                <w:lang w:eastAsia="id-ID"/>
                <w14:ligatures w14:val="standardContextual"/>
              </w:rPr>
              <w:tab/>
            </w:r>
            <w:r w:rsidRPr="00D110D2">
              <w:rPr>
                <w:rStyle w:val="Hyperlink"/>
                <w:noProof/>
              </w:rPr>
              <w:t>Motor DC</w:t>
            </w:r>
            <w:r>
              <w:rPr>
                <w:noProof/>
                <w:webHidden/>
              </w:rPr>
              <w:tab/>
            </w:r>
            <w:r>
              <w:rPr>
                <w:noProof/>
                <w:webHidden/>
              </w:rPr>
              <w:fldChar w:fldCharType="begin"/>
            </w:r>
            <w:r>
              <w:rPr>
                <w:noProof/>
                <w:webHidden/>
              </w:rPr>
              <w:instrText xml:space="preserve"> PAGEREF _Toc184828315 \h </w:instrText>
            </w:r>
          </w:ins>
          <w:r>
            <w:rPr>
              <w:noProof/>
              <w:webHidden/>
            </w:rPr>
          </w:r>
          <w:r>
            <w:rPr>
              <w:noProof/>
              <w:webHidden/>
            </w:rPr>
            <w:fldChar w:fldCharType="separate"/>
          </w:r>
          <w:ins w:id="255" w:author="Muhammad Subarkah" w:date="2024-12-19T13:03:00Z" w16du:dateUtc="2024-12-19T06:03:00Z">
            <w:r w:rsidR="0021290A">
              <w:rPr>
                <w:noProof/>
                <w:webHidden/>
              </w:rPr>
              <w:t>23</w:t>
            </w:r>
          </w:ins>
          <w:ins w:id="256" w:author="Muhammad Subarkah" w:date="2024-12-11T16:50:00Z" w16du:dateUtc="2024-12-11T09:50:00Z">
            <w:r>
              <w:rPr>
                <w:noProof/>
                <w:webHidden/>
              </w:rPr>
              <w:fldChar w:fldCharType="end"/>
            </w:r>
            <w:r w:rsidRPr="00D110D2">
              <w:rPr>
                <w:rStyle w:val="Hyperlink"/>
                <w:noProof/>
              </w:rPr>
              <w:fldChar w:fldCharType="end"/>
            </w:r>
          </w:ins>
        </w:p>
        <w:p w14:paraId="125A4C96" w14:textId="68D32BAB" w:rsidR="00CE7718" w:rsidRDefault="00CE7718">
          <w:pPr>
            <w:pStyle w:val="TOC3"/>
            <w:spacing w:line="240" w:lineRule="auto"/>
            <w:rPr>
              <w:ins w:id="257" w:author="Muhammad Subarkah" w:date="2024-12-11T16:50:00Z" w16du:dateUtc="2024-12-11T09:50:00Z"/>
              <w:rFonts w:asciiTheme="minorHAnsi" w:eastAsiaTheme="minorEastAsia" w:hAnsiTheme="minorHAnsi"/>
              <w:noProof/>
              <w:kern w:val="2"/>
              <w:szCs w:val="24"/>
              <w:lang w:eastAsia="id-ID"/>
              <w14:ligatures w14:val="standardContextual"/>
            </w:rPr>
            <w:pPrChange w:id="258" w:author="Muhammad Subarkah" w:date="2024-12-11T16:51:00Z" w16du:dateUtc="2024-12-11T09:51:00Z">
              <w:pPr>
                <w:pStyle w:val="TOC3"/>
              </w:pPr>
            </w:pPrChange>
          </w:pPr>
          <w:ins w:id="25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"_Toc184828316"</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11.</w:t>
            </w:r>
            <w:r>
              <w:rPr>
                <w:rFonts w:asciiTheme="minorHAnsi" w:eastAsiaTheme="minorEastAsia" w:hAnsiTheme="minorHAnsi"/>
                <w:noProof/>
                <w:kern w:val="2"/>
                <w:szCs w:val="24"/>
                <w:lang w:eastAsia="id-ID"/>
                <w14:ligatures w14:val="standardContextual"/>
              </w:rPr>
              <w:tab/>
            </w:r>
            <w:r w:rsidRPr="00D110D2">
              <w:rPr>
                <w:rStyle w:val="Hyperlink"/>
                <w:i/>
                <w:iCs/>
                <w:noProof/>
              </w:rPr>
              <w:t>Driver</w:t>
            </w:r>
            <w:r w:rsidRPr="00D110D2">
              <w:rPr>
                <w:rStyle w:val="Hyperlink"/>
                <w:noProof/>
              </w:rPr>
              <w:t xml:space="preserve"> Motor L298N</w:t>
            </w:r>
            <w:r>
              <w:rPr>
                <w:noProof/>
                <w:webHidden/>
              </w:rPr>
              <w:tab/>
            </w:r>
            <w:r>
              <w:rPr>
                <w:noProof/>
                <w:webHidden/>
              </w:rPr>
              <w:fldChar w:fldCharType="begin"/>
            </w:r>
            <w:r>
              <w:rPr>
                <w:noProof/>
                <w:webHidden/>
              </w:rPr>
              <w:instrText xml:space="preserve"> PAGEREF _Toc184828316 \h </w:instrText>
            </w:r>
          </w:ins>
          <w:r>
            <w:rPr>
              <w:noProof/>
              <w:webHidden/>
            </w:rPr>
          </w:r>
          <w:r>
            <w:rPr>
              <w:noProof/>
              <w:webHidden/>
            </w:rPr>
            <w:fldChar w:fldCharType="separate"/>
          </w:r>
          <w:ins w:id="260" w:author="Muhammad Subarkah" w:date="2024-12-19T13:03:00Z" w16du:dateUtc="2024-12-19T06:03:00Z">
            <w:r w:rsidR="0021290A">
              <w:rPr>
                <w:noProof/>
                <w:webHidden/>
              </w:rPr>
              <w:t>23</w:t>
            </w:r>
          </w:ins>
          <w:ins w:id="261" w:author="Muhammad Subarkah" w:date="2024-12-11T16:50:00Z" w16du:dateUtc="2024-12-11T09:50:00Z">
            <w:r>
              <w:rPr>
                <w:noProof/>
                <w:webHidden/>
              </w:rPr>
              <w:fldChar w:fldCharType="end"/>
            </w:r>
            <w:r w:rsidRPr="00D110D2">
              <w:rPr>
                <w:rStyle w:val="Hyperlink"/>
                <w:noProof/>
              </w:rPr>
              <w:fldChar w:fldCharType="end"/>
            </w:r>
          </w:ins>
        </w:p>
        <w:p w14:paraId="2D38D330" w14:textId="7C3C7288" w:rsidR="00CE7718" w:rsidRDefault="00CE7718">
          <w:pPr>
            <w:pStyle w:val="TOC2"/>
            <w:spacing w:line="240" w:lineRule="auto"/>
            <w:rPr>
              <w:ins w:id="262" w:author="Muhammad Subarkah" w:date="2024-12-11T16:50:00Z" w16du:dateUtc="2024-12-11T09:50:00Z"/>
              <w:rFonts w:asciiTheme="minorHAnsi" w:eastAsiaTheme="minorEastAsia" w:hAnsiTheme="minorHAnsi"/>
              <w:noProof/>
              <w:kern w:val="2"/>
              <w:szCs w:val="24"/>
              <w:lang w:eastAsia="id-ID"/>
              <w14:ligatures w14:val="standardContextual"/>
            </w:rPr>
            <w:pPrChange w:id="263" w:author="Muhammad Subarkah" w:date="2024-12-11T16:51:00Z" w16du:dateUtc="2024-12-11T09:51:00Z">
              <w:pPr>
                <w:pStyle w:val="TOC2"/>
              </w:pPr>
            </w:pPrChange>
          </w:pPr>
          <w:ins w:id="26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"_Toc184828317"</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B.</w:t>
            </w:r>
            <w:r>
              <w:rPr>
                <w:rFonts w:asciiTheme="minorHAnsi" w:eastAsiaTheme="minorEastAsia" w:hAnsiTheme="minorHAnsi"/>
                <w:noProof/>
                <w:kern w:val="2"/>
                <w:szCs w:val="24"/>
                <w:lang w:eastAsia="id-ID"/>
                <w14:ligatures w14:val="standardContextual"/>
              </w:rPr>
              <w:tab/>
            </w:r>
            <w:r w:rsidRPr="00D110D2">
              <w:rPr>
                <w:rStyle w:val="Hyperlink"/>
                <w:noProof/>
              </w:rPr>
              <w:t>Kajian Penelitian Yang Relevan</w:t>
            </w:r>
            <w:r>
              <w:rPr>
                <w:noProof/>
                <w:webHidden/>
              </w:rPr>
              <w:tab/>
            </w:r>
            <w:r>
              <w:rPr>
                <w:noProof/>
                <w:webHidden/>
              </w:rPr>
              <w:fldChar w:fldCharType="begin"/>
            </w:r>
            <w:r>
              <w:rPr>
                <w:noProof/>
                <w:webHidden/>
              </w:rPr>
              <w:instrText xml:space="preserve"> PAGEREF _Toc184828317 \h </w:instrText>
            </w:r>
          </w:ins>
          <w:r>
            <w:rPr>
              <w:noProof/>
              <w:webHidden/>
            </w:rPr>
          </w:r>
          <w:r>
            <w:rPr>
              <w:noProof/>
              <w:webHidden/>
            </w:rPr>
            <w:fldChar w:fldCharType="separate"/>
          </w:r>
          <w:ins w:id="265" w:author="Muhammad Subarkah" w:date="2024-12-19T13:03:00Z" w16du:dateUtc="2024-12-19T06:03:00Z">
            <w:r w:rsidR="0021290A">
              <w:rPr>
                <w:noProof/>
                <w:webHidden/>
              </w:rPr>
              <w:t>25</w:t>
            </w:r>
          </w:ins>
          <w:ins w:id="266" w:author="Muhammad Subarkah" w:date="2024-12-11T16:50:00Z" w16du:dateUtc="2024-12-11T09:50:00Z">
            <w:r>
              <w:rPr>
                <w:noProof/>
                <w:webHidden/>
              </w:rPr>
              <w:fldChar w:fldCharType="end"/>
            </w:r>
            <w:r w:rsidRPr="00D110D2">
              <w:rPr>
                <w:rStyle w:val="Hyperlink"/>
                <w:noProof/>
              </w:rPr>
              <w:fldChar w:fldCharType="end"/>
            </w:r>
          </w:ins>
        </w:p>
        <w:p w14:paraId="780A90DB" w14:textId="20B21ACE" w:rsidR="00CE7718" w:rsidRDefault="00CE7718">
          <w:pPr>
            <w:pStyle w:val="TOC2"/>
            <w:spacing w:line="240" w:lineRule="auto"/>
            <w:rPr>
              <w:ins w:id="267" w:author="Muhammad Subarkah" w:date="2024-12-11T16:50:00Z" w16du:dateUtc="2024-12-11T09:50:00Z"/>
              <w:rFonts w:asciiTheme="minorHAnsi" w:eastAsiaTheme="minorEastAsia" w:hAnsiTheme="minorHAnsi"/>
              <w:noProof/>
              <w:kern w:val="2"/>
              <w:szCs w:val="24"/>
              <w:lang w:eastAsia="id-ID"/>
              <w14:ligatures w14:val="standardContextual"/>
            </w:rPr>
            <w:pPrChange w:id="268" w:author="Muhammad Subarkah" w:date="2024-12-11T16:51:00Z" w16du:dateUtc="2024-12-11T09:51:00Z">
              <w:pPr>
                <w:pStyle w:val="TOC2"/>
              </w:pPr>
            </w:pPrChange>
          </w:pPr>
          <w:ins w:id="26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"_Toc184828321"</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C.</w:t>
            </w:r>
            <w:r>
              <w:rPr>
                <w:rFonts w:asciiTheme="minorHAnsi" w:eastAsiaTheme="minorEastAsia" w:hAnsiTheme="minorHAnsi"/>
                <w:noProof/>
                <w:kern w:val="2"/>
                <w:szCs w:val="24"/>
                <w:lang w:eastAsia="id-ID"/>
                <w14:ligatures w14:val="standardContextual"/>
              </w:rPr>
              <w:tab/>
            </w:r>
            <w:r w:rsidRPr="00D110D2">
              <w:rPr>
                <w:rStyle w:val="Hyperlink"/>
                <w:noProof/>
              </w:rPr>
              <w:t>Kerangka Berpikir</w:t>
            </w:r>
            <w:r>
              <w:rPr>
                <w:noProof/>
                <w:webHidden/>
              </w:rPr>
              <w:tab/>
            </w:r>
            <w:r>
              <w:rPr>
                <w:noProof/>
                <w:webHidden/>
              </w:rPr>
              <w:fldChar w:fldCharType="begin"/>
            </w:r>
            <w:r>
              <w:rPr>
                <w:noProof/>
                <w:webHidden/>
              </w:rPr>
              <w:instrText xml:space="preserve"> PAGEREF _Toc184828321 \h </w:instrText>
            </w:r>
          </w:ins>
          <w:r>
            <w:rPr>
              <w:noProof/>
              <w:webHidden/>
            </w:rPr>
          </w:r>
          <w:r>
            <w:rPr>
              <w:noProof/>
              <w:webHidden/>
            </w:rPr>
            <w:fldChar w:fldCharType="separate"/>
          </w:r>
          <w:ins w:id="270" w:author="Muhammad Subarkah" w:date="2024-12-19T13:03:00Z" w16du:dateUtc="2024-12-19T06:03:00Z">
            <w:r w:rsidR="0021290A">
              <w:rPr>
                <w:noProof/>
                <w:webHidden/>
              </w:rPr>
              <w:t>27</w:t>
            </w:r>
          </w:ins>
          <w:ins w:id="271" w:author="Muhammad Subarkah" w:date="2024-12-11T16:50:00Z" w16du:dateUtc="2024-12-11T09:50:00Z">
            <w:r>
              <w:rPr>
                <w:noProof/>
                <w:webHidden/>
              </w:rPr>
              <w:fldChar w:fldCharType="end"/>
            </w:r>
            <w:r w:rsidRPr="00D110D2">
              <w:rPr>
                <w:rStyle w:val="Hyperlink"/>
                <w:noProof/>
              </w:rPr>
              <w:fldChar w:fldCharType="end"/>
            </w:r>
          </w:ins>
        </w:p>
        <w:p w14:paraId="48641925" w14:textId="03C33EA8" w:rsidR="00CE7718" w:rsidRDefault="00CE7718">
          <w:pPr>
            <w:pStyle w:val="TOC2"/>
            <w:spacing w:line="240" w:lineRule="auto"/>
            <w:rPr>
              <w:ins w:id="272" w:author="Muhammad Subarkah" w:date="2024-12-11T16:50:00Z" w16du:dateUtc="2024-12-11T09:50:00Z"/>
              <w:rFonts w:asciiTheme="minorHAnsi" w:eastAsiaTheme="minorEastAsia" w:hAnsiTheme="minorHAnsi"/>
              <w:noProof/>
              <w:kern w:val="2"/>
              <w:szCs w:val="24"/>
              <w:lang w:eastAsia="id-ID"/>
              <w14:ligatures w14:val="standardContextual"/>
            </w:rPr>
            <w:pPrChange w:id="273" w:author="Muhammad Subarkah" w:date="2024-12-11T16:51:00Z" w16du:dateUtc="2024-12-11T09:51:00Z">
              <w:pPr>
                <w:pStyle w:val="TOC2"/>
              </w:pPr>
            </w:pPrChange>
          </w:pPr>
          <w:ins w:id="27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"_Toc184828322"</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D.</w:t>
            </w:r>
            <w:r>
              <w:rPr>
                <w:rFonts w:asciiTheme="minorHAnsi" w:eastAsiaTheme="minorEastAsia" w:hAnsiTheme="minorHAnsi"/>
                <w:noProof/>
                <w:kern w:val="2"/>
                <w:szCs w:val="24"/>
                <w:lang w:eastAsia="id-ID"/>
                <w14:ligatures w14:val="standardContextual"/>
              </w:rPr>
              <w:tab/>
            </w:r>
            <w:r w:rsidRPr="00D110D2">
              <w:rPr>
                <w:rStyle w:val="Hyperlink"/>
                <w:noProof/>
              </w:rPr>
              <w:t>Pertanyaan Penelitian</w:t>
            </w:r>
            <w:r>
              <w:rPr>
                <w:noProof/>
                <w:webHidden/>
              </w:rPr>
              <w:tab/>
            </w:r>
            <w:r>
              <w:rPr>
                <w:noProof/>
                <w:webHidden/>
              </w:rPr>
              <w:fldChar w:fldCharType="begin"/>
            </w:r>
            <w:r>
              <w:rPr>
                <w:noProof/>
                <w:webHidden/>
              </w:rPr>
              <w:instrText xml:space="preserve"> PAGEREF _Toc184828322 \h </w:instrText>
            </w:r>
          </w:ins>
          <w:r>
            <w:rPr>
              <w:noProof/>
              <w:webHidden/>
            </w:rPr>
          </w:r>
          <w:r>
            <w:rPr>
              <w:noProof/>
              <w:webHidden/>
            </w:rPr>
            <w:fldChar w:fldCharType="separate"/>
          </w:r>
          <w:ins w:id="275" w:author="Muhammad Subarkah" w:date="2024-12-19T13:03:00Z" w16du:dateUtc="2024-12-19T06:03:00Z">
            <w:r w:rsidR="0021290A">
              <w:rPr>
                <w:noProof/>
                <w:webHidden/>
              </w:rPr>
              <w:t>29</w:t>
            </w:r>
          </w:ins>
          <w:ins w:id="276" w:author="Muhammad Subarkah" w:date="2024-12-11T16:50:00Z" w16du:dateUtc="2024-12-11T09:50:00Z">
            <w:r>
              <w:rPr>
                <w:noProof/>
                <w:webHidden/>
              </w:rPr>
              <w:fldChar w:fldCharType="end"/>
            </w:r>
            <w:r w:rsidRPr="00D110D2">
              <w:rPr>
                <w:rStyle w:val="Hyperlink"/>
                <w:noProof/>
              </w:rPr>
              <w:fldChar w:fldCharType="end"/>
            </w:r>
          </w:ins>
        </w:p>
        <w:p w14:paraId="43257662" w14:textId="7251199A" w:rsidR="00CE7718" w:rsidRDefault="00CE7718">
          <w:pPr>
            <w:pStyle w:val="TOC1"/>
            <w:spacing w:line="240" w:lineRule="auto"/>
            <w:rPr>
              <w:ins w:id="277" w:author="Muhammad Subarkah" w:date="2024-12-11T16:50:00Z" w16du:dateUtc="2024-12-11T09:50:00Z"/>
              <w:rFonts w:asciiTheme="minorHAnsi" w:eastAsiaTheme="minorEastAsia" w:hAnsiTheme="minorHAnsi"/>
              <w:noProof/>
              <w:kern w:val="2"/>
              <w:szCs w:val="24"/>
              <w:lang w:eastAsia="id-ID"/>
              <w14:ligatures w14:val="standardContextual"/>
            </w:rPr>
            <w:pPrChange w:id="278" w:author="Muhammad Subarkah" w:date="2024-12-11T16:51:00Z" w16du:dateUtc="2024-12-11T09:51:00Z">
              <w:pPr>
                <w:pStyle w:val="TOC1"/>
              </w:pPr>
            </w:pPrChange>
          </w:pPr>
          <w:ins w:id="279" w:author="Muhammad Subarkah" w:date="2024-12-11T16:50:00Z" w16du:dateUtc="2024-12-11T09:50:00Z">
            <w:r w:rsidRPr="00D110D2">
              <w:rPr>
                <w:rStyle w:val="Hyperlink"/>
                <w:noProof/>
              </w:rPr>
              <w:lastRenderedPageBreak/>
              <w:fldChar w:fldCharType="begin"/>
            </w:r>
            <w:r w:rsidRPr="00D110D2">
              <w:rPr>
                <w:rStyle w:val="Hyperlink"/>
                <w:noProof/>
              </w:rPr>
              <w:instrText xml:space="preserve"> </w:instrText>
            </w:r>
            <w:r>
              <w:rPr>
                <w:noProof/>
              </w:rPr>
              <w:instrText>HYPERLINK \l "_Toc184828323"</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BAB III METODE PENELITIAN</w:t>
            </w:r>
            <w:r>
              <w:rPr>
                <w:noProof/>
                <w:webHidden/>
              </w:rPr>
              <w:tab/>
            </w:r>
            <w:r>
              <w:rPr>
                <w:noProof/>
                <w:webHidden/>
              </w:rPr>
              <w:fldChar w:fldCharType="begin"/>
            </w:r>
            <w:r>
              <w:rPr>
                <w:noProof/>
                <w:webHidden/>
              </w:rPr>
              <w:instrText xml:space="preserve"> PAGEREF _Toc184828323 \h </w:instrText>
            </w:r>
          </w:ins>
          <w:r>
            <w:rPr>
              <w:noProof/>
              <w:webHidden/>
            </w:rPr>
          </w:r>
          <w:r>
            <w:rPr>
              <w:noProof/>
              <w:webHidden/>
            </w:rPr>
            <w:fldChar w:fldCharType="separate"/>
          </w:r>
          <w:ins w:id="280" w:author="Muhammad Subarkah" w:date="2024-12-19T13:03:00Z" w16du:dateUtc="2024-12-19T06:03:00Z">
            <w:r w:rsidR="0021290A">
              <w:rPr>
                <w:noProof/>
                <w:webHidden/>
              </w:rPr>
              <w:t>31</w:t>
            </w:r>
          </w:ins>
          <w:ins w:id="281" w:author="Muhammad Subarkah" w:date="2024-12-11T16:50:00Z" w16du:dateUtc="2024-12-11T09:50:00Z">
            <w:r>
              <w:rPr>
                <w:noProof/>
                <w:webHidden/>
              </w:rPr>
              <w:fldChar w:fldCharType="end"/>
            </w:r>
            <w:r w:rsidRPr="00D110D2">
              <w:rPr>
                <w:rStyle w:val="Hyperlink"/>
                <w:noProof/>
              </w:rPr>
              <w:fldChar w:fldCharType="end"/>
            </w:r>
          </w:ins>
        </w:p>
        <w:p w14:paraId="0F3B748E" w14:textId="19C8EE3F" w:rsidR="00CE7718" w:rsidRDefault="00CE7718">
          <w:pPr>
            <w:pStyle w:val="TOC2"/>
            <w:spacing w:line="240" w:lineRule="auto"/>
            <w:rPr>
              <w:ins w:id="282" w:author="Muhammad Subarkah" w:date="2024-12-11T16:50:00Z" w16du:dateUtc="2024-12-11T09:50:00Z"/>
              <w:rFonts w:asciiTheme="minorHAnsi" w:eastAsiaTheme="minorEastAsia" w:hAnsiTheme="minorHAnsi"/>
              <w:noProof/>
              <w:kern w:val="2"/>
              <w:szCs w:val="24"/>
              <w:lang w:eastAsia="id-ID"/>
              <w14:ligatures w14:val="standardContextual"/>
            </w:rPr>
            <w:pPrChange w:id="283" w:author="Muhammad Subarkah" w:date="2024-12-11T16:51:00Z" w16du:dateUtc="2024-12-11T09:51:00Z">
              <w:pPr>
                <w:pStyle w:val="TOC2"/>
              </w:pPr>
            </w:pPrChange>
          </w:pPr>
          <w:ins w:id="28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"_Toc184828324"</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A.</w:t>
            </w:r>
            <w:r>
              <w:rPr>
                <w:rFonts w:asciiTheme="minorHAnsi" w:eastAsiaTheme="minorEastAsia" w:hAnsiTheme="minorHAnsi"/>
                <w:noProof/>
                <w:kern w:val="2"/>
                <w:szCs w:val="24"/>
                <w:lang w:eastAsia="id-ID"/>
                <w14:ligatures w14:val="standardContextual"/>
              </w:rPr>
              <w:tab/>
            </w:r>
            <w:r w:rsidRPr="00D110D2">
              <w:rPr>
                <w:rStyle w:val="Hyperlink"/>
                <w:noProof/>
              </w:rPr>
              <w:t>Model Pengembangan</w:t>
            </w:r>
            <w:r>
              <w:rPr>
                <w:noProof/>
                <w:webHidden/>
              </w:rPr>
              <w:tab/>
            </w:r>
            <w:r>
              <w:rPr>
                <w:noProof/>
                <w:webHidden/>
              </w:rPr>
              <w:fldChar w:fldCharType="begin"/>
            </w:r>
            <w:r>
              <w:rPr>
                <w:noProof/>
                <w:webHidden/>
              </w:rPr>
              <w:instrText xml:space="preserve"> PAGEREF _Toc184828324 \h </w:instrText>
            </w:r>
          </w:ins>
          <w:r>
            <w:rPr>
              <w:noProof/>
              <w:webHidden/>
            </w:rPr>
          </w:r>
          <w:r>
            <w:rPr>
              <w:noProof/>
              <w:webHidden/>
            </w:rPr>
            <w:fldChar w:fldCharType="separate"/>
          </w:r>
          <w:ins w:id="285" w:author="Muhammad Subarkah" w:date="2024-12-19T13:03:00Z" w16du:dateUtc="2024-12-19T06:03:00Z">
            <w:r w:rsidR="0021290A">
              <w:rPr>
                <w:noProof/>
                <w:webHidden/>
              </w:rPr>
              <w:t>31</w:t>
            </w:r>
          </w:ins>
          <w:ins w:id="286" w:author="Muhammad Subarkah" w:date="2024-12-11T16:50:00Z" w16du:dateUtc="2024-12-11T09:50:00Z">
            <w:r>
              <w:rPr>
                <w:noProof/>
                <w:webHidden/>
              </w:rPr>
              <w:fldChar w:fldCharType="end"/>
            </w:r>
            <w:r w:rsidRPr="00D110D2">
              <w:rPr>
                <w:rStyle w:val="Hyperlink"/>
                <w:noProof/>
              </w:rPr>
              <w:fldChar w:fldCharType="end"/>
            </w:r>
          </w:ins>
        </w:p>
        <w:p w14:paraId="76F33516" w14:textId="635E5A4F" w:rsidR="00CE7718" w:rsidRDefault="00CE7718">
          <w:pPr>
            <w:pStyle w:val="TOC2"/>
            <w:spacing w:line="240" w:lineRule="auto"/>
            <w:rPr>
              <w:ins w:id="287" w:author="Muhammad Subarkah" w:date="2024-12-11T16:50:00Z" w16du:dateUtc="2024-12-11T09:50:00Z"/>
              <w:rFonts w:asciiTheme="minorHAnsi" w:eastAsiaTheme="minorEastAsia" w:hAnsiTheme="minorHAnsi"/>
              <w:noProof/>
              <w:kern w:val="2"/>
              <w:szCs w:val="24"/>
              <w:lang w:eastAsia="id-ID"/>
              <w14:ligatures w14:val="standardContextual"/>
            </w:rPr>
            <w:pPrChange w:id="288" w:author="Muhammad Subarkah" w:date="2024-12-11T16:51:00Z" w16du:dateUtc="2024-12-11T09:51:00Z">
              <w:pPr>
                <w:pStyle w:val="TOC2"/>
              </w:pPr>
            </w:pPrChange>
          </w:pPr>
          <w:ins w:id="28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"_Toc184828325"</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B.</w:t>
            </w:r>
            <w:r>
              <w:rPr>
                <w:rFonts w:asciiTheme="minorHAnsi" w:eastAsiaTheme="minorEastAsia" w:hAnsiTheme="minorHAnsi"/>
                <w:noProof/>
                <w:kern w:val="2"/>
                <w:szCs w:val="24"/>
                <w:lang w:eastAsia="id-ID"/>
                <w14:ligatures w14:val="standardContextual"/>
              </w:rPr>
              <w:tab/>
            </w:r>
            <w:r w:rsidRPr="00D110D2">
              <w:rPr>
                <w:rStyle w:val="Hyperlink"/>
                <w:noProof/>
              </w:rPr>
              <w:t>Prosedur Pengembangan</w:t>
            </w:r>
            <w:r>
              <w:rPr>
                <w:noProof/>
                <w:webHidden/>
              </w:rPr>
              <w:tab/>
            </w:r>
            <w:r>
              <w:rPr>
                <w:noProof/>
                <w:webHidden/>
              </w:rPr>
              <w:fldChar w:fldCharType="begin"/>
            </w:r>
            <w:r>
              <w:rPr>
                <w:noProof/>
                <w:webHidden/>
              </w:rPr>
              <w:instrText xml:space="preserve"> PAGEREF _Toc184828325 \h </w:instrText>
            </w:r>
          </w:ins>
          <w:r>
            <w:rPr>
              <w:noProof/>
              <w:webHidden/>
            </w:rPr>
          </w:r>
          <w:r>
            <w:rPr>
              <w:noProof/>
              <w:webHidden/>
            </w:rPr>
            <w:fldChar w:fldCharType="separate"/>
          </w:r>
          <w:ins w:id="290" w:author="Muhammad Subarkah" w:date="2024-12-19T13:03:00Z" w16du:dateUtc="2024-12-19T06:03:00Z">
            <w:r w:rsidR="0021290A">
              <w:rPr>
                <w:noProof/>
                <w:webHidden/>
              </w:rPr>
              <w:t>31</w:t>
            </w:r>
          </w:ins>
          <w:ins w:id="291" w:author="Muhammad Subarkah" w:date="2024-12-11T16:50:00Z" w16du:dateUtc="2024-12-11T09:50:00Z">
            <w:r>
              <w:rPr>
                <w:noProof/>
                <w:webHidden/>
              </w:rPr>
              <w:fldChar w:fldCharType="end"/>
            </w:r>
            <w:r w:rsidRPr="00D110D2">
              <w:rPr>
                <w:rStyle w:val="Hyperlink"/>
                <w:noProof/>
              </w:rPr>
              <w:fldChar w:fldCharType="end"/>
            </w:r>
          </w:ins>
        </w:p>
        <w:p w14:paraId="6B489476" w14:textId="74AB4CAB" w:rsidR="00CE7718" w:rsidRDefault="00CE7718">
          <w:pPr>
            <w:pStyle w:val="TOC3"/>
            <w:spacing w:line="240" w:lineRule="auto"/>
            <w:rPr>
              <w:ins w:id="292" w:author="Muhammad Subarkah" w:date="2024-12-11T16:50:00Z" w16du:dateUtc="2024-12-11T09:50:00Z"/>
              <w:rFonts w:asciiTheme="minorHAnsi" w:eastAsiaTheme="minorEastAsia" w:hAnsiTheme="minorHAnsi"/>
              <w:noProof/>
              <w:kern w:val="2"/>
              <w:szCs w:val="24"/>
              <w:lang w:eastAsia="id-ID"/>
              <w14:ligatures w14:val="standardContextual"/>
            </w:rPr>
            <w:pPrChange w:id="293" w:author="Muhammad Subarkah" w:date="2024-12-11T16:51:00Z" w16du:dateUtc="2024-12-11T09:51:00Z">
              <w:pPr>
                <w:pStyle w:val="TOC3"/>
              </w:pPr>
            </w:pPrChange>
          </w:pPr>
          <w:ins w:id="29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"_Toc184828326"</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w:t>
            </w:r>
            <w:r>
              <w:rPr>
                <w:rFonts w:asciiTheme="minorHAnsi" w:eastAsiaTheme="minorEastAsia" w:hAnsiTheme="minorHAnsi"/>
                <w:noProof/>
                <w:kern w:val="2"/>
                <w:szCs w:val="24"/>
                <w:lang w:eastAsia="id-ID"/>
                <w14:ligatures w14:val="standardContextual"/>
              </w:rPr>
              <w:tab/>
            </w:r>
            <w:r w:rsidRPr="00D110D2">
              <w:rPr>
                <w:rStyle w:val="Hyperlink"/>
                <w:i/>
                <w:iCs/>
                <w:noProof/>
              </w:rPr>
              <w:t>Analyze</w:t>
            </w:r>
            <w:r w:rsidRPr="00D110D2">
              <w:rPr>
                <w:rStyle w:val="Hyperlink"/>
                <w:noProof/>
              </w:rPr>
              <w:t xml:space="preserve"> (analisis)</w:t>
            </w:r>
            <w:r>
              <w:rPr>
                <w:noProof/>
                <w:webHidden/>
              </w:rPr>
              <w:tab/>
            </w:r>
            <w:r>
              <w:rPr>
                <w:noProof/>
                <w:webHidden/>
              </w:rPr>
              <w:fldChar w:fldCharType="begin"/>
            </w:r>
            <w:r>
              <w:rPr>
                <w:noProof/>
                <w:webHidden/>
              </w:rPr>
              <w:instrText xml:space="preserve"> PAGEREF _Toc184828326 \h </w:instrText>
            </w:r>
          </w:ins>
          <w:r>
            <w:rPr>
              <w:noProof/>
              <w:webHidden/>
            </w:rPr>
          </w:r>
          <w:r>
            <w:rPr>
              <w:noProof/>
              <w:webHidden/>
            </w:rPr>
            <w:fldChar w:fldCharType="separate"/>
          </w:r>
          <w:ins w:id="295" w:author="Muhammad Subarkah" w:date="2024-12-19T13:03:00Z" w16du:dateUtc="2024-12-19T06:03:00Z">
            <w:r w:rsidR="0021290A">
              <w:rPr>
                <w:noProof/>
                <w:webHidden/>
              </w:rPr>
              <w:t>32</w:t>
            </w:r>
          </w:ins>
          <w:ins w:id="296" w:author="Muhammad Subarkah" w:date="2024-12-11T16:50:00Z" w16du:dateUtc="2024-12-11T09:50:00Z">
            <w:r>
              <w:rPr>
                <w:noProof/>
                <w:webHidden/>
              </w:rPr>
              <w:fldChar w:fldCharType="end"/>
            </w:r>
            <w:r w:rsidRPr="00D110D2">
              <w:rPr>
                <w:rStyle w:val="Hyperlink"/>
                <w:noProof/>
              </w:rPr>
              <w:fldChar w:fldCharType="end"/>
            </w:r>
          </w:ins>
        </w:p>
        <w:p w14:paraId="5A745C4A" w14:textId="76994F35" w:rsidR="00CE7718" w:rsidRDefault="00CE7718">
          <w:pPr>
            <w:pStyle w:val="TOC3"/>
            <w:spacing w:line="240" w:lineRule="auto"/>
            <w:rPr>
              <w:ins w:id="297" w:author="Muhammad Subarkah" w:date="2024-12-11T16:50:00Z" w16du:dateUtc="2024-12-11T09:50:00Z"/>
              <w:rFonts w:asciiTheme="minorHAnsi" w:eastAsiaTheme="minorEastAsia" w:hAnsiTheme="minorHAnsi"/>
              <w:noProof/>
              <w:kern w:val="2"/>
              <w:szCs w:val="24"/>
              <w:lang w:eastAsia="id-ID"/>
              <w14:ligatures w14:val="standardContextual"/>
            </w:rPr>
            <w:pPrChange w:id="298" w:author="Muhammad Subarkah" w:date="2024-12-11T16:51:00Z" w16du:dateUtc="2024-12-11T09:51:00Z">
              <w:pPr>
                <w:pStyle w:val="TOC3"/>
              </w:pPr>
            </w:pPrChange>
          </w:pPr>
          <w:ins w:id="29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"_Toc184828327"</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2.</w:t>
            </w:r>
            <w:r>
              <w:rPr>
                <w:rFonts w:asciiTheme="minorHAnsi" w:eastAsiaTheme="minorEastAsia" w:hAnsiTheme="minorHAnsi"/>
                <w:noProof/>
                <w:kern w:val="2"/>
                <w:szCs w:val="24"/>
                <w:lang w:eastAsia="id-ID"/>
                <w14:ligatures w14:val="standardContextual"/>
              </w:rPr>
              <w:tab/>
            </w:r>
            <w:r w:rsidRPr="00D110D2">
              <w:rPr>
                <w:rStyle w:val="Hyperlink"/>
                <w:i/>
                <w:iCs/>
                <w:noProof/>
              </w:rPr>
              <w:t>Design</w:t>
            </w:r>
            <w:r w:rsidRPr="00D110D2">
              <w:rPr>
                <w:rStyle w:val="Hyperlink"/>
                <w:noProof/>
              </w:rPr>
              <w:t xml:space="preserve"> (desain)</w:t>
            </w:r>
            <w:r>
              <w:rPr>
                <w:noProof/>
                <w:webHidden/>
              </w:rPr>
              <w:tab/>
            </w:r>
            <w:r>
              <w:rPr>
                <w:noProof/>
                <w:webHidden/>
              </w:rPr>
              <w:fldChar w:fldCharType="begin"/>
            </w:r>
            <w:r>
              <w:rPr>
                <w:noProof/>
                <w:webHidden/>
              </w:rPr>
              <w:instrText xml:space="preserve"> PAGEREF _Toc184828327 \h </w:instrText>
            </w:r>
          </w:ins>
          <w:r>
            <w:rPr>
              <w:noProof/>
              <w:webHidden/>
            </w:rPr>
          </w:r>
          <w:r>
            <w:rPr>
              <w:noProof/>
              <w:webHidden/>
            </w:rPr>
            <w:fldChar w:fldCharType="separate"/>
          </w:r>
          <w:ins w:id="300" w:author="Muhammad Subarkah" w:date="2024-12-19T13:03:00Z" w16du:dateUtc="2024-12-19T06:03:00Z">
            <w:r w:rsidR="0021290A">
              <w:rPr>
                <w:noProof/>
                <w:webHidden/>
              </w:rPr>
              <w:t>33</w:t>
            </w:r>
          </w:ins>
          <w:ins w:id="301" w:author="Muhammad Subarkah" w:date="2024-12-11T16:50:00Z" w16du:dateUtc="2024-12-11T09:50:00Z">
            <w:r>
              <w:rPr>
                <w:noProof/>
                <w:webHidden/>
              </w:rPr>
              <w:fldChar w:fldCharType="end"/>
            </w:r>
            <w:r w:rsidRPr="00D110D2">
              <w:rPr>
                <w:rStyle w:val="Hyperlink"/>
                <w:noProof/>
              </w:rPr>
              <w:fldChar w:fldCharType="end"/>
            </w:r>
          </w:ins>
        </w:p>
        <w:p w14:paraId="3D05729A" w14:textId="4BF5910B" w:rsidR="00CE7718" w:rsidRDefault="00CE7718">
          <w:pPr>
            <w:pStyle w:val="TOC3"/>
            <w:spacing w:line="240" w:lineRule="auto"/>
            <w:rPr>
              <w:ins w:id="302" w:author="Muhammad Subarkah" w:date="2024-12-11T16:50:00Z" w16du:dateUtc="2024-12-11T09:50:00Z"/>
              <w:rFonts w:asciiTheme="minorHAnsi" w:eastAsiaTheme="minorEastAsia" w:hAnsiTheme="minorHAnsi"/>
              <w:noProof/>
              <w:kern w:val="2"/>
              <w:szCs w:val="24"/>
              <w:lang w:eastAsia="id-ID"/>
              <w14:ligatures w14:val="standardContextual"/>
            </w:rPr>
            <w:pPrChange w:id="303" w:author="Muhammad Subarkah" w:date="2024-12-11T16:51:00Z" w16du:dateUtc="2024-12-11T09:51:00Z">
              <w:pPr>
                <w:pStyle w:val="TOC3"/>
              </w:pPr>
            </w:pPrChange>
          </w:pPr>
          <w:ins w:id="304"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"_Toc184828328"</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3.</w:t>
            </w:r>
            <w:r>
              <w:rPr>
                <w:rFonts w:asciiTheme="minorHAnsi" w:eastAsiaTheme="minorEastAsia" w:hAnsiTheme="minorHAnsi"/>
                <w:noProof/>
                <w:kern w:val="2"/>
                <w:szCs w:val="24"/>
                <w:lang w:eastAsia="id-ID"/>
                <w14:ligatures w14:val="standardContextual"/>
              </w:rPr>
              <w:tab/>
            </w:r>
            <w:r w:rsidRPr="00D110D2">
              <w:rPr>
                <w:rStyle w:val="Hyperlink"/>
                <w:i/>
                <w:iCs/>
                <w:noProof/>
              </w:rPr>
              <w:t>Development</w:t>
            </w:r>
            <w:r w:rsidRPr="00D110D2">
              <w:rPr>
                <w:rStyle w:val="Hyperlink"/>
                <w:noProof/>
              </w:rPr>
              <w:t xml:space="preserve"> (pengembangan)</w:t>
            </w:r>
            <w:r>
              <w:rPr>
                <w:noProof/>
                <w:webHidden/>
              </w:rPr>
              <w:tab/>
            </w:r>
            <w:r>
              <w:rPr>
                <w:noProof/>
                <w:webHidden/>
              </w:rPr>
              <w:fldChar w:fldCharType="begin"/>
            </w:r>
            <w:r>
              <w:rPr>
                <w:noProof/>
                <w:webHidden/>
              </w:rPr>
              <w:instrText xml:space="preserve"> PAGEREF _Toc184828328 \h </w:instrText>
            </w:r>
          </w:ins>
          <w:r>
            <w:rPr>
              <w:noProof/>
              <w:webHidden/>
            </w:rPr>
          </w:r>
          <w:r>
            <w:rPr>
              <w:noProof/>
              <w:webHidden/>
            </w:rPr>
            <w:fldChar w:fldCharType="separate"/>
          </w:r>
          <w:ins w:id="305" w:author="Muhammad Subarkah" w:date="2024-12-19T13:03:00Z" w16du:dateUtc="2024-12-19T06:03:00Z">
            <w:r w:rsidR="0021290A">
              <w:rPr>
                <w:noProof/>
                <w:webHidden/>
              </w:rPr>
              <w:t>35</w:t>
            </w:r>
          </w:ins>
          <w:ins w:id="306" w:author="Muhammad Subarkah" w:date="2024-12-11T16:50:00Z" w16du:dateUtc="2024-12-11T09:50:00Z">
            <w:r>
              <w:rPr>
                <w:noProof/>
                <w:webHidden/>
              </w:rPr>
              <w:fldChar w:fldCharType="end"/>
            </w:r>
            <w:r w:rsidRPr="00D110D2">
              <w:rPr>
                <w:rStyle w:val="Hyperlink"/>
                <w:noProof/>
              </w:rPr>
              <w:fldChar w:fldCharType="end"/>
            </w:r>
          </w:ins>
        </w:p>
        <w:p w14:paraId="150A511E" w14:textId="32E7F948" w:rsidR="00CE7718" w:rsidRDefault="00CE7718">
          <w:pPr>
            <w:pStyle w:val="TOC3"/>
            <w:spacing w:line="240" w:lineRule="auto"/>
            <w:rPr>
              <w:ins w:id="307" w:author="Muhammad Subarkah" w:date="2024-12-11T16:50:00Z" w16du:dateUtc="2024-12-11T09:50:00Z"/>
              <w:rFonts w:asciiTheme="minorHAnsi" w:eastAsiaTheme="minorEastAsia" w:hAnsiTheme="minorHAnsi"/>
              <w:noProof/>
              <w:kern w:val="2"/>
              <w:szCs w:val="24"/>
              <w:lang w:eastAsia="id-ID"/>
              <w14:ligatures w14:val="standardContextual"/>
            </w:rPr>
            <w:pPrChange w:id="308" w:author="Muhammad Subarkah" w:date="2024-12-11T16:51:00Z" w16du:dateUtc="2024-12-11T09:51:00Z">
              <w:pPr>
                <w:pStyle w:val="TOC3"/>
              </w:pPr>
            </w:pPrChange>
          </w:pPr>
          <w:ins w:id="309"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"_Toc184828329"</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4.</w:t>
            </w:r>
            <w:r>
              <w:rPr>
                <w:rFonts w:asciiTheme="minorHAnsi" w:eastAsiaTheme="minorEastAsia" w:hAnsiTheme="minorHAnsi"/>
                <w:noProof/>
                <w:kern w:val="2"/>
                <w:szCs w:val="24"/>
                <w:lang w:eastAsia="id-ID"/>
                <w14:ligatures w14:val="standardContextual"/>
              </w:rPr>
              <w:tab/>
            </w:r>
            <w:r w:rsidRPr="007240CA">
              <w:rPr>
                <w:rStyle w:val="Hyperlink"/>
                <w:i/>
                <w:iCs/>
                <w:noProof/>
                <w:rPrChange w:id="310" w:author="Muhammad Subarkah" w:date="2024-12-11T16:55:00Z" w16du:dateUtc="2024-12-11T09:55:00Z">
                  <w:rPr>
                    <w:rStyle w:val="Hyperlink"/>
                    <w:noProof/>
                  </w:rPr>
                </w:rPrChange>
              </w:rPr>
              <w:t>Implementation</w:t>
            </w:r>
            <w:r w:rsidRPr="00D110D2">
              <w:rPr>
                <w:rStyle w:val="Hyperlink"/>
                <w:noProof/>
              </w:rPr>
              <w:t xml:space="preserve"> (penerapan)</w:t>
            </w:r>
            <w:r>
              <w:rPr>
                <w:noProof/>
                <w:webHidden/>
              </w:rPr>
              <w:tab/>
            </w:r>
            <w:r>
              <w:rPr>
                <w:noProof/>
                <w:webHidden/>
              </w:rPr>
              <w:fldChar w:fldCharType="begin"/>
            </w:r>
            <w:r>
              <w:rPr>
                <w:noProof/>
                <w:webHidden/>
              </w:rPr>
              <w:instrText xml:space="preserve"> PAGEREF _Toc184828329 \h </w:instrText>
            </w:r>
          </w:ins>
          <w:r>
            <w:rPr>
              <w:noProof/>
              <w:webHidden/>
            </w:rPr>
          </w:r>
          <w:r>
            <w:rPr>
              <w:noProof/>
              <w:webHidden/>
            </w:rPr>
            <w:fldChar w:fldCharType="separate"/>
          </w:r>
          <w:ins w:id="311" w:author="Muhammad Subarkah" w:date="2024-12-19T13:03:00Z" w16du:dateUtc="2024-12-19T06:03:00Z">
            <w:r w:rsidR="0021290A">
              <w:rPr>
                <w:noProof/>
                <w:webHidden/>
              </w:rPr>
              <w:t>35</w:t>
            </w:r>
          </w:ins>
          <w:ins w:id="312" w:author="Muhammad Subarkah" w:date="2024-12-11T16:50:00Z" w16du:dateUtc="2024-12-11T09:50:00Z">
            <w:r>
              <w:rPr>
                <w:noProof/>
                <w:webHidden/>
              </w:rPr>
              <w:fldChar w:fldCharType="end"/>
            </w:r>
            <w:r w:rsidRPr="00D110D2">
              <w:rPr>
                <w:rStyle w:val="Hyperlink"/>
                <w:noProof/>
              </w:rPr>
              <w:fldChar w:fldCharType="end"/>
            </w:r>
          </w:ins>
        </w:p>
        <w:p w14:paraId="47D6B734" w14:textId="73EAA339" w:rsidR="00CE7718" w:rsidRDefault="00CE7718">
          <w:pPr>
            <w:pStyle w:val="TOC3"/>
            <w:spacing w:line="240" w:lineRule="auto"/>
            <w:rPr>
              <w:ins w:id="313" w:author="Muhammad Subarkah" w:date="2024-12-11T16:50:00Z" w16du:dateUtc="2024-12-11T09:50:00Z"/>
              <w:rFonts w:asciiTheme="minorHAnsi" w:eastAsiaTheme="minorEastAsia" w:hAnsiTheme="minorHAnsi"/>
              <w:noProof/>
              <w:kern w:val="2"/>
              <w:szCs w:val="24"/>
              <w:lang w:eastAsia="id-ID"/>
              <w14:ligatures w14:val="standardContextual"/>
            </w:rPr>
            <w:pPrChange w:id="314" w:author="Muhammad Subarkah" w:date="2024-12-11T16:51:00Z" w16du:dateUtc="2024-12-11T09:51:00Z">
              <w:pPr>
                <w:pStyle w:val="TOC3"/>
              </w:pPr>
            </w:pPrChange>
          </w:pPr>
          <w:ins w:id="315"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"_Toc184828330"</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5.</w:t>
            </w:r>
            <w:r>
              <w:rPr>
                <w:rFonts w:asciiTheme="minorHAnsi" w:eastAsiaTheme="minorEastAsia" w:hAnsiTheme="minorHAnsi"/>
                <w:noProof/>
                <w:kern w:val="2"/>
                <w:szCs w:val="24"/>
                <w:lang w:eastAsia="id-ID"/>
                <w14:ligatures w14:val="standardContextual"/>
              </w:rPr>
              <w:tab/>
            </w:r>
            <w:r w:rsidRPr="00D110D2">
              <w:rPr>
                <w:rStyle w:val="Hyperlink"/>
                <w:i/>
                <w:iCs/>
                <w:noProof/>
              </w:rPr>
              <w:t>Evaluation</w:t>
            </w:r>
            <w:r w:rsidRPr="00D110D2">
              <w:rPr>
                <w:rStyle w:val="Hyperlink"/>
                <w:noProof/>
              </w:rPr>
              <w:t xml:space="preserve"> (evaluasi)</w:t>
            </w:r>
            <w:r>
              <w:rPr>
                <w:noProof/>
                <w:webHidden/>
              </w:rPr>
              <w:tab/>
            </w:r>
            <w:r>
              <w:rPr>
                <w:noProof/>
                <w:webHidden/>
              </w:rPr>
              <w:fldChar w:fldCharType="begin"/>
            </w:r>
            <w:r>
              <w:rPr>
                <w:noProof/>
                <w:webHidden/>
              </w:rPr>
              <w:instrText xml:space="preserve"> PAGEREF _Toc184828330 \h </w:instrText>
            </w:r>
          </w:ins>
          <w:r>
            <w:rPr>
              <w:noProof/>
              <w:webHidden/>
            </w:rPr>
          </w:r>
          <w:r>
            <w:rPr>
              <w:noProof/>
              <w:webHidden/>
            </w:rPr>
            <w:fldChar w:fldCharType="separate"/>
          </w:r>
          <w:ins w:id="316" w:author="Muhammad Subarkah" w:date="2024-12-19T13:03:00Z" w16du:dateUtc="2024-12-19T06:03:00Z">
            <w:r w:rsidR="0021290A">
              <w:rPr>
                <w:noProof/>
                <w:webHidden/>
              </w:rPr>
              <w:t>36</w:t>
            </w:r>
          </w:ins>
          <w:ins w:id="317" w:author="Muhammad Subarkah" w:date="2024-12-11T16:50:00Z" w16du:dateUtc="2024-12-11T09:50:00Z">
            <w:r>
              <w:rPr>
                <w:noProof/>
                <w:webHidden/>
              </w:rPr>
              <w:fldChar w:fldCharType="end"/>
            </w:r>
            <w:r w:rsidRPr="00D110D2">
              <w:rPr>
                <w:rStyle w:val="Hyperlink"/>
                <w:noProof/>
              </w:rPr>
              <w:fldChar w:fldCharType="end"/>
            </w:r>
          </w:ins>
        </w:p>
        <w:p w14:paraId="133F0E6D" w14:textId="7F0459E8" w:rsidR="00CE7718" w:rsidRDefault="00CE7718">
          <w:pPr>
            <w:pStyle w:val="TOC2"/>
            <w:spacing w:line="240" w:lineRule="auto"/>
            <w:rPr>
              <w:ins w:id="318" w:author="Muhammad Subarkah" w:date="2024-12-11T16:50:00Z" w16du:dateUtc="2024-12-11T09:50:00Z"/>
              <w:rFonts w:asciiTheme="minorHAnsi" w:eastAsiaTheme="minorEastAsia" w:hAnsiTheme="minorHAnsi"/>
              <w:noProof/>
              <w:kern w:val="2"/>
              <w:szCs w:val="24"/>
              <w:lang w:eastAsia="id-ID"/>
              <w14:ligatures w14:val="standardContextual"/>
            </w:rPr>
            <w:pPrChange w:id="319" w:author="Muhammad Subarkah" w:date="2024-12-11T16:51:00Z" w16du:dateUtc="2024-12-11T09:51:00Z">
              <w:pPr>
                <w:pStyle w:val="TOC2"/>
              </w:pPr>
            </w:pPrChange>
          </w:pPr>
          <w:ins w:id="320"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"_Toc184828331"</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C.</w:t>
            </w:r>
            <w:r>
              <w:rPr>
                <w:rFonts w:asciiTheme="minorHAnsi" w:eastAsiaTheme="minorEastAsia" w:hAnsiTheme="minorHAnsi"/>
                <w:noProof/>
                <w:kern w:val="2"/>
                <w:szCs w:val="24"/>
                <w:lang w:eastAsia="id-ID"/>
                <w14:ligatures w14:val="standardContextual"/>
              </w:rPr>
              <w:tab/>
            </w:r>
            <w:r w:rsidRPr="00D110D2">
              <w:rPr>
                <w:rStyle w:val="Hyperlink"/>
                <w:noProof/>
              </w:rPr>
              <w:t>Desain Uji Coba Produk</w:t>
            </w:r>
            <w:r>
              <w:rPr>
                <w:noProof/>
                <w:webHidden/>
              </w:rPr>
              <w:tab/>
            </w:r>
            <w:r>
              <w:rPr>
                <w:noProof/>
                <w:webHidden/>
              </w:rPr>
              <w:fldChar w:fldCharType="begin"/>
            </w:r>
            <w:r>
              <w:rPr>
                <w:noProof/>
                <w:webHidden/>
              </w:rPr>
              <w:instrText xml:space="preserve"> PAGEREF _Toc184828331 \h </w:instrText>
            </w:r>
          </w:ins>
          <w:r>
            <w:rPr>
              <w:noProof/>
              <w:webHidden/>
            </w:rPr>
          </w:r>
          <w:r>
            <w:rPr>
              <w:noProof/>
              <w:webHidden/>
            </w:rPr>
            <w:fldChar w:fldCharType="separate"/>
          </w:r>
          <w:ins w:id="321" w:author="Muhammad Subarkah" w:date="2024-12-19T13:03:00Z" w16du:dateUtc="2024-12-19T06:03:00Z">
            <w:r w:rsidR="0021290A">
              <w:rPr>
                <w:noProof/>
                <w:webHidden/>
              </w:rPr>
              <w:t>37</w:t>
            </w:r>
          </w:ins>
          <w:ins w:id="322" w:author="Muhammad Subarkah" w:date="2024-12-11T16:50:00Z" w16du:dateUtc="2024-12-11T09:50:00Z">
            <w:r>
              <w:rPr>
                <w:noProof/>
                <w:webHidden/>
              </w:rPr>
              <w:fldChar w:fldCharType="end"/>
            </w:r>
            <w:r w:rsidRPr="00D110D2">
              <w:rPr>
                <w:rStyle w:val="Hyperlink"/>
                <w:noProof/>
              </w:rPr>
              <w:fldChar w:fldCharType="end"/>
            </w:r>
          </w:ins>
        </w:p>
        <w:p w14:paraId="7519187A" w14:textId="67633661" w:rsidR="00CE7718" w:rsidRDefault="00CE7718">
          <w:pPr>
            <w:pStyle w:val="TOC3"/>
            <w:spacing w:line="240" w:lineRule="auto"/>
            <w:rPr>
              <w:ins w:id="323" w:author="Muhammad Subarkah" w:date="2024-12-11T16:50:00Z" w16du:dateUtc="2024-12-11T09:50:00Z"/>
              <w:rFonts w:asciiTheme="minorHAnsi" w:eastAsiaTheme="minorEastAsia" w:hAnsiTheme="minorHAnsi"/>
              <w:noProof/>
              <w:kern w:val="2"/>
              <w:szCs w:val="24"/>
              <w:lang w:eastAsia="id-ID"/>
              <w14:ligatures w14:val="standardContextual"/>
            </w:rPr>
            <w:pPrChange w:id="324" w:author="Muhammad Subarkah" w:date="2024-12-11T16:51:00Z" w16du:dateUtc="2024-12-11T09:51:00Z">
              <w:pPr>
                <w:pStyle w:val="TOC3"/>
              </w:pPr>
            </w:pPrChange>
          </w:pPr>
          <w:ins w:id="325"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"_Toc184828332"</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w:t>
            </w:r>
            <w:r>
              <w:rPr>
                <w:rFonts w:asciiTheme="minorHAnsi" w:eastAsiaTheme="minorEastAsia" w:hAnsiTheme="minorHAnsi"/>
                <w:noProof/>
                <w:kern w:val="2"/>
                <w:szCs w:val="24"/>
                <w:lang w:eastAsia="id-ID"/>
                <w14:ligatures w14:val="standardContextual"/>
              </w:rPr>
              <w:tab/>
            </w:r>
            <w:r w:rsidRPr="00D110D2">
              <w:rPr>
                <w:rStyle w:val="Hyperlink"/>
                <w:noProof/>
              </w:rPr>
              <w:t>Tempat dan Waktu Uji Coba</w:t>
            </w:r>
            <w:r>
              <w:rPr>
                <w:noProof/>
                <w:webHidden/>
              </w:rPr>
              <w:tab/>
            </w:r>
            <w:r>
              <w:rPr>
                <w:noProof/>
                <w:webHidden/>
              </w:rPr>
              <w:fldChar w:fldCharType="begin"/>
            </w:r>
            <w:r>
              <w:rPr>
                <w:noProof/>
                <w:webHidden/>
              </w:rPr>
              <w:instrText xml:space="preserve"> PAGEREF _Toc184828332 \h </w:instrText>
            </w:r>
          </w:ins>
          <w:r>
            <w:rPr>
              <w:noProof/>
              <w:webHidden/>
            </w:rPr>
          </w:r>
          <w:r>
            <w:rPr>
              <w:noProof/>
              <w:webHidden/>
            </w:rPr>
            <w:fldChar w:fldCharType="separate"/>
          </w:r>
          <w:ins w:id="326" w:author="Muhammad Subarkah" w:date="2024-12-19T13:03:00Z" w16du:dateUtc="2024-12-19T06:03:00Z">
            <w:r w:rsidR="0021290A">
              <w:rPr>
                <w:noProof/>
                <w:webHidden/>
              </w:rPr>
              <w:t>37</w:t>
            </w:r>
          </w:ins>
          <w:ins w:id="327" w:author="Muhammad Subarkah" w:date="2024-12-11T16:50:00Z" w16du:dateUtc="2024-12-11T09:50:00Z">
            <w:r>
              <w:rPr>
                <w:noProof/>
                <w:webHidden/>
              </w:rPr>
              <w:fldChar w:fldCharType="end"/>
            </w:r>
            <w:r w:rsidRPr="00D110D2">
              <w:rPr>
                <w:rStyle w:val="Hyperlink"/>
                <w:noProof/>
              </w:rPr>
              <w:fldChar w:fldCharType="end"/>
            </w:r>
          </w:ins>
        </w:p>
        <w:p w14:paraId="5ECCF8F4" w14:textId="3C9D353D" w:rsidR="00CE7718" w:rsidRDefault="00CE7718">
          <w:pPr>
            <w:pStyle w:val="TOC3"/>
            <w:spacing w:line="240" w:lineRule="auto"/>
            <w:rPr>
              <w:ins w:id="328" w:author="Muhammad Subarkah" w:date="2024-12-11T16:50:00Z" w16du:dateUtc="2024-12-11T09:50:00Z"/>
              <w:rFonts w:asciiTheme="minorHAnsi" w:eastAsiaTheme="minorEastAsia" w:hAnsiTheme="minorHAnsi"/>
              <w:noProof/>
              <w:kern w:val="2"/>
              <w:szCs w:val="24"/>
              <w:lang w:eastAsia="id-ID"/>
              <w14:ligatures w14:val="standardContextual"/>
            </w:rPr>
            <w:pPrChange w:id="329" w:author="Muhammad Subarkah" w:date="2024-12-11T16:51:00Z" w16du:dateUtc="2024-12-11T09:51:00Z">
              <w:pPr>
                <w:pStyle w:val="TOC3"/>
              </w:pPr>
            </w:pPrChange>
          </w:pPr>
          <w:ins w:id="330"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"_Toc184828333"</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2.</w:t>
            </w:r>
            <w:r>
              <w:rPr>
                <w:rFonts w:asciiTheme="minorHAnsi" w:eastAsiaTheme="minorEastAsia" w:hAnsiTheme="minorHAnsi"/>
                <w:noProof/>
                <w:kern w:val="2"/>
                <w:szCs w:val="24"/>
                <w:lang w:eastAsia="id-ID"/>
                <w14:ligatures w14:val="standardContextual"/>
              </w:rPr>
              <w:tab/>
            </w:r>
            <w:r w:rsidRPr="00D110D2">
              <w:rPr>
                <w:rStyle w:val="Hyperlink"/>
                <w:noProof/>
              </w:rPr>
              <w:t>Subjek Uji Coba</w:t>
            </w:r>
            <w:r>
              <w:rPr>
                <w:noProof/>
                <w:webHidden/>
              </w:rPr>
              <w:tab/>
            </w:r>
            <w:r>
              <w:rPr>
                <w:noProof/>
                <w:webHidden/>
              </w:rPr>
              <w:fldChar w:fldCharType="begin"/>
            </w:r>
            <w:r>
              <w:rPr>
                <w:noProof/>
                <w:webHidden/>
              </w:rPr>
              <w:instrText xml:space="preserve"> PAGEREF _Toc184828333 \h </w:instrText>
            </w:r>
          </w:ins>
          <w:r>
            <w:rPr>
              <w:noProof/>
              <w:webHidden/>
            </w:rPr>
          </w:r>
          <w:r>
            <w:rPr>
              <w:noProof/>
              <w:webHidden/>
            </w:rPr>
            <w:fldChar w:fldCharType="separate"/>
          </w:r>
          <w:ins w:id="331" w:author="Muhammad Subarkah" w:date="2024-12-19T13:03:00Z" w16du:dateUtc="2024-12-19T06:03:00Z">
            <w:r w:rsidR="0021290A">
              <w:rPr>
                <w:noProof/>
                <w:webHidden/>
              </w:rPr>
              <w:t>37</w:t>
            </w:r>
          </w:ins>
          <w:ins w:id="332" w:author="Muhammad Subarkah" w:date="2024-12-11T16:50:00Z" w16du:dateUtc="2024-12-11T09:50:00Z">
            <w:r>
              <w:rPr>
                <w:noProof/>
                <w:webHidden/>
              </w:rPr>
              <w:fldChar w:fldCharType="end"/>
            </w:r>
            <w:r w:rsidRPr="00D110D2">
              <w:rPr>
                <w:rStyle w:val="Hyperlink"/>
                <w:noProof/>
              </w:rPr>
              <w:fldChar w:fldCharType="end"/>
            </w:r>
          </w:ins>
        </w:p>
        <w:p w14:paraId="7877938F" w14:textId="6542B7B8" w:rsidR="00CE7718" w:rsidRDefault="00CE7718">
          <w:pPr>
            <w:pStyle w:val="TOC3"/>
            <w:spacing w:line="240" w:lineRule="auto"/>
            <w:rPr>
              <w:ins w:id="333" w:author="Muhammad Subarkah" w:date="2024-12-11T16:50:00Z" w16du:dateUtc="2024-12-11T09:50:00Z"/>
              <w:rFonts w:asciiTheme="minorHAnsi" w:eastAsiaTheme="minorEastAsia" w:hAnsiTheme="minorHAnsi"/>
              <w:noProof/>
              <w:kern w:val="2"/>
              <w:szCs w:val="24"/>
              <w:lang w:eastAsia="id-ID"/>
              <w14:ligatures w14:val="standardContextual"/>
            </w:rPr>
            <w:pPrChange w:id="334" w:author="Muhammad Subarkah" w:date="2024-12-11T16:51:00Z" w16du:dateUtc="2024-12-11T09:51:00Z">
              <w:pPr>
                <w:pStyle w:val="TOC3"/>
              </w:pPr>
            </w:pPrChange>
          </w:pPr>
          <w:ins w:id="335"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"_Toc184828334"</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3.</w:t>
            </w:r>
            <w:r>
              <w:rPr>
                <w:rFonts w:asciiTheme="minorHAnsi" w:eastAsiaTheme="minorEastAsia" w:hAnsiTheme="minorHAnsi"/>
                <w:noProof/>
                <w:kern w:val="2"/>
                <w:szCs w:val="24"/>
                <w:lang w:eastAsia="id-ID"/>
                <w14:ligatures w14:val="standardContextual"/>
              </w:rPr>
              <w:tab/>
            </w:r>
            <w:r w:rsidRPr="00D110D2">
              <w:rPr>
                <w:rStyle w:val="Hyperlink"/>
                <w:noProof/>
              </w:rPr>
              <w:t>Teknik Pengumpulan Data</w:t>
            </w:r>
            <w:r>
              <w:rPr>
                <w:noProof/>
                <w:webHidden/>
              </w:rPr>
              <w:tab/>
            </w:r>
            <w:r>
              <w:rPr>
                <w:noProof/>
                <w:webHidden/>
              </w:rPr>
              <w:fldChar w:fldCharType="begin"/>
            </w:r>
            <w:r>
              <w:rPr>
                <w:noProof/>
                <w:webHidden/>
              </w:rPr>
              <w:instrText xml:space="preserve"> PAGEREF _Toc184828334 \h </w:instrText>
            </w:r>
          </w:ins>
          <w:r>
            <w:rPr>
              <w:noProof/>
              <w:webHidden/>
            </w:rPr>
          </w:r>
          <w:r>
            <w:rPr>
              <w:noProof/>
              <w:webHidden/>
            </w:rPr>
            <w:fldChar w:fldCharType="separate"/>
          </w:r>
          <w:ins w:id="336" w:author="Muhammad Subarkah" w:date="2024-12-19T13:03:00Z" w16du:dateUtc="2024-12-19T06:03:00Z">
            <w:r w:rsidR="0021290A">
              <w:rPr>
                <w:noProof/>
                <w:webHidden/>
              </w:rPr>
              <w:t>38</w:t>
            </w:r>
          </w:ins>
          <w:ins w:id="337" w:author="Muhammad Subarkah" w:date="2024-12-11T16:50:00Z" w16du:dateUtc="2024-12-11T09:50:00Z">
            <w:r>
              <w:rPr>
                <w:noProof/>
                <w:webHidden/>
              </w:rPr>
              <w:fldChar w:fldCharType="end"/>
            </w:r>
            <w:r w:rsidRPr="00D110D2">
              <w:rPr>
                <w:rStyle w:val="Hyperlink"/>
                <w:noProof/>
              </w:rPr>
              <w:fldChar w:fldCharType="end"/>
            </w:r>
          </w:ins>
        </w:p>
        <w:p w14:paraId="1E64DCDF" w14:textId="44F06F85" w:rsidR="00CE7718" w:rsidRDefault="00CE7718">
          <w:pPr>
            <w:pStyle w:val="TOC3"/>
            <w:spacing w:line="240" w:lineRule="auto"/>
            <w:rPr>
              <w:ins w:id="338" w:author="Muhammad Subarkah" w:date="2024-12-11T16:50:00Z" w16du:dateUtc="2024-12-11T09:50:00Z"/>
              <w:rFonts w:asciiTheme="minorHAnsi" w:eastAsiaTheme="minorEastAsia" w:hAnsiTheme="minorHAnsi"/>
              <w:noProof/>
              <w:kern w:val="2"/>
              <w:szCs w:val="24"/>
              <w:lang w:eastAsia="id-ID"/>
              <w14:ligatures w14:val="standardContextual"/>
            </w:rPr>
            <w:pPrChange w:id="339" w:author="Muhammad Subarkah" w:date="2024-12-11T16:51:00Z" w16du:dateUtc="2024-12-11T09:51:00Z">
              <w:pPr>
                <w:pStyle w:val="TOC3"/>
              </w:pPr>
            </w:pPrChange>
          </w:pPr>
          <w:ins w:id="340"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"_Toc184828335"</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4.</w:t>
            </w:r>
            <w:r>
              <w:rPr>
                <w:rFonts w:asciiTheme="minorHAnsi" w:eastAsiaTheme="minorEastAsia" w:hAnsiTheme="minorHAnsi"/>
                <w:noProof/>
                <w:kern w:val="2"/>
                <w:szCs w:val="24"/>
                <w:lang w:eastAsia="id-ID"/>
                <w14:ligatures w14:val="standardContextual"/>
              </w:rPr>
              <w:tab/>
            </w:r>
            <w:r w:rsidRPr="00D110D2">
              <w:rPr>
                <w:rStyle w:val="Hyperlink"/>
                <w:noProof/>
              </w:rPr>
              <w:t>Pengujian Instrumen</w:t>
            </w:r>
            <w:r>
              <w:rPr>
                <w:noProof/>
                <w:webHidden/>
              </w:rPr>
              <w:tab/>
            </w:r>
            <w:r>
              <w:rPr>
                <w:noProof/>
                <w:webHidden/>
              </w:rPr>
              <w:fldChar w:fldCharType="begin"/>
            </w:r>
            <w:r>
              <w:rPr>
                <w:noProof/>
                <w:webHidden/>
              </w:rPr>
              <w:instrText xml:space="preserve"> PAGEREF _Toc184828335 \h </w:instrText>
            </w:r>
          </w:ins>
          <w:r>
            <w:rPr>
              <w:noProof/>
              <w:webHidden/>
            </w:rPr>
          </w:r>
          <w:r>
            <w:rPr>
              <w:noProof/>
              <w:webHidden/>
            </w:rPr>
            <w:fldChar w:fldCharType="separate"/>
          </w:r>
          <w:ins w:id="341" w:author="Muhammad Subarkah" w:date="2024-12-19T13:03:00Z" w16du:dateUtc="2024-12-19T06:03:00Z">
            <w:r w:rsidR="0021290A">
              <w:rPr>
                <w:noProof/>
                <w:webHidden/>
              </w:rPr>
              <w:t>38</w:t>
            </w:r>
          </w:ins>
          <w:ins w:id="342" w:author="Muhammad Subarkah" w:date="2024-12-11T16:50:00Z" w16du:dateUtc="2024-12-11T09:50:00Z">
            <w:r>
              <w:rPr>
                <w:noProof/>
                <w:webHidden/>
              </w:rPr>
              <w:fldChar w:fldCharType="end"/>
            </w:r>
            <w:r w:rsidRPr="00D110D2">
              <w:rPr>
                <w:rStyle w:val="Hyperlink"/>
                <w:noProof/>
              </w:rPr>
              <w:fldChar w:fldCharType="end"/>
            </w:r>
          </w:ins>
        </w:p>
        <w:p w14:paraId="1E7A1DAC" w14:textId="49B5C490" w:rsidR="00CE7718" w:rsidRDefault="00CE7718">
          <w:pPr>
            <w:pStyle w:val="TOC3"/>
            <w:spacing w:line="240" w:lineRule="auto"/>
            <w:rPr>
              <w:ins w:id="343" w:author="Muhammad Subarkah" w:date="2024-12-11T16:50:00Z" w16du:dateUtc="2024-12-11T09:50:00Z"/>
              <w:rFonts w:asciiTheme="minorHAnsi" w:eastAsiaTheme="minorEastAsia" w:hAnsiTheme="minorHAnsi"/>
              <w:noProof/>
              <w:kern w:val="2"/>
              <w:szCs w:val="24"/>
              <w:lang w:eastAsia="id-ID"/>
              <w14:ligatures w14:val="standardContextual"/>
            </w:rPr>
            <w:pPrChange w:id="344" w:author="Muhammad Subarkah" w:date="2024-12-11T16:51:00Z" w16du:dateUtc="2024-12-11T09:51:00Z">
              <w:pPr>
                <w:pStyle w:val="TOC3"/>
              </w:pPr>
            </w:pPrChange>
          </w:pPr>
          <w:ins w:id="345"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"_Toc184828336"</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5.</w:t>
            </w:r>
            <w:r>
              <w:rPr>
                <w:rFonts w:asciiTheme="minorHAnsi" w:eastAsiaTheme="minorEastAsia" w:hAnsiTheme="minorHAnsi"/>
                <w:noProof/>
                <w:kern w:val="2"/>
                <w:szCs w:val="24"/>
                <w:lang w:eastAsia="id-ID"/>
                <w14:ligatures w14:val="standardContextual"/>
              </w:rPr>
              <w:tab/>
            </w:r>
            <w:r w:rsidRPr="00D110D2">
              <w:rPr>
                <w:rStyle w:val="Hyperlink"/>
                <w:noProof/>
              </w:rPr>
              <w:t>Instrumen Penelitian</w:t>
            </w:r>
            <w:r>
              <w:rPr>
                <w:noProof/>
                <w:webHidden/>
              </w:rPr>
              <w:tab/>
            </w:r>
            <w:r>
              <w:rPr>
                <w:noProof/>
                <w:webHidden/>
              </w:rPr>
              <w:fldChar w:fldCharType="begin"/>
            </w:r>
            <w:r>
              <w:rPr>
                <w:noProof/>
                <w:webHidden/>
              </w:rPr>
              <w:instrText xml:space="preserve"> PAGEREF _Toc184828336 \h </w:instrText>
            </w:r>
          </w:ins>
          <w:r>
            <w:rPr>
              <w:noProof/>
              <w:webHidden/>
            </w:rPr>
          </w:r>
          <w:r>
            <w:rPr>
              <w:noProof/>
              <w:webHidden/>
            </w:rPr>
            <w:fldChar w:fldCharType="separate"/>
          </w:r>
          <w:ins w:id="346" w:author="Muhammad Subarkah" w:date="2024-12-19T13:03:00Z" w16du:dateUtc="2024-12-19T06:03:00Z">
            <w:r w:rsidR="0021290A">
              <w:rPr>
                <w:noProof/>
                <w:webHidden/>
              </w:rPr>
              <w:t>39</w:t>
            </w:r>
          </w:ins>
          <w:ins w:id="347" w:author="Muhammad Subarkah" w:date="2024-12-11T16:50:00Z" w16du:dateUtc="2024-12-11T09:50:00Z">
            <w:r>
              <w:rPr>
                <w:noProof/>
                <w:webHidden/>
              </w:rPr>
              <w:fldChar w:fldCharType="end"/>
            </w:r>
            <w:r w:rsidRPr="00D110D2">
              <w:rPr>
                <w:rStyle w:val="Hyperlink"/>
                <w:noProof/>
              </w:rPr>
              <w:fldChar w:fldCharType="end"/>
            </w:r>
          </w:ins>
        </w:p>
        <w:p w14:paraId="4DD10DF9" w14:textId="5F848D26" w:rsidR="00CE7718" w:rsidRDefault="00CE7718">
          <w:pPr>
            <w:pStyle w:val="TOC3"/>
            <w:spacing w:line="240" w:lineRule="auto"/>
            <w:rPr>
              <w:ins w:id="348" w:author="Muhammad Subarkah" w:date="2024-12-11T16:50:00Z" w16du:dateUtc="2024-12-11T09:50:00Z"/>
              <w:rFonts w:asciiTheme="minorHAnsi" w:eastAsiaTheme="minorEastAsia" w:hAnsiTheme="minorHAnsi"/>
              <w:noProof/>
              <w:kern w:val="2"/>
              <w:szCs w:val="24"/>
              <w:lang w:eastAsia="id-ID"/>
              <w14:ligatures w14:val="standardContextual"/>
            </w:rPr>
            <w:pPrChange w:id="349" w:author="Muhammad Subarkah" w:date="2024-12-11T16:51:00Z" w16du:dateUtc="2024-12-11T09:51:00Z">
              <w:pPr>
                <w:pStyle w:val="TOC3"/>
              </w:pPr>
            </w:pPrChange>
          </w:pPr>
          <w:ins w:id="350"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"_Toc184828337"</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6.</w:t>
            </w:r>
            <w:r>
              <w:rPr>
                <w:rFonts w:asciiTheme="minorHAnsi" w:eastAsiaTheme="minorEastAsia" w:hAnsiTheme="minorHAnsi"/>
                <w:noProof/>
                <w:kern w:val="2"/>
                <w:szCs w:val="24"/>
                <w:lang w:eastAsia="id-ID"/>
                <w14:ligatures w14:val="standardContextual"/>
              </w:rPr>
              <w:tab/>
            </w:r>
            <w:r w:rsidRPr="00D110D2">
              <w:rPr>
                <w:rStyle w:val="Hyperlink"/>
                <w:noProof/>
              </w:rPr>
              <w:t>Teknik Analisis Data</w:t>
            </w:r>
            <w:r>
              <w:rPr>
                <w:noProof/>
                <w:webHidden/>
              </w:rPr>
              <w:tab/>
            </w:r>
            <w:r>
              <w:rPr>
                <w:noProof/>
                <w:webHidden/>
              </w:rPr>
              <w:fldChar w:fldCharType="begin"/>
            </w:r>
            <w:r>
              <w:rPr>
                <w:noProof/>
                <w:webHidden/>
              </w:rPr>
              <w:instrText xml:space="preserve"> PAGEREF _Toc184828337 \h </w:instrText>
            </w:r>
          </w:ins>
          <w:r>
            <w:rPr>
              <w:noProof/>
              <w:webHidden/>
            </w:rPr>
          </w:r>
          <w:r>
            <w:rPr>
              <w:noProof/>
              <w:webHidden/>
            </w:rPr>
            <w:fldChar w:fldCharType="separate"/>
          </w:r>
          <w:ins w:id="351" w:author="Muhammad Subarkah" w:date="2024-12-19T13:03:00Z" w16du:dateUtc="2024-12-19T06:03:00Z">
            <w:r w:rsidR="0021290A">
              <w:rPr>
                <w:noProof/>
                <w:webHidden/>
              </w:rPr>
              <w:t>42</w:t>
            </w:r>
          </w:ins>
          <w:ins w:id="352" w:author="Muhammad Subarkah" w:date="2024-12-11T16:50:00Z" w16du:dateUtc="2024-12-11T09:50:00Z">
            <w:r>
              <w:rPr>
                <w:noProof/>
                <w:webHidden/>
              </w:rPr>
              <w:fldChar w:fldCharType="end"/>
            </w:r>
            <w:r w:rsidRPr="00D110D2">
              <w:rPr>
                <w:rStyle w:val="Hyperlink"/>
                <w:noProof/>
              </w:rPr>
              <w:fldChar w:fldCharType="end"/>
            </w:r>
          </w:ins>
        </w:p>
        <w:p w14:paraId="6811F607" w14:textId="43D74FC3" w:rsidR="00CE7718" w:rsidRDefault="00CE7718">
          <w:pPr>
            <w:pStyle w:val="TOC1"/>
            <w:spacing w:line="240" w:lineRule="auto"/>
            <w:rPr>
              <w:ins w:id="353" w:author="Muhammad Subarkah" w:date="2024-12-11T16:50:00Z" w16du:dateUtc="2024-12-11T09:50:00Z"/>
              <w:rFonts w:asciiTheme="minorHAnsi" w:eastAsiaTheme="minorEastAsia" w:hAnsiTheme="minorHAnsi"/>
              <w:noProof/>
              <w:kern w:val="2"/>
              <w:szCs w:val="24"/>
              <w:lang w:eastAsia="id-ID"/>
              <w14:ligatures w14:val="standardContextual"/>
            </w:rPr>
            <w:pPrChange w:id="354" w:author="Muhammad Subarkah" w:date="2024-12-11T16:51:00Z" w16du:dateUtc="2024-12-11T09:51:00Z">
              <w:pPr>
                <w:pStyle w:val="TOC1"/>
              </w:pPr>
            </w:pPrChange>
          </w:pPr>
          <w:ins w:id="355"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"_Toc184828338"</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BAB IV HASIL PENELITIAN DAN PENGEMBANGAN</w:t>
            </w:r>
            <w:r>
              <w:rPr>
                <w:noProof/>
                <w:webHidden/>
              </w:rPr>
              <w:tab/>
            </w:r>
            <w:r>
              <w:rPr>
                <w:noProof/>
                <w:webHidden/>
              </w:rPr>
              <w:fldChar w:fldCharType="begin"/>
            </w:r>
            <w:r>
              <w:rPr>
                <w:noProof/>
                <w:webHidden/>
              </w:rPr>
              <w:instrText xml:space="preserve"> PAGEREF _Toc184828338 \h </w:instrText>
            </w:r>
          </w:ins>
          <w:r>
            <w:rPr>
              <w:noProof/>
              <w:webHidden/>
            </w:rPr>
          </w:r>
          <w:r>
            <w:rPr>
              <w:noProof/>
              <w:webHidden/>
            </w:rPr>
            <w:fldChar w:fldCharType="separate"/>
          </w:r>
          <w:ins w:id="356" w:author="Muhammad Subarkah" w:date="2024-12-19T13:03:00Z" w16du:dateUtc="2024-12-19T06:03:00Z">
            <w:r w:rsidR="0021290A">
              <w:rPr>
                <w:noProof/>
                <w:webHidden/>
              </w:rPr>
              <w:t>44</w:t>
            </w:r>
          </w:ins>
          <w:ins w:id="357" w:author="Muhammad Subarkah" w:date="2024-12-11T16:50:00Z" w16du:dateUtc="2024-12-11T09:50:00Z">
            <w:r>
              <w:rPr>
                <w:noProof/>
                <w:webHidden/>
              </w:rPr>
              <w:fldChar w:fldCharType="end"/>
            </w:r>
            <w:r w:rsidRPr="00D110D2">
              <w:rPr>
                <w:rStyle w:val="Hyperlink"/>
                <w:noProof/>
              </w:rPr>
              <w:fldChar w:fldCharType="end"/>
            </w:r>
          </w:ins>
        </w:p>
        <w:p w14:paraId="14184BF4" w14:textId="63DFE5D8" w:rsidR="00CE7718" w:rsidRDefault="00CE7718">
          <w:pPr>
            <w:pStyle w:val="TOC2"/>
            <w:spacing w:line="240" w:lineRule="auto"/>
            <w:rPr>
              <w:ins w:id="358" w:author="Muhammad Subarkah" w:date="2024-12-11T16:50:00Z" w16du:dateUtc="2024-12-11T09:50:00Z"/>
              <w:rFonts w:asciiTheme="minorHAnsi" w:eastAsiaTheme="minorEastAsia" w:hAnsiTheme="minorHAnsi"/>
              <w:noProof/>
              <w:kern w:val="2"/>
              <w:szCs w:val="24"/>
              <w:lang w:eastAsia="id-ID"/>
              <w14:ligatures w14:val="standardContextual"/>
            </w:rPr>
            <w:pPrChange w:id="359" w:author="Muhammad Subarkah" w:date="2024-12-11T16:51:00Z" w16du:dateUtc="2024-12-11T09:51:00Z">
              <w:pPr>
                <w:pStyle w:val="TOC2"/>
              </w:pPr>
            </w:pPrChange>
          </w:pPr>
          <w:ins w:id="360"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"_Toc184828339"</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A.</w:t>
            </w:r>
            <w:r>
              <w:rPr>
                <w:rFonts w:asciiTheme="minorHAnsi" w:eastAsiaTheme="minorEastAsia" w:hAnsiTheme="minorHAnsi"/>
                <w:noProof/>
                <w:kern w:val="2"/>
                <w:szCs w:val="24"/>
                <w:lang w:eastAsia="id-ID"/>
                <w14:ligatures w14:val="standardContextual"/>
              </w:rPr>
              <w:tab/>
            </w:r>
            <w:r w:rsidRPr="00D110D2">
              <w:rPr>
                <w:rStyle w:val="Hyperlink"/>
                <w:noProof/>
              </w:rPr>
              <w:t>Hasil Pengembangan Produk</w:t>
            </w:r>
            <w:r>
              <w:rPr>
                <w:noProof/>
                <w:webHidden/>
              </w:rPr>
              <w:tab/>
            </w:r>
            <w:r>
              <w:rPr>
                <w:noProof/>
                <w:webHidden/>
              </w:rPr>
              <w:fldChar w:fldCharType="begin"/>
            </w:r>
            <w:r>
              <w:rPr>
                <w:noProof/>
                <w:webHidden/>
              </w:rPr>
              <w:instrText xml:space="preserve"> PAGEREF _Toc184828339 \h </w:instrText>
            </w:r>
          </w:ins>
          <w:r>
            <w:rPr>
              <w:noProof/>
              <w:webHidden/>
            </w:rPr>
          </w:r>
          <w:r>
            <w:rPr>
              <w:noProof/>
              <w:webHidden/>
            </w:rPr>
            <w:fldChar w:fldCharType="separate"/>
          </w:r>
          <w:ins w:id="361" w:author="Muhammad Subarkah" w:date="2024-12-19T13:03:00Z" w16du:dateUtc="2024-12-19T06:03:00Z">
            <w:r w:rsidR="0021290A">
              <w:rPr>
                <w:noProof/>
                <w:webHidden/>
              </w:rPr>
              <w:t>44</w:t>
            </w:r>
          </w:ins>
          <w:ins w:id="362" w:author="Muhammad Subarkah" w:date="2024-12-11T16:50:00Z" w16du:dateUtc="2024-12-11T09:50:00Z">
            <w:r>
              <w:rPr>
                <w:noProof/>
                <w:webHidden/>
              </w:rPr>
              <w:fldChar w:fldCharType="end"/>
            </w:r>
            <w:r w:rsidRPr="00D110D2">
              <w:rPr>
                <w:rStyle w:val="Hyperlink"/>
                <w:noProof/>
              </w:rPr>
              <w:fldChar w:fldCharType="end"/>
            </w:r>
          </w:ins>
        </w:p>
        <w:p w14:paraId="03268837" w14:textId="4688E124" w:rsidR="00CE7718" w:rsidRDefault="00CE7718">
          <w:pPr>
            <w:pStyle w:val="TOC3"/>
            <w:spacing w:line="240" w:lineRule="auto"/>
            <w:rPr>
              <w:ins w:id="363" w:author="Muhammad Subarkah" w:date="2024-12-11T16:50:00Z" w16du:dateUtc="2024-12-11T09:50:00Z"/>
              <w:rFonts w:asciiTheme="minorHAnsi" w:eastAsiaTheme="minorEastAsia" w:hAnsiTheme="minorHAnsi"/>
              <w:noProof/>
              <w:kern w:val="2"/>
              <w:szCs w:val="24"/>
              <w:lang w:eastAsia="id-ID"/>
              <w14:ligatures w14:val="standardContextual"/>
            </w:rPr>
            <w:pPrChange w:id="364" w:author="Muhammad Subarkah" w:date="2024-12-11T16:51:00Z" w16du:dateUtc="2024-12-11T09:51:00Z">
              <w:pPr>
                <w:pStyle w:val="TOC3"/>
              </w:pPr>
            </w:pPrChange>
          </w:pPr>
          <w:ins w:id="365"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"_Toc184828340"</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w:t>
            </w:r>
            <w:r>
              <w:rPr>
                <w:rFonts w:asciiTheme="minorHAnsi" w:eastAsiaTheme="minorEastAsia" w:hAnsiTheme="minorHAnsi"/>
                <w:noProof/>
                <w:kern w:val="2"/>
                <w:szCs w:val="24"/>
                <w:lang w:eastAsia="id-ID"/>
                <w14:ligatures w14:val="standardContextual"/>
              </w:rPr>
              <w:tab/>
            </w:r>
            <w:r w:rsidRPr="00D110D2">
              <w:rPr>
                <w:rStyle w:val="Hyperlink"/>
                <w:noProof/>
              </w:rPr>
              <w:t xml:space="preserve">Hasil </w:t>
            </w:r>
            <w:r w:rsidRPr="007240CA">
              <w:rPr>
                <w:rStyle w:val="Hyperlink"/>
                <w:i/>
                <w:iCs/>
                <w:noProof/>
                <w:rPrChange w:id="366" w:author="Muhammad Subarkah" w:date="2024-12-11T16:55:00Z" w16du:dateUtc="2024-12-11T09:55:00Z">
                  <w:rPr>
                    <w:rStyle w:val="Hyperlink"/>
                    <w:noProof/>
                  </w:rPr>
                </w:rPrChange>
              </w:rPr>
              <w:t>Analyze</w:t>
            </w:r>
            <w:r>
              <w:rPr>
                <w:noProof/>
                <w:webHidden/>
              </w:rPr>
              <w:tab/>
            </w:r>
            <w:r>
              <w:rPr>
                <w:noProof/>
                <w:webHidden/>
              </w:rPr>
              <w:fldChar w:fldCharType="begin"/>
            </w:r>
            <w:r>
              <w:rPr>
                <w:noProof/>
                <w:webHidden/>
              </w:rPr>
              <w:instrText xml:space="preserve"> PAGEREF _Toc184828340 \h </w:instrText>
            </w:r>
          </w:ins>
          <w:r>
            <w:rPr>
              <w:noProof/>
              <w:webHidden/>
            </w:rPr>
          </w:r>
          <w:r>
            <w:rPr>
              <w:noProof/>
              <w:webHidden/>
            </w:rPr>
            <w:fldChar w:fldCharType="separate"/>
          </w:r>
          <w:ins w:id="367" w:author="Muhammad Subarkah" w:date="2024-12-19T13:03:00Z" w16du:dateUtc="2024-12-19T06:03:00Z">
            <w:r w:rsidR="0021290A">
              <w:rPr>
                <w:noProof/>
                <w:webHidden/>
              </w:rPr>
              <w:t>44</w:t>
            </w:r>
          </w:ins>
          <w:ins w:id="368" w:author="Muhammad Subarkah" w:date="2024-12-11T16:50:00Z" w16du:dateUtc="2024-12-11T09:50:00Z">
            <w:r>
              <w:rPr>
                <w:noProof/>
                <w:webHidden/>
              </w:rPr>
              <w:fldChar w:fldCharType="end"/>
            </w:r>
            <w:r w:rsidRPr="00D110D2">
              <w:rPr>
                <w:rStyle w:val="Hyperlink"/>
                <w:noProof/>
              </w:rPr>
              <w:fldChar w:fldCharType="end"/>
            </w:r>
          </w:ins>
        </w:p>
        <w:p w14:paraId="78445EC6" w14:textId="760A277C" w:rsidR="00CE7718" w:rsidRDefault="00CE7718">
          <w:pPr>
            <w:pStyle w:val="TOC3"/>
            <w:spacing w:line="240" w:lineRule="auto"/>
            <w:rPr>
              <w:ins w:id="369" w:author="Muhammad Subarkah" w:date="2024-12-11T16:50:00Z" w16du:dateUtc="2024-12-11T09:50:00Z"/>
              <w:rFonts w:asciiTheme="minorHAnsi" w:eastAsiaTheme="minorEastAsia" w:hAnsiTheme="minorHAnsi"/>
              <w:noProof/>
              <w:kern w:val="2"/>
              <w:szCs w:val="24"/>
              <w:lang w:eastAsia="id-ID"/>
              <w14:ligatures w14:val="standardContextual"/>
            </w:rPr>
            <w:pPrChange w:id="370" w:author="Muhammad Subarkah" w:date="2024-12-11T16:51:00Z" w16du:dateUtc="2024-12-11T09:51:00Z">
              <w:pPr>
                <w:pStyle w:val="TOC3"/>
              </w:pPr>
            </w:pPrChange>
          </w:pPr>
          <w:ins w:id="37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"_Toc184828341"</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2.</w:t>
            </w:r>
            <w:r>
              <w:rPr>
                <w:rFonts w:asciiTheme="minorHAnsi" w:eastAsiaTheme="minorEastAsia" w:hAnsiTheme="minorHAnsi"/>
                <w:noProof/>
                <w:kern w:val="2"/>
                <w:szCs w:val="24"/>
                <w:lang w:eastAsia="id-ID"/>
                <w14:ligatures w14:val="standardContextual"/>
              </w:rPr>
              <w:tab/>
            </w:r>
            <w:r w:rsidRPr="00D110D2">
              <w:rPr>
                <w:rStyle w:val="Hyperlink"/>
                <w:noProof/>
              </w:rPr>
              <w:t xml:space="preserve">Hasil </w:t>
            </w:r>
            <w:r w:rsidRPr="00D110D2">
              <w:rPr>
                <w:rStyle w:val="Hyperlink"/>
                <w:i/>
                <w:iCs/>
                <w:noProof/>
              </w:rPr>
              <w:t>Design</w:t>
            </w:r>
            <w:r>
              <w:rPr>
                <w:noProof/>
                <w:webHidden/>
              </w:rPr>
              <w:tab/>
            </w:r>
            <w:r>
              <w:rPr>
                <w:noProof/>
                <w:webHidden/>
              </w:rPr>
              <w:fldChar w:fldCharType="begin"/>
            </w:r>
            <w:r>
              <w:rPr>
                <w:noProof/>
                <w:webHidden/>
              </w:rPr>
              <w:instrText xml:space="preserve"> PAGEREF _Toc184828341 \h </w:instrText>
            </w:r>
          </w:ins>
          <w:r>
            <w:rPr>
              <w:noProof/>
              <w:webHidden/>
            </w:rPr>
          </w:r>
          <w:r>
            <w:rPr>
              <w:noProof/>
              <w:webHidden/>
            </w:rPr>
            <w:fldChar w:fldCharType="separate"/>
          </w:r>
          <w:ins w:id="372" w:author="Muhammad Subarkah" w:date="2024-12-19T13:03:00Z" w16du:dateUtc="2024-12-19T06:03:00Z">
            <w:r w:rsidR="0021290A">
              <w:rPr>
                <w:noProof/>
                <w:webHidden/>
              </w:rPr>
              <w:t>45</w:t>
            </w:r>
          </w:ins>
          <w:ins w:id="373" w:author="Muhammad Subarkah" w:date="2024-12-11T16:50:00Z" w16du:dateUtc="2024-12-11T09:50:00Z">
            <w:r>
              <w:rPr>
                <w:noProof/>
                <w:webHidden/>
              </w:rPr>
              <w:fldChar w:fldCharType="end"/>
            </w:r>
            <w:r w:rsidRPr="00D110D2">
              <w:rPr>
                <w:rStyle w:val="Hyperlink"/>
                <w:noProof/>
              </w:rPr>
              <w:fldChar w:fldCharType="end"/>
            </w:r>
          </w:ins>
        </w:p>
        <w:p w14:paraId="71F4C5FE" w14:textId="6CCFD937" w:rsidR="00CE7718" w:rsidRDefault="00CE7718">
          <w:pPr>
            <w:pStyle w:val="TOC3"/>
            <w:spacing w:line="240" w:lineRule="auto"/>
            <w:rPr>
              <w:ins w:id="374" w:author="Muhammad Subarkah" w:date="2024-12-11T16:50:00Z" w16du:dateUtc="2024-12-11T09:50:00Z"/>
              <w:rFonts w:asciiTheme="minorHAnsi" w:eastAsiaTheme="minorEastAsia" w:hAnsiTheme="minorHAnsi"/>
              <w:noProof/>
              <w:kern w:val="2"/>
              <w:szCs w:val="24"/>
              <w:lang w:eastAsia="id-ID"/>
              <w14:ligatures w14:val="standardContextual"/>
            </w:rPr>
            <w:pPrChange w:id="375" w:author="Muhammad Subarkah" w:date="2024-12-11T16:51:00Z" w16du:dateUtc="2024-12-11T09:51:00Z">
              <w:pPr>
                <w:pStyle w:val="TOC3"/>
              </w:pPr>
            </w:pPrChange>
          </w:pPr>
          <w:ins w:id="37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"_Toc184828342"</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3.</w:t>
            </w:r>
            <w:r>
              <w:rPr>
                <w:rFonts w:asciiTheme="minorHAnsi" w:eastAsiaTheme="minorEastAsia" w:hAnsiTheme="minorHAnsi"/>
                <w:noProof/>
                <w:kern w:val="2"/>
                <w:szCs w:val="24"/>
                <w:lang w:eastAsia="id-ID"/>
                <w14:ligatures w14:val="standardContextual"/>
              </w:rPr>
              <w:tab/>
            </w:r>
            <w:r w:rsidRPr="00D110D2">
              <w:rPr>
                <w:rStyle w:val="Hyperlink"/>
                <w:noProof/>
              </w:rPr>
              <w:t xml:space="preserve">Hasil </w:t>
            </w:r>
            <w:r w:rsidRPr="00D110D2">
              <w:rPr>
                <w:rStyle w:val="Hyperlink"/>
                <w:i/>
                <w:iCs/>
                <w:noProof/>
              </w:rPr>
              <w:t>Development</w:t>
            </w:r>
            <w:r>
              <w:rPr>
                <w:noProof/>
                <w:webHidden/>
              </w:rPr>
              <w:tab/>
            </w:r>
            <w:r>
              <w:rPr>
                <w:noProof/>
                <w:webHidden/>
              </w:rPr>
              <w:fldChar w:fldCharType="begin"/>
            </w:r>
            <w:r>
              <w:rPr>
                <w:noProof/>
                <w:webHidden/>
              </w:rPr>
              <w:instrText xml:space="preserve"> PAGEREF _Toc184828342 \h </w:instrText>
            </w:r>
          </w:ins>
          <w:r>
            <w:rPr>
              <w:noProof/>
              <w:webHidden/>
            </w:rPr>
          </w:r>
          <w:r>
            <w:rPr>
              <w:noProof/>
              <w:webHidden/>
            </w:rPr>
            <w:fldChar w:fldCharType="separate"/>
          </w:r>
          <w:ins w:id="377" w:author="Muhammad Subarkah" w:date="2024-12-19T13:03:00Z" w16du:dateUtc="2024-12-19T06:03:00Z">
            <w:r w:rsidR="0021290A">
              <w:rPr>
                <w:noProof/>
                <w:webHidden/>
              </w:rPr>
              <w:t>49</w:t>
            </w:r>
          </w:ins>
          <w:ins w:id="378" w:author="Muhammad Subarkah" w:date="2024-12-11T16:50:00Z" w16du:dateUtc="2024-12-11T09:50:00Z">
            <w:r>
              <w:rPr>
                <w:noProof/>
                <w:webHidden/>
              </w:rPr>
              <w:fldChar w:fldCharType="end"/>
            </w:r>
            <w:r w:rsidRPr="00D110D2">
              <w:rPr>
                <w:rStyle w:val="Hyperlink"/>
                <w:noProof/>
              </w:rPr>
              <w:fldChar w:fldCharType="end"/>
            </w:r>
          </w:ins>
        </w:p>
        <w:p w14:paraId="565C9FFA" w14:textId="62C77F6C" w:rsidR="00CE7718" w:rsidRDefault="00CE7718">
          <w:pPr>
            <w:pStyle w:val="TOC3"/>
            <w:spacing w:line="240" w:lineRule="auto"/>
            <w:rPr>
              <w:ins w:id="379" w:author="Muhammad Subarkah" w:date="2024-12-11T16:50:00Z" w16du:dateUtc="2024-12-11T09:50:00Z"/>
              <w:rFonts w:asciiTheme="minorHAnsi" w:eastAsiaTheme="minorEastAsia" w:hAnsiTheme="minorHAnsi"/>
              <w:noProof/>
              <w:kern w:val="2"/>
              <w:szCs w:val="24"/>
              <w:lang w:eastAsia="id-ID"/>
              <w14:ligatures w14:val="standardContextual"/>
            </w:rPr>
            <w:pPrChange w:id="380" w:author="Muhammad Subarkah" w:date="2024-12-11T16:51:00Z" w16du:dateUtc="2024-12-11T09:51:00Z">
              <w:pPr>
                <w:pStyle w:val="TOC3"/>
              </w:pPr>
            </w:pPrChange>
          </w:pPr>
          <w:ins w:id="38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"_Toc184828343"</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4.</w:t>
            </w:r>
            <w:r>
              <w:rPr>
                <w:rFonts w:asciiTheme="minorHAnsi" w:eastAsiaTheme="minorEastAsia" w:hAnsiTheme="minorHAnsi"/>
                <w:noProof/>
                <w:kern w:val="2"/>
                <w:szCs w:val="24"/>
                <w:lang w:eastAsia="id-ID"/>
                <w14:ligatures w14:val="standardContextual"/>
              </w:rPr>
              <w:tab/>
            </w:r>
            <w:r w:rsidRPr="00D110D2">
              <w:rPr>
                <w:rStyle w:val="Hyperlink"/>
                <w:noProof/>
              </w:rPr>
              <w:t xml:space="preserve">Hasil </w:t>
            </w:r>
            <w:r w:rsidRPr="00D110D2">
              <w:rPr>
                <w:rStyle w:val="Hyperlink"/>
                <w:i/>
                <w:iCs/>
                <w:noProof/>
              </w:rPr>
              <w:t>Implementation</w:t>
            </w:r>
            <w:r>
              <w:rPr>
                <w:noProof/>
                <w:webHidden/>
              </w:rPr>
              <w:tab/>
            </w:r>
            <w:r>
              <w:rPr>
                <w:noProof/>
                <w:webHidden/>
              </w:rPr>
              <w:fldChar w:fldCharType="begin"/>
            </w:r>
            <w:r>
              <w:rPr>
                <w:noProof/>
                <w:webHidden/>
              </w:rPr>
              <w:instrText xml:space="preserve"> PAGEREF _Toc184828343 \h </w:instrText>
            </w:r>
          </w:ins>
          <w:r>
            <w:rPr>
              <w:noProof/>
              <w:webHidden/>
            </w:rPr>
          </w:r>
          <w:r>
            <w:rPr>
              <w:noProof/>
              <w:webHidden/>
            </w:rPr>
            <w:fldChar w:fldCharType="separate"/>
          </w:r>
          <w:ins w:id="382" w:author="Muhammad Subarkah" w:date="2024-12-19T13:03:00Z" w16du:dateUtc="2024-12-19T06:03:00Z">
            <w:r w:rsidR="0021290A">
              <w:rPr>
                <w:noProof/>
                <w:webHidden/>
              </w:rPr>
              <w:t>52</w:t>
            </w:r>
          </w:ins>
          <w:ins w:id="383" w:author="Muhammad Subarkah" w:date="2024-12-11T16:50:00Z" w16du:dateUtc="2024-12-11T09:50:00Z">
            <w:r>
              <w:rPr>
                <w:noProof/>
                <w:webHidden/>
              </w:rPr>
              <w:fldChar w:fldCharType="end"/>
            </w:r>
            <w:r w:rsidRPr="00D110D2">
              <w:rPr>
                <w:rStyle w:val="Hyperlink"/>
                <w:noProof/>
              </w:rPr>
              <w:fldChar w:fldCharType="end"/>
            </w:r>
          </w:ins>
        </w:p>
        <w:p w14:paraId="3A7219A7" w14:textId="5F54442C" w:rsidR="00CE7718" w:rsidRDefault="00CE7718">
          <w:pPr>
            <w:pStyle w:val="TOC3"/>
            <w:spacing w:line="240" w:lineRule="auto"/>
            <w:rPr>
              <w:ins w:id="384" w:author="Muhammad Subarkah" w:date="2024-12-11T16:50:00Z" w16du:dateUtc="2024-12-11T09:50:00Z"/>
              <w:rFonts w:asciiTheme="minorHAnsi" w:eastAsiaTheme="minorEastAsia" w:hAnsiTheme="minorHAnsi"/>
              <w:noProof/>
              <w:kern w:val="2"/>
              <w:szCs w:val="24"/>
              <w:lang w:eastAsia="id-ID"/>
              <w14:ligatures w14:val="standardContextual"/>
            </w:rPr>
            <w:pPrChange w:id="385" w:author="Muhammad Subarkah" w:date="2024-12-11T16:51:00Z" w16du:dateUtc="2024-12-11T09:51:00Z">
              <w:pPr>
                <w:pStyle w:val="TOC3"/>
              </w:pPr>
            </w:pPrChange>
          </w:pPr>
          <w:ins w:id="38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"_Toc184828344"</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5.</w:t>
            </w:r>
            <w:r>
              <w:rPr>
                <w:rFonts w:asciiTheme="minorHAnsi" w:eastAsiaTheme="minorEastAsia" w:hAnsiTheme="minorHAnsi"/>
                <w:noProof/>
                <w:kern w:val="2"/>
                <w:szCs w:val="24"/>
                <w:lang w:eastAsia="id-ID"/>
                <w14:ligatures w14:val="standardContextual"/>
              </w:rPr>
              <w:tab/>
            </w:r>
            <w:r w:rsidRPr="00D110D2">
              <w:rPr>
                <w:rStyle w:val="Hyperlink"/>
                <w:noProof/>
              </w:rPr>
              <w:t xml:space="preserve">Hasil </w:t>
            </w:r>
            <w:r w:rsidRPr="00D110D2">
              <w:rPr>
                <w:rStyle w:val="Hyperlink"/>
                <w:i/>
                <w:iCs/>
                <w:noProof/>
              </w:rPr>
              <w:t>Evaluation</w:t>
            </w:r>
            <w:r>
              <w:rPr>
                <w:noProof/>
                <w:webHidden/>
              </w:rPr>
              <w:tab/>
            </w:r>
            <w:r>
              <w:rPr>
                <w:noProof/>
                <w:webHidden/>
              </w:rPr>
              <w:fldChar w:fldCharType="begin"/>
            </w:r>
            <w:r>
              <w:rPr>
                <w:noProof/>
                <w:webHidden/>
              </w:rPr>
              <w:instrText xml:space="preserve"> PAGEREF _Toc184828344 \h </w:instrText>
            </w:r>
          </w:ins>
          <w:r>
            <w:rPr>
              <w:noProof/>
              <w:webHidden/>
            </w:rPr>
          </w:r>
          <w:r>
            <w:rPr>
              <w:noProof/>
              <w:webHidden/>
            </w:rPr>
            <w:fldChar w:fldCharType="separate"/>
          </w:r>
          <w:ins w:id="387" w:author="Muhammad Subarkah" w:date="2024-12-19T13:03:00Z" w16du:dateUtc="2024-12-19T06:03:00Z">
            <w:r w:rsidR="0021290A">
              <w:rPr>
                <w:noProof/>
                <w:webHidden/>
              </w:rPr>
              <w:t>52</w:t>
            </w:r>
          </w:ins>
          <w:ins w:id="388" w:author="Muhammad Subarkah" w:date="2024-12-11T16:50:00Z" w16du:dateUtc="2024-12-11T09:50:00Z">
            <w:r>
              <w:rPr>
                <w:noProof/>
                <w:webHidden/>
              </w:rPr>
              <w:fldChar w:fldCharType="end"/>
            </w:r>
            <w:r w:rsidRPr="00D110D2">
              <w:rPr>
                <w:rStyle w:val="Hyperlink"/>
                <w:noProof/>
              </w:rPr>
              <w:fldChar w:fldCharType="end"/>
            </w:r>
          </w:ins>
        </w:p>
        <w:p w14:paraId="464F01B8" w14:textId="21C145E9" w:rsidR="00CE7718" w:rsidRDefault="00CE7718">
          <w:pPr>
            <w:pStyle w:val="TOC2"/>
            <w:spacing w:line="240" w:lineRule="auto"/>
            <w:rPr>
              <w:ins w:id="389" w:author="Muhammad Subarkah" w:date="2024-12-11T16:50:00Z" w16du:dateUtc="2024-12-11T09:50:00Z"/>
              <w:rFonts w:asciiTheme="minorHAnsi" w:eastAsiaTheme="minorEastAsia" w:hAnsiTheme="minorHAnsi"/>
              <w:noProof/>
              <w:kern w:val="2"/>
              <w:szCs w:val="24"/>
              <w:lang w:eastAsia="id-ID"/>
              <w14:ligatures w14:val="standardContextual"/>
            </w:rPr>
            <w:pPrChange w:id="390" w:author="Muhammad Subarkah" w:date="2024-12-11T16:51:00Z" w16du:dateUtc="2024-12-11T09:51:00Z">
              <w:pPr>
                <w:pStyle w:val="TOC2"/>
              </w:pPr>
            </w:pPrChange>
          </w:pPr>
          <w:ins w:id="39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"_Toc184828365"</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B.</w:t>
            </w:r>
            <w:r>
              <w:rPr>
                <w:rFonts w:asciiTheme="minorHAnsi" w:eastAsiaTheme="minorEastAsia" w:hAnsiTheme="minorHAnsi"/>
                <w:noProof/>
                <w:kern w:val="2"/>
                <w:szCs w:val="24"/>
                <w:lang w:eastAsia="id-ID"/>
                <w14:ligatures w14:val="standardContextual"/>
              </w:rPr>
              <w:tab/>
            </w:r>
            <w:r w:rsidRPr="00D110D2">
              <w:rPr>
                <w:rStyle w:val="Hyperlink"/>
                <w:noProof/>
              </w:rPr>
              <w:t>Hasil Uji Coba Produk</w:t>
            </w:r>
            <w:r>
              <w:rPr>
                <w:noProof/>
                <w:webHidden/>
              </w:rPr>
              <w:tab/>
            </w:r>
            <w:r>
              <w:rPr>
                <w:noProof/>
                <w:webHidden/>
              </w:rPr>
              <w:fldChar w:fldCharType="begin"/>
            </w:r>
            <w:r>
              <w:rPr>
                <w:noProof/>
                <w:webHidden/>
              </w:rPr>
              <w:instrText xml:space="preserve"> PAGEREF _Toc184828365 \h </w:instrText>
            </w:r>
          </w:ins>
          <w:r>
            <w:rPr>
              <w:noProof/>
              <w:webHidden/>
            </w:rPr>
          </w:r>
          <w:r>
            <w:rPr>
              <w:noProof/>
              <w:webHidden/>
            </w:rPr>
            <w:fldChar w:fldCharType="separate"/>
          </w:r>
          <w:ins w:id="392" w:author="Muhammad Subarkah" w:date="2024-12-19T13:03:00Z" w16du:dateUtc="2024-12-19T06:03:00Z">
            <w:r w:rsidR="0021290A">
              <w:rPr>
                <w:noProof/>
                <w:webHidden/>
              </w:rPr>
              <w:t>54</w:t>
            </w:r>
          </w:ins>
          <w:ins w:id="393" w:author="Muhammad Subarkah" w:date="2024-12-11T16:50:00Z" w16du:dateUtc="2024-12-11T09:50:00Z">
            <w:r>
              <w:rPr>
                <w:noProof/>
                <w:webHidden/>
              </w:rPr>
              <w:fldChar w:fldCharType="end"/>
            </w:r>
            <w:r w:rsidRPr="00D110D2">
              <w:rPr>
                <w:rStyle w:val="Hyperlink"/>
                <w:noProof/>
              </w:rPr>
              <w:fldChar w:fldCharType="end"/>
            </w:r>
          </w:ins>
        </w:p>
        <w:p w14:paraId="6001D8D1" w14:textId="39BE3BB5" w:rsidR="00CE7718" w:rsidRDefault="00CE7718">
          <w:pPr>
            <w:pStyle w:val="TOC3"/>
            <w:spacing w:line="240" w:lineRule="auto"/>
            <w:rPr>
              <w:ins w:id="394" w:author="Muhammad Subarkah" w:date="2024-12-11T16:50:00Z" w16du:dateUtc="2024-12-11T09:50:00Z"/>
              <w:rFonts w:asciiTheme="minorHAnsi" w:eastAsiaTheme="minorEastAsia" w:hAnsiTheme="minorHAnsi"/>
              <w:noProof/>
              <w:kern w:val="2"/>
              <w:szCs w:val="24"/>
              <w:lang w:eastAsia="id-ID"/>
              <w14:ligatures w14:val="standardContextual"/>
            </w:rPr>
            <w:pPrChange w:id="395" w:author="Muhammad Subarkah" w:date="2024-12-11T16:51:00Z" w16du:dateUtc="2024-12-11T09:51:00Z">
              <w:pPr>
                <w:pStyle w:val="TOC3"/>
              </w:pPr>
            </w:pPrChange>
          </w:pPr>
          <w:ins w:id="39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"_Toc184828366"</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w:t>
            </w:r>
            <w:r>
              <w:rPr>
                <w:rFonts w:asciiTheme="minorHAnsi" w:eastAsiaTheme="minorEastAsia" w:hAnsiTheme="minorHAnsi"/>
                <w:noProof/>
                <w:kern w:val="2"/>
                <w:szCs w:val="24"/>
                <w:lang w:eastAsia="id-ID"/>
                <w14:ligatures w14:val="standardContextual"/>
              </w:rPr>
              <w:tab/>
            </w:r>
            <w:r w:rsidRPr="00D110D2">
              <w:rPr>
                <w:rStyle w:val="Hyperlink"/>
                <w:noProof/>
              </w:rPr>
              <w:t xml:space="preserve">Uji Coba </w:t>
            </w:r>
            <w:r w:rsidRPr="00D110D2">
              <w:rPr>
                <w:rStyle w:val="Hyperlink"/>
                <w:i/>
                <w:iCs/>
                <w:noProof/>
              </w:rPr>
              <w:t>Blackbox</w:t>
            </w:r>
            <w:r>
              <w:rPr>
                <w:noProof/>
                <w:webHidden/>
              </w:rPr>
              <w:tab/>
            </w:r>
            <w:r>
              <w:rPr>
                <w:noProof/>
                <w:webHidden/>
              </w:rPr>
              <w:fldChar w:fldCharType="begin"/>
            </w:r>
            <w:r>
              <w:rPr>
                <w:noProof/>
                <w:webHidden/>
              </w:rPr>
              <w:instrText xml:space="preserve"> PAGEREF _Toc184828366 \h </w:instrText>
            </w:r>
          </w:ins>
          <w:r>
            <w:rPr>
              <w:noProof/>
              <w:webHidden/>
            </w:rPr>
          </w:r>
          <w:r>
            <w:rPr>
              <w:noProof/>
              <w:webHidden/>
            </w:rPr>
            <w:fldChar w:fldCharType="separate"/>
          </w:r>
          <w:ins w:id="397" w:author="Muhammad Subarkah" w:date="2024-12-19T13:03:00Z" w16du:dateUtc="2024-12-19T06:03:00Z">
            <w:r w:rsidR="0021290A">
              <w:rPr>
                <w:noProof/>
                <w:webHidden/>
              </w:rPr>
              <w:t>54</w:t>
            </w:r>
          </w:ins>
          <w:ins w:id="398" w:author="Muhammad Subarkah" w:date="2024-12-11T16:50:00Z" w16du:dateUtc="2024-12-11T09:50:00Z">
            <w:r>
              <w:rPr>
                <w:noProof/>
                <w:webHidden/>
              </w:rPr>
              <w:fldChar w:fldCharType="end"/>
            </w:r>
            <w:r w:rsidRPr="00D110D2">
              <w:rPr>
                <w:rStyle w:val="Hyperlink"/>
                <w:noProof/>
              </w:rPr>
              <w:fldChar w:fldCharType="end"/>
            </w:r>
          </w:ins>
        </w:p>
        <w:p w14:paraId="41E7B61F" w14:textId="35875583" w:rsidR="00CE7718" w:rsidRDefault="00CE7718">
          <w:pPr>
            <w:pStyle w:val="TOC3"/>
            <w:spacing w:line="240" w:lineRule="auto"/>
            <w:rPr>
              <w:ins w:id="399" w:author="Muhammad Subarkah" w:date="2024-12-11T16:50:00Z" w16du:dateUtc="2024-12-11T09:50:00Z"/>
              <w:rFonts w:asciiTheme="minorHAnsi" w:eastAsiaTheme="minorEastAsia" w:hAnsiTheme="minorHAnsi"/>
              <w:noProof/>
              <w:kern w:val="2"/>
              <w:szCs w:val="24"/>
              <w:lang w:eastAsia="id-ID"/>
              <w14:ligatures w14:val="standardContextual"/>
            </w:rPr>
            <w:pPrChange w:id="400" w:author="Muhammad Subarkah" w:date="2024-12-11T16:51:00Z" w16du:dateUtc="2024-12-11T09:51:00Z">
              <w:pPr>
                <w:pStyle w:val="TOC3"/>
              </w:pPr>
            </w:pPrChange>
          </w:pPr>
          <w:ins w:id="40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"_Toc184828367"</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2.</w:t>
            </w:r>
            <w:r>
              <w:rPr>
                <w:rFonts w:asciiTheme="minorHAnsi" w:eastAsiaTheme="minorEastAsia" w:hAnsiTheme="minorHAnsi"/>
                <w:noProof/>
                <w:kern w:val="2"/>
                <w:szCs w:val="24"/>
                <w:lang w:eastAsia="id-ID"/>
                <w14:ligatures w14:val="standardContextual"/>
              </w:rPr>
              <w:tab/>
            </w:r>
            <w:r w:rsidRPr="00D110D2">
              <w:rPr>
                <w:rStyle w:val="Hyperlink"/>
                <w:noProof/>
              </w:rPr>
              <w:t>Pengujian Kendali Gerak Putar Robot</w:t>
            </w:r>
            <w:r>
              <w:rPr>
                <w:noProof/>
                <w:webHidden/>
              </w:rPr>
              <w:tab/>
            </w:r>
            <w:r>
              <w:rPr>
                <w:noProof/>
                <w:webHidden/>
              </w:rPr>
              <w:fldChar w:fldCharType="begin"/>
            </w:r>
            <w:r>
              <w:rPr>
                <w:noProof/>
                <w:webHidden/>
              </w:rPr>
              <w:instrText xml:space="preserve"> PAGEREF _Toc184828367 \h </w:instrText>
            </w:r>
          </w:ins>
          <w:r>
            <w:rPr>
              <w:noProof/>
              <w:webHidden/>
            </w:rPr>
          </w:r>
          <w:r>
            <w:rPr>
              <w:noProof/>
              <w:webHidden/>
            </w:rPr>
            <w:fldChar w:fldCharType="separate"/>
          </w:r>
          <w:ins w:id="402" w:author="Muhammad Subarkah" w:date="2024-12-19T13:03:00Z" w16du:dateUtc="2024-12-19T06:03:00Z">
            <w:r w:rsidR="0021290A">
              <w:rPr>
                <w:noProof/>
                <w:webHidden/>
              </w:rPr>
              <w:t>54</w:t>
            </w:r>
          </w:ins>
          <w:ins w:id="403" w:author="Muhammad Subarkah" w:date="2024-12-11T16:50:00Z" w16du:dateUtc="2024-12-11T09:50:00Z">
            <w:r>
              <w:rPr>
                <w:noProof/>
                <w:webHidden/>
              </w:rPr>
              <w:fldChar w:fldCharType="end"/>
            </w:r>
            <w:r w:rsidRPr="00D110D2">
              <w:rPr>
                <w:rStyle w:val="Hyperlink"/>
                <w:noProof/>
              </w:rPr>
              <w:fldChar w:fldCharType="end"/>
            </w:r>
          </w:ins>
        </w:p>
        <w:p w14:paraId="7142A830" w14:textId="2182986A" w:rsidR="00CE7718" w:rsidRDefault="00CE7718">
          <w:pPr>
            <w:pStyle w:val="TOC3"/>
            <w:spacing w:line="240" w:lineRule="auto"/>
            <w:rPr>
              <w:ins w:id="404" w:author="Muhammad Subarkah" w:date="2024-12-11T16:50:00Z" w16du:dateUtc="2024-12-11T09:50:00Z"/>
              <w:rFonts w:asciiTheme="minorHAnsi" w:eastAsiaTheme="minorEastAsia" w:hAnsiTheme="minorHAnsi"/>
              <w:noProof/>
              <w:kern w:val="2"/>
              <w:szCs w:val="24"/>
              <w:lang w:eastAsia="id-ID"/>
              <w14:ligatures w14:val="standardContextual"/>
            </w:rPr>
            <w:pPrChange w:id="405" w:author="Muhammad Subarkah" w:date="2024-12-11T16:51:00Z" w16du:dateUtc="2024-12-11T09:51:00Z">
              <w:pPr>
                <w:pStyle w:val="TOC3"/>
              </w:pPr>
            </w:pPrChange>
          </w:pPr>
          <w:ins w:id="40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"_Toc184828368"</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3.</w:t>
            </w:r>
            <w:r>
              <w:rPr>
                <w:rFonts w:asciiTheme="minorHAnsi" w:eastAsiaTheme="minorEastAsia" w:hAnsiTheme="minorHAnsi"/>
                <w:noProof/>
                <w:kern w:val="2"/>
                <w:szCs w:val="24"/>
                <w:lang w:eastAsia="id-ID"/>
                <w14:ligatures w14:val="standardContextual"/>
              </w:rPr>
              <w:tab/>
            </w:r>
            <w:r w:rsidRPr="00D110D2">
              <w:rPr>
                <w:rStyle w:val="Hyperlink"/>
                <w:noProof/>
              </w:rPr>
              <w:t>Uji Kelayakan Materi dan Media Pembelajaran</w:t>
            </w:r>
            <w:r>
              <w:rPr>
                <w:noProof/>
                <w:webHidden/>
              </w:rPr>
              <w:tab/>
            </w:r>
            <w:r>
              <w:rPr>
                <w:noProof/>
                <w:webHidden/>
              </w:rPr>
              <w:fldChar w:fldCharType="begin"/>
            </w:r>
            <w:r>
              <w:rPr>
                <w:noProof/>
                <w:webHidden/>
              </w:rPr>
              <w:instrText xml:space="preserve"> PAGEREF _Toc184828368 \h </w:instrText>
            </w:r>
          </w:ins>
          <w:r>
            <w:rPr>
              <w:noProof/>
              <w:webHidden/>
            </w:rPr>
          </w:r>
          <w:r>
            <w:rPr>
              <w:noProof/>
              <w:webHidden/>
            </w:rPr>
            <w:fldChar w:fldCharType="separate"/>
          </w:r>
          <w:ins w:id="407" w:author="Muhammad Subarkah" w:date="2024-12-19T13:03:00Z" w16du:dateUtc="2024-12-19T06:03:00Z">
            <w:r w:rsidR="0021290A">
              <w:rPr>
                <w:noProof/>
                <w:webHidden/>
              </w:rPr>
              <w:t>56</w:t>
            </w:r>
          </w:ins>
          <w:ins w:id="408" w:author="Muhammad Subarkah" w:date="2024-12-11T16:50:00Z" w16du:dateUtc="2024-12-11T09:50:00Z">
            <w:r>
              <w:rPr>
                <w:noProof/>
                <w:webHidden/>
              </w:rPr>
              <w:fldChar w:fldCharType="end"/>
            </w:r>
            <w:r w:rsidRPr="00D110D2">
              <w:rPr>
                <w:rStyle w:val="Hyperlink"/>
                <w:noProof/>
              </w:rPr>
              <w:fldChar w:fldCharType="end"/>
            </w:r>
          </w:ins>
        </w:p>
        <w:p w14:paraId="253B2CFB" w14:textId="57A4697D" w:rsidR="00CE7718" w:rsidRDefault="00CE7718">
          <w:pPr>
            <w:pStyle w:val="TOC2"/>
            <w:spacing w:line="240" w:lineRule="auto"/>
            <w:rPr>
              <w:ins w:id="409" w:author="Muhammad Subarkah" w:date="2024-12-11T16:50:00Z" w16du:dateUtc="2024-12-11T09:50:00Z"/>
              <w:rFonts w:asciiTheme="minorHAnsi" w:eastAsiaTheme="minorEastAsia" w:hAnsiTheme="minorHAnsi"/>
              <w:noProof/>
              <w:kern w:val="2"/>
              <w:szCs w:val="24"/>
              <w:lang w:eastAsia="id-ID"/>
              <w14:ligatures w14:val="standardContextual"/>
            </w:rPr>
            <w:pPrChange w:id="410" w:author="Muhammad Subarkah" w:date="2024-12-11T16:51:00Z" w16du:dateUtc="2024-12-11T09:51:00Z">
              <w:pPr>
                <w:pStyle w:val="TOC2"/>
              </w:pPr>
            </w:pPrChange>
          </w:pPr>
          <w:ins w:id="41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"_Toc184828369"</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C.</w:t>
            </w:r>
            <w:r>
              <w:rPr>
                <w:rFonts w:asciiTheme="minorHAnsi" w:eastAsiaTheme="minorEastAsia" w:hAnsiTheme="minorHAnsi"/>
                <w:noProof/>
                <w:kern w:val="2"/>
                <w:szCs w:val="24"/>
                <w:lang w:eastAsia="id-ID"/>
                <w14:ligatures w14:val="standardContextual"/>
              </w:rPr>
              <w:tab/>
            </w:r>
            <w:r w:rsidRPr="00D110D2">
              <w:rPr>
                <w:rStyle w:val="Hyperlink"/>
                <w:noProof/>
              </w:rPr>
              <w:t>Analisis Data</w:t>
            </w:r>
            <w:r>
              <w:rPr>
                <w:noProof/>
                <w:webHidden/>
              </w:rPr>
              <w:tab/>
            </w:r>
            <w:r>
              <w:rPr>
                <w:noProof/>
                <w:webHidden/>
              </w:rPr>
              <w:fldChar w:fldCharType="begin"/>
            </w:r>
            <w:r>
              <w:rPr>
                <w:noProof/>
                <w:webHidden/>
              </w:rPr>
              <w:instrText xml:space="preserve"> PAGEREF _Toc184828369 \h </w:instrText>
            </w:r>
          </w:ins>
          <w:r>
            <w:rPr>
              <w:noProof/>
              <w:webHidden/>
            </w:rPr>
          </w:r>
          <w:r>
            <w:rPr>
              <w:noProof/>
              <w:webHidden/>
            </w:rPr>
            <w:fldChar w:fldCharType="separate"/>
          </w:r>
          <w:ins w:id="412" w:author="Muhammad Subarkah" w:date="2024-12-19T13:03:00Z" w16du:dateUtc="2024-12-19T06:03:00Z">
            <w:r w:rsidR="0021290A">
              <w:rPr>
                <w:noProof/>
                <w:webHidden/>
              </w:rPr>
              <w:t>58</w:t>
            </w:r>
          </w:ins>
          <w:ins w:id="413" w:author="Muhammad Subarkah" w:date="2024-12-11T16:50:00Z" w16du:dateUtc="2024-12-11T09:50:00Z">
            <w:r>
              <w:rPr>
                <w:noProof/>
                <w:webHidden/>
              </w:rPr>
              <w:fldChar w:fldCharType="end"/>
            </w:r>
            <w:r w:rsidRPr="00D110D2">
              <w:rPr>
                <w:rStyle w:val="Hyperlink"/>
                <w:noProof/>
              </w:rPr>
              <w:fldChar w:fldCharType="end"/>
            </w:r>
          </w:ins>
        </w:p>
        <w:p w14:paraId="6A395041" w14:textId="310C1B1C" w:rsidR="00CE7718" w:rsidRDefault="00CE7718">
          <w:pPr>
            <w:pStyle w:val="TOC3"/>
            <w:spacing w:line="240" w:lineRule="auto"/>
            <w:rPr>
              <w:ins w:id="414" w:author="Muhammad Subarkah" w:date="2024-12-11T16:50:00Z" w16du:dateUtc="2024-12-11T09:50:00Z"/>
              <w:rFonts w:asciiTheme="minorHAnsi" w:eastAsiaTheme="minorEastAsia" w:hAnsiTheme="minorHAnsi"/>
              <w:noProof/>
              <w:kern w:val="2"/>
              <w:szCs w:val="24"/>
              <w:lang w:eastAsia="id-ID"/>
              <w14:ligatures w14:val="standardContextual"/>
            </w:rPr>
            <w:pPrChange w:id="415" w:author="Muhammad Subarkah" w:date="2024-12-11T16:51:00Z" w16du:dateUtc="2024-12-11T09:51:00Z">
              <w:pPr>
                <w:pStyle w:val="TOC3"/>
              </w:pPr>
            </w:pPrChange>
          </w:pPr>
          <w:ins w:id="41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"_Toc184828370"</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w:t>
            </w:r>
            <w:r>
              <w:rPr>
                <w:rFonts w:asciiTheme="minorHAnsi" w:eastAsiaTheme="minorEastAsia" w:hAnsiTheme="minorHAnsi"/>
                <w:noProof/>
                <w:kern w:val="2"/>
                <w:szCs w:val="24"/>
                <w:lang w:eastAsia="id-ID"/>
                <w14:ligatures w14:val="standardContextual"/>
              </w:rPr>
              <w:tab/>
            </w:r>
            <w:r w:rsidRPr="00D110D2">
              <w:rPr>
                <w:rStyle w:val="Hyperlink"/>
                <w:noProof/>
              </w:rPr>
              <w:t>Analisis Data Kelayakan Materi</w:t>
            </w:r>
            <w:r>
              <w:rPr>
                <w:noProof/>
                <w:webHidden/>
              </w:rPr>
              <w:tab/>
            </w:r>
            <w:r>
              <w:rPr>
                <w:noProof/>
                <w:webHidden/>
              </w:rPr>
              <w:fldChar w:fldCharType="begin"/>
            </w:r>
            <w:r>
              <w:rPr>
                <w:noProof/>
                <w:webHidden/>
              </w:rPr>
              <w:instrText xml:space="preserve"> PAGEREF _Toc184828370 \h </w:instrText>
            </w:r>
          </w:ins>
          <w:r>
            <w:rPr>
              <w:noProof/>
              <w:webHidden/>
            </w:rPr>
          </w:r>
          <w:r>
            <w:rPr>
              <w:noProof/>
              <w:webHidden/>
            </w:rPr>
            <w:fldChar w:fldCharType="separate"/>
          </w:r>
          <w:ins w:id="417" w:author="Muhammad Subarkah" w:date="2024-12-19T13:03:00Z" w16du:dateUtc="2024-12-19T06:03:00Z">
            <w:r w:rsidR="0021290A">
              <w:rPr>
                <w:noProof/>
                <w:webHidden/>
              </w:rPr>
              <w:t>59</w:t>
            </w:r>
          </w:ins>
          <w:ins w:id="418" w:author="Muhammad Subarkah" w:date="2024-12-11T16:50:00Z" w16du:dateUtc="2024-12-11T09:50:00Z">
            <w:r>
              <w:rPr>
                <w:noProof/>
                <w:webHidden/>
              </w:rPr>
              <w:fldChar w:fldCharType="end"/>
            </w:r>
            <w:r w:rsidRPr="00D110D2">
              <w:rPr>
                <w:rStyle w:val="Hyperlink"/>
                <w:noProof/>
              </w:rPr>
              <w:fldChar w:fldCharType="end"/>
            </w:r>
          </w:ins>
        </w:p>
        <w:p w14:paraId="33C8BADC" w14:textId="0CF2F0BC" w:rsidR="00CE7718" w:rsidRDefault="00CE7718">
          <w:pPr>
            <w:pStyle w:val="TOC3"/>
            <w:spacing w:line="240" w:lineRule="auto"/>
            <w:rPr>
              <w:ins w:id="419" w:author="Muhammad Subarkah" w:date="2024-12-11T16:50:00Z" w16du:dateUtc="2024-12-11T09:50:00Z"/>
              <w:rFonts w:asciiTheme="minorHAnsi" w:eastAsiaTheme="minorEastAsia" w:hAnsiTheme="minorHAnsi"/>
              <w:noProof/>
              <w:kern w:val="2"/>
              <w:szCs w:val="24"/>
              <w:lang w:eastAsia="id-ID"/>
              <w14:ligatures w14:val="standardContextual"/>
            </w:rPr>
            <w:pPrChange w:id="420" w:author="Muhammad Subarkah" w:date="2024-12-11T16:51:00Z" w16du:dateUtc="2024-12-11T09:51:00Z">
              <w:pPr>
                <w:pStyle w:val="TOC3"/>
              </w:pPr>
            </w:pPrChange>
          </w:pPr>
          <w:ins w:id="42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"_Toc184828371"</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2.</w:t>
            </w:r>
            <w:r>
              <w:rPr>
                <w:rFonts w:asciiTheme="minorHAnsi" w:eastAsiaTheme="minorEastAsia" w:hAnsiTheme="minorHAnsi"/>
                <w:noProof/>
                <w:kern w:val="2"/>
                <w:szCs w:val="24"/>
                <w:lang w:eastAsia="id-ID"/>
                <w14:ligatures w14:val="standardContextual"/>
              </w:rPr>
              <w:tab/>
            </w:r>
            <w:r w:rsidRPr="00D110D2">
              <w:rPr>
                <w:rStyle w:val="Hyperlink"/>
                <w:noProof/>
              </w:rPr>
              <w:t>Analisis Data Kelayakan Media</w:t>
            </w:r>
            <w:r>
              <w:rPr>
                <w:noProof/>
                <w:webHidden/>
              </w:rPr>
              <w:tab/>
            </w:r>
            <w:r>
              <w:rPr>
                <w:noProof/>
                <w:webHidden/>
              </w:rPr>
              <w:fldChar w:fldCharType="begin"/>
            </w:r>
            <w:r>
              <w:rPr>
                <w:noProof/>
                <w:webHidden/>
              </w:rPr>
              <w:instrText xml:space="preserve"> PAGEREF _Toc184828371 \h </w:instrText>
            </w:r>
          </w:ins>
          <w:r>
            <w:rPr>
              <w:noProof/>
              <w:webHidden/>
            </w:rPr>
          </w:r>
          <w:r>
            <w:rPr>
              <w:noProof/>
              <w:webHidden/>
            </w:rPr>
            <w:fldChar w:fldCharType="separate"/>
          </w:r>
          <w:ins w:id="422" w:author="Muhammad Subarkah" w:date="2024-12-19T13:03:00Z" w16du:dateUtc="2024-12-19T06:03:00Z">
            <w:r w:rsidR="0021290A">
              <w:rPr>
                <w:noProof/>
                <w:webHidden/>
              </w:rPr>
              <w:t>61</w:t>
            </w:r>
          </w:ins>
          <w:ins w:id="423" w:author="Muhammad Subarkah" w:date="2024-12-11T16:50:00Z" w16du:dateUtc="2024-12-11T09:50:00Z">
            <w:r>
              <w:rPr>
                <w:noProof/>
                <w:webHidden/>
              </w:rPr>
              <w:fldChar w:fldCharType="end"/>
            </w:r>
            <w:r w:rsidRPr="00D110D2">
              <w:rPr>
                <w:rStyle w:val="Hyperlink"/>
                <w:noProof/>
              </w:rPr>
              <w:fldChar w:fldCharType="end"/>
            </w:r>
          </w:ins>
        </w:p>
        <w:p w14:paraId="36B55D51" w14:textId="2056AD3E" w:rsidR="00CE7718" w:rsidRDefault="00CE7718">
          <w:pPr>
            <w:pStyle w:val="TOC3"/>
            <w:spacing w:line="240" w:lineRule="auto"/>
            <w:rPr>
              <w:ins w:id="424" w:author="Muhammad Subarkah" w:date="2024-12-11T16:50:00Z" w16du:dateUtc="2024-12-11T09:50:00Z"/>
              <w:rFonts w:asciiTheme="minorHAnsi" w:eastAsiaTheme="minorEastAsia" w:hAnsiTheme="minorHAnsi"/>
              <w:noProof/>
              <w:kern w:val="2"/>
              <w:szCs w:val="24"/>
              <w:lang w:eastAsia="id-ID"/>
              <w14:ligatures w14:val="standardContextual"/>
            </w:rPr>
            <w:pPrChange w:id="425" w:author="Muhammad Subarkah" w:date="2024-12-11T16:51:00Z" w16du:dateUtc="2024-12-11T09:51:00Z">
              <w:pPr>
                <w:pStyle w:val="TOC3"/>
              </w:pPr>
            </w:pPrChange>
          </w:pPr>
          <w:ins w:id="42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"_Toc184828372"</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3.</w:t>
            </w:r>
            <w:r>
              <w:rPr>
                <w:rFonts w:asciiTheme="minorHAnsi" w:eastAsiaTheme="minorEastAsia" w:hAnsiTheme="minorHAnsi"/>
                <w:noProof/>
                <w:kern w:val="2"/>
                <w:szCs w:val="24"/>
                <w:lang w:eastAsia="id-ID"/>
                <w14:ligatures w14:val="standardContextual"/>
              </w:rPr>
              <w:tab/>
            </w:r>
            <w:r w:rsidRPr="00D110D2">
              <w:rPr>
                <w:rStyle w:val="Hyperlink"/>
                <w:noProof/>
              </w:rPr>
              <w:t>Analis Data Uji Pengguna</w:t>
            </w:r>
            <w:r>
              <w:rPr>
                <w:noProof/>
                <w:webHidden/>
              </w:rPr>
              <w:tab/>
            </w:r>
            <w:r>
              <w:rPr>
                <w:noProof/>
                <w:webHidden/>
              </w:rPr>
              <w:fldChar w:fldCharType="begin"/>
            </w:r>
            <w:r>
              <w:rPr>
                <w:noProof/>
                <w:webHidden/>
              </w:rPr>
              <w:instrText xml:space="preserve"> PAGEREF _Toc184828372 \h </w:instrText>
            </w:r>
          </w:ins>
          <w:r>
            <w:rPr>
              <w:noProof/>
              <w:webHidden/>
            </w:rPr>
          </w:r>
          <w:r>
            <w:rPr>
              <w:noProof/>
              <w:webHidden/>
            </w:rPr>
            <w:fldChar w:fldCharType="separate"/>
          </w:r>
          <w:ins w:id="427" w:author="Muhammad Subarkah" w:date="2024-12-19T13:03:00Z" w16du:dateUtc="2024-12-19T06:03:00Z">
            <w:r w:rsidR="0021290A">
              <w:rPr>
                <w:noProof/>
                <w:webHidden/>
              </w:rPr>
              <w:t>64</w:t>
            </w:r>
          </w:ins>
          <w:ins w:id="428" w:author="Muhammad Subarkah" w:date="2024-12-11T16:50:00Z" w16du:dateUtc="2024-12-11T09:50:00Z">
            <w:r>
              <w:rPr>
                <w:noProof/>
                <w:webHidden/>
              </w:rPr>
              <w:fldChar w:fldCharType="end"/>
            </w:r>
            <w:r w:rsidRPr="00D110D2">
              <w:rPr>
                <w:rStyle w:val="Hyperlink"/>
                <w:noProof/>
              </w:rPr>
              <w:fldChar w:fldCharType="end"/>
            </w:r>
          </w:ins>
        </w:p>
        <w:p w14:paraId="66C9CCA2" w14:textId="2BA45FBE" w:rsidR="00CE7718" w:rsidRDefault="00CE7718">
          <w:pPr>
            <w:pStyle w:val="TOC3"/>
            <w:spacing w:line="240" w:lineRule="auto"/>
            <w:rPr>
              <w:ins w:id="429" w:author="Muhammad Subarkah" w:date="2024-12-11T16:50:00Z" w16du:dateUtc="2024-12-11T09:50:00Z"/>
              <w:rFonts w:asciiTheme="minorHAnsi" w:eastAsiaTheme="minorEastAsia" w:hAnsiTheme="minorHAnsi"/>
              <w:noProof/>
              <w:kern w:val="2"/>
              <w:szCs w:val="24"/>
              <w:lang w:eastAsia="id-ID"/>
              <w14:ligatures w14:val="standardContextual"/>
            </w:rPr>
            <w:pPrChange w:id="430" w:author="Muhammad Subarkah" w:date="2024-12-11T16:51:00Z" w16du:dateUtc="2024-12-11T09:51:00Z">
              <w:pPr>
                <w:pStyle w:val="TOC3"/>
              </w:pPr>
            </w:pPrChange>
          </w:pPr>
          <w:ins w:id="43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"_Toc184828373"</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4.</w:t>
            </w:r>
            <w:r>
              <w:rPr>
                <w:rFonts w:asciiTheme="minorHAnsi" w:eastAsiaTheme="minorEastAsia" w:hAnsiTheme="minorHAnsi"/>
                <w:noProof/>
                <w:kern w:val="2"/>
                <w:szCs w:val="24"/>
                <w:lang w:eastAsia="id-ID"/>
                <w14:ligatures w14:val="standardContextual"/>
              </w:rPr>
              <w:tab/>
            </w:r>
            <w:r w:rsidRPr="00D110D2">
              <w:rPr>
                <w:rStyle w:val="Hyperlink"/>
                <w:noProof/>
              </w:rPr>
              <w:t>Analisis Uji Reliabilitas</w:t>
            </w:r>
            <w:r>
              <w:rPr>
                <w:noProof/>
                <w:webHidden/>
              </w:rPr>
              <w:tab/>
            </w:r>
            <w:r>
              <w:rPr>
                <w:noProof/>
                <w:webHidden/>
              </w:rPr>
              <w:fldChar w:fldCharType="begin"/>
            </w:r>
            <w:r>
              <w:rPr>
                <w:noProof/>
                <w:webHidden/>
              </w:rPr>
              <w:instrText xml:space="preserve"> PAGEREF _Toc184828373 \h </w:instrText>
            </w:r>
          </w:ins>
          <w:r>
            <w:rPr>
              <w:noProof/>
              <w:webHidden/>
            </w:rPr>
          </w:r>
          <w:r>
            <w:rPr>
              <w:noProof/>
              <w:webHidden/>
            </w:rPr>
            <w:fldChar w:fldCharType="separate"/>
          </w:r>
          <w:ins w:id="432" w:author="Muhammad Subarkah" w:date="2024-12-19T13:03:00Z" w16du:dateUtc="2024-12-19T06:03:00Z">
            <w:r w:rsidR="0021290A">
              <w:rPr>
                <w:noProof/>
                <w:webHidden/>
              </w:rPr>
              <w:t>66</w:t>
            </w:r>
          </w:ins>
          <w:ins w:id="433" w:author="Muhammad Subarkah" w:date="2024-12-11T16:50:00Z" w16du:dateUtc="2024-12-11T09:50:00Z">
            <w:r>
              <w:rPr>
                <w:noProof/>
                <w:webHidden/>
              </w:rPr>
              <w:fldChar w:fldCharType="end"/>
            </w:r>
            <w:r w:rsidRPr="00D110D2">
              <w:rPr>
                <w:rStyle w:val="Hyperlink"/>
                <w:noProof/>
              </w:rPr>
              <w:fldChar w:fldCharType="end"/>
            </w:r>
          </w:ins>
        </w:p>
        <w:p w14:paraId="66BC4561" w14:textId="1638C2E1" w:rsidR="00CE7718" w:rsidRDefault="00CE7718">
          <w:pPr>
            <w:pStyle w:val="TOC2"/>
            <w:spacing w:line="240" w:lineRule="auto"/>
            <w:rPr>
              <w:ins w:id="434" w:author="Muhammad Subarkah" w:date="2024-12-11T16:50:00Z" w16du:dateUtc="2024-12-11T09:50:00Z"/>
              <w:rFonts w:asciiTheme="minorHAnsi" w:eastAsiaTheme="minorEastAsia" w:hAnsiTheme="minorHAnsi"/>
              <w:noProof/>
              <w:kern w:val="2"/>
              <w:szCs w:val="24"/>
              <w:lang w:eastAsia="id-ID"/>
              <w14:ligatures w14:val="standardContextual"/>
            </w:rPr>
            <w:pPrChange w:id="435" w:author="Muhammad Subarkah" w:date="2024-12-11T16:51:00Z" w16du:dateUtc="2024-12-11T09:51:00Z">
              <w:pPr>
                <w:pStyle w:val="TOC2"/>
              </w:pPr>
            </w:pPrChange>
          </w:pPr>
          <w:ins w:id="43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"_Toc184828374"</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D.</w:t>
            </w:r>
            <w:r>
              <w:rPr>
                <w:rFonts w:asciiTheme="minorHAnsi" w:eastAsiaTheme="minorEastAsia" w:hAnsiTheme="minorHAnsi"/>
                <w:noProof/>
                <w:kern w:val="2"/>
                <w:szCs w:val="24"/>
                <w:lang w:eastAsia="id-ID"/>
                <w14:ligatures w14:val="standardContextual"/>
              </w:rPr>
              <w:tab/>
            </w:r>
            <w:r w:rsidRPr="00D110D2">
              <w:rPr>
                <w:rStyle w:val="Hyperlink"/>
                <w:noProof/>
              </w:rPr>
              <w:t>Revisi Produk</w:t>
            </w:r>
            <w:r>
              <w:rPr>
                <w:noProof/>
                <w:webHidden/>
              </w:rPr>
              <w:tab/>
            </w:r>
            <w:r>
              <w:rPr>
                <w:noProof/>
                <w:webHidden/>
              </w:rPr>
              <w:fldChar w:fldCharType="begin"/>
            </w:r>
            <w:r>
              <w:rPr>
                <w:noProof/>
                <w:webHidden/>
              </w:rPr>
              <w:instrText xml:space="preserve"> PAGEREF _Toc184828374 \h </w:instrText>
            </w:r>
          </w:ins>
          <w:r>
            <w:rPr>
              <w:noProof/>
              <w:webHidden/>
            </w:rPr>
          </w:r>
          <w:r>
            <w:rPr>
              <w:noProof/>
              <w:webHidden/>
            </w:rPr>
            <w:fldChar w:fldCharType="separate"/>
          </w:r>
          <w:ins w:id="437" w:author="Muhammad Subarkah" w:date="2024-12-19T13:03:00Z" w16du:dateUtc="2024-12-19T06:03:00Z">
            <w:r w:rsidR="0021290A">
              <w:rPr>
                <w:noProof/>
                <w:webHidden/>
              </w:rPr>
              <w:t>66</w:t>
            </w:r>
          </w:ins>
          <w:ins w:id="438" w:author="Muhammad Subarkah" w:date="2024-12-11T16:50:00Z" w16du:dateUtc="2024-12-11T09:50:00Z">
            <w:r>
              <w:rPr>
                <w:noProof/>
                <w:webHidden/>
              </w:rPr>
              <w:fldChar w:fldCharType="end"/>
            </w:r>
            <w:r w:rsidRPr="00D110D2">
              <w:rPr>
                <w:rStyle w:val="Hyperlink"/>
                <w:noProof/>
              </w:rPr>
              <w:fldChar w:fldCharType="end"/>
            </w:r>
          </w:ins>
        </w:p>
        <w:p w14:paraId="5FBE94F8" w14:textId="793922A5" w:rsidR="00CE7718" w:rsidRDefault="00CE7718">
          <w:pPr>
            <w:pStyle w:val="TOC3"/>
            <w:spacing w:line="240" w:lineRule="auto"/>
            <w:rPr>
              <w:ins w:id="439" w:author="Muhammad Subarkah" w:date="2024-12-11T16:50:00Z" w16du:dateUtc="2024-12-11T09:50:00Z"/>
              <w:rFonts w:asciiTheme="minorHAnsi" w:eastAsiaTheme="minorEastAsia" w:hAnsiTheme="minorHAnsi"/>
              <w:noProof/>
              <w:kern w:val="2"/>
              <w:szCs w:val="24"/>
              <w:lang w:eastAsia="id-ID"/>
              <w14:ligatures w14:val="standardContextual"/>
            </w:rPr>
            <w:pPrChange w:id="440" w:author="Muhammad Subarkah" w:date="2024-12-11T16:51:00Z" w16du:dateUtc="2024-12-11T09:51:00Z">
              <w:pPr>
                <w:pStyle w:val="TOC3"/>
              </w:pPr>
            </w:pPrChange>
          </w:pPr>
          <w:ins w:id="44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"_Toc184828375"</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w:t>
            </w:r>
            <w:r>
              <w:rPr>
                <w:rFonts w:asciiTheme="minorHAnsi" w:eastAsiaTheme="minorEastAsia" w:hAnsiTheme="minorHAnsi"/>
                <w:noProof/>
                <w:kern w:val="2"/>
                <w:szCs w:val="24"/>
                <w:lang w:eastAsia="id-ID"/>
                <w14:ligatures w14:val="standardContextual"/>
              </w:rPr>
              <w:tab/>
            </w:r>
            <w:r w:rsidRPr="00D110D2">
              <w:rPr>
                <w:rStyle w:val="Hyperlink"/>
                <w:noProof/>
              </w:rPr>
              <w:t>Hasil Revisi Berdasarkan Ahli Materi</w:t>
            </w:r>
            <w:r>
              <w:rPr>
                <w:noProof/>
                <w:webHidden/>
              </w:rPr>
              <w:tab/>
            </w:r>
            <w:r>
              <w:rPr>
                <w:noProof/>
                <w:webHidden/>
              </w:rPr>
              <w:fldChar w:fldCharType="begin"/>
            </w:r>
            <w:r>
              <w:rPr>
                <w:noProof/>
                <w:webHidden/>
              </w:rPr>
              <w:instrText xml:space="preserve"> PAGEREF _Toc184828375 \h </w:instrText>
            </w:r>
          </w:ins>
          <w:r>
            <w:rPr>
              <w:noProof/>
              <w:webHidden/>
            </w:rPr>
          </w:r>
          <w:r>
            <w:rPr>
              <w:noProof/>
              <w:webHidden/>
            </w:rPr>
            <w:fldChar w:fldCharType="separate"/>
          </w:r>
          <w:ins w:id="442" w:author="Muhammad Subarkah" w:date="2024-12-19T13:03:00Z" w16du:dateUtc="2024-12-19T06:03:00Z">
            <w:r w:rsidR="0021290A">
              <w:rPr>
                <w:noProof/>
                <w:webHidden/>
              </w:rPr>
              <w:t>66</w:t>
            </w:r>
          </w:ins>
          <w:ins w:id="443" w:author="Muhammad Subarkah" w:date="2024-12-11T16:50:00Z" w16du:dateUtc="2024-12-11T09:50:00Z">
            <w:r>
              <w:rPr>
                <w:noProof/>
                <w:webHidden/>
              </w:rPr>
              <w:fldChar w:fldCharType="end"/>
            </w:r>
            <w:r w:rsidRPr="00D110D2">
              <w:rPr>
                <w:rStyle w:val="Hyperlink"/>
                <w:noProof/>
              </w:rPr>
              <w:fldChar w:fldCharType="end"/>
            </w:r>
          </w:ins>
        </w:p>
        <w:p w14:paraId="2D65DC2A" w14:textId="4BBA5CCA" w:rsidR="00CE7718" w:rsidRDefault="00CE7718">
          <w:pPr>
            <w:pStyle w:val="TOC3"/>
            <w:spacing w:line="240" w:lineRule="auto"/>
            <w:rPr>
              <w:ins w:id="444" w:author="Muhammad Subarkah" w:date="2024-12-11T16:50:00Z" w16du:dateUtc="2024-12-11T09:50:00Z"/>
              <w:rFonts w:asciiTheme="minorHAnsi" w:eastAsiaTheme="minorEastAsia" w:hAnsiTheme="minorHAnsi"/>
              <w:noProof/>
              <w:kern w:val="2"/>
              <w:szCs w:val="24"/>
              <w:lang w:eastAsia="id-ID"/>
              <w14:ligatures w14:val="standardContextual"/>
            </w:rPr>
            <w:pPrChange w:id="445" w:author="Muhammad Subarkah" w:date="2024-12-11T16:51:00Z" w16du:dateUtc="2024-12-11T09:51:00Z">
              <w:pPr>
                <w:pStyle w:val="TOC3"/>
              </w:pPr>
            </w:pPrChange>
          </w:pPr>
          <w:ins w:id="44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"_Toc184828376"</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2.</w:t>
            </w:r>
            <w:r>
              <w:rPr>
                <w:rFonts w:asciiTheme="minorHAnsi" w:eastAsiaTheme="minorEastAsia" w:hAnsiTheme="minorHAnsi"/>
                <w:noProof/>
                <w:kern w:val="2"/>
                <w:szCs w:val="24"/>
                <w:lang w:eastAsia="id-ID"/>
                <w14:ligatures w14:val="standardContextual"/>
              </w:rPr>
              <w:tab/>
            </w:r>
            <w:r w:rsidRPr="00D110D2">
              <w:rPr>
                <w:rStyle w:val="Hyperlink"/>
                <w:noProof/>
              </w:rPr>
              <w:t>Hasil Revisi Berdasarkan Ahli Media</w:t>
            </w:r>
            <w:r>
              <w:rPr>
                <w:noProof/>
                <w:webHidden/>
              </w:rPr>
              <w:tab/>
            </w:r>
            <w:r>
              <w:rPr>
                <w:noProof/>
                <w:webHidden/>
              </w:rPr>
              <w:fldChar w:fldCharType="begin"/>
            </w:r>
            <w:r>
              <w:rPr>
                <w:noProof/>
                <w:webHidden/>
              </w:rPr>
              <w:instrText xml:space="preserve"> PAGEREF _Toc184828376 \h </w:instrText>
            </w:r>
          </w:ins>
          <w:r>
            <w:rPr>
              <w:noProof/>
              <w:webHidden/>
            </w:rPr>
          </w:r>
          <w:r>
            <w:rPr>
              <w:noProof/>
              <w:webHidden/>
            </w:rPr>
            <w:fldChar w:fldCharType="separate"/>
          </w:r>
          <w:ins w:id="447" w:author="Muhammad Subarkah" w:date="2024-12-19T13:03:00Z" w16du:dateUtc="2024-12-19T06:03:00Z">
            <w:r w:rsidR="0021290A">
              <w:rPr>
                <w:noProof/>
                <w:webHidden/>
              </w:rPr>
              <w:t>67</w:t>
            </w:r>
          </w:ins>
          <w:ins w:id="448" w:author="Muhammad Subarkah" w:date="2024-12-11T16:50:00Z" w16du:dateUtc="2024-12-11T09:50:00Z">
            <w:r>
              <w:rPr>
                <w:noProof/>
                <w:webHidden/>
              </w:rPr>
              <w:fldChar w:fldCharType="end"/>
            </w:r>
            <w:r w:rsidRPr="00D110D2">
              <w:rPr>
                <w:rStyle w:val="Hyperlink"/>
                <w:noProof/>
              </w:rPr>
              <w:fldChar w:fldCharType="end"/>
            </w:r>
          </w:ins>
        </w:p>
        <w:p w14:paraId="37BC0A94" w14:textId="1291991C" w:rsidR="00CE7718" w:rsidRDefault="00CE7718">
          <w:pPr>
            <w:pStyle w:val="TOC2"/>
            <w:spacing w:line="240" w:lineRule="auto"/>
            <w:rPr>
              <w:ins w:id="449" w:author="Muhammad Subarkah" w:date="2024-12-11T16:50:00Z" w16du:dateUtc="2024-12-11T09:50:00Z"/>
              <w:rFonts w:asciiTheme="minorHAnsi" w:eastAsiaTheme="minorEastAsia" w:hAnsiTheme="minorHAnsi"/>
              <w:noProof/>
              <w:kern w:val="2"/>
              <w:szCs w:val="24"/>
              <w:lang w:eastAsia="id-ID"/>
              <w14:ligatures w14:val="standardContextual"/>
            </w:rPr>
            <w:pPrChange w:id="450" w:author="Muhammad Subarkah" w:date="2024-12-11T16:51:00Z" w16du:dateUtc="2024-12-11T09:51:00Z">
              <w:pPr>
                <w:pStyle w:val="TOC2"/>
              </w:pPr>
            </w:pPrChange>
          </w:pPr>
          <w:ins w:id="45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"_Toc184828377"</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E.</w:t>
            </w:r>
            <w:r>
              <w:rPr>
                <w:rFonts w:asciiTheme="minorHAnsi" w:eastAsiaTheme="minorEastAsia" w:hAnsiTheme="minorHAnsi"/>
                <w:noProof/>
                <w:kern w:val="2"/>
                <w:szCs w:val="24"/>
                <w:lang w:eastAsia="id-ID"/>
                <w14:ligatures w14:val="standardContextual"/>
              </w:rPr>
              <w:tab/>
            </w:r>
            <w:r w:rsidRPr="00D110D2">
              <w:rPr>
                <w:rStyle w:val="Hyperlink"/>
                <w:noProof/>
              </w:rPr>
              <w:t>Kajian Produk</w:t>
            </w:r>
            <w:r>
              <w:rPr>
                <w:noProof/>
                <w:webHidden/>
              </w:rPr>
              <w:tab/>
            </w:r>
            <w:r>
              <w:rPr>
                <w:noProof/>
                <w:webHidden/>
              </w:rPr>
              <w:fldChar w:fldCharType="begin"/>
            </w:r>
            <w:r>
              <w:rPr>
                <w:noProof/>
                <w:webHidden/>
              </w:rPr>
              <w:instrText xml:space="preserve"> PAGEREF _Toc184828377 \h </w:instrText>
            </w:r>
          </w:ins>
          <w:r>
            <w:rPr>
              <w:noProof/>
              <w:webHidden/>
            </w:rPr>
          </w:r>
          <w:r>
            <w:rPr>
              <w:noProof/>
              <w:webHidden/>
            </w:rPr>
            <w:fldChar w:fldCharType="separate"/>
          </w:r>
          <w:ins w:id="452" w:author="Muhammad Subarkah" w:date="2024-12-19T13:03:00Z" w16du:dateUtc="2024-12-19T06:03:00Z">
            <w:r w:rsidR="0021290A">
              <w:rPr>
                <w:noProof/>
                <w:webHidden/>
              </w:rPr>
              <w:t>67</w:t>
            </w:r>
          </w:ins>
          <w:ins w:id="453" w:author="Muhammad Subarkah" w:date="2024-12-11T16:50:00Z" w16du:dateUtc="2024-12-11T09:50:00Z">
            <w:r>
              <w:rPr>
                <w:noProof/>
                <w:webHidden/>
              </w:rPr>
              <w:fldChar w:fldCharType="end"/>
            </w:r>
            <w:r w:rsidRPr="00D110D2">
              <w:rPr>
                <w:rStyle w:val="Hyperlink"/>
                <w:noProof/>
              </w:rPr>
              <w:fldChar w:fldCharType="end"/>
            </w:r>
          </w:ins>
        </w:p>
        <w:p w14:paraId="43EEA901" w14:textId="2E8C8173" w:rsidR="00CE7718" w:rsidRDefault="00CE7718">
          <w:pPr>
            <w:pStyle w:val="TOC2"/>
            <w:spacing w:line="240" w:lineRule="auto"/>
            <w:rPr>
              <w:ins w:id="454" w:author="Muhammad Subarkah" w:date="2024-12-11T16:50:00Z" w16du:dateUtc="2024-12-11T09:50:00Z"/>
              <w:rFonts w:asciiTheme="minorHAnsi" w:eastAsiaTheme="minorEastAsia" w:hAnsiTheme="minorHAnsi"/>
              <w:noProof/>
              <w:kern w:val="2"/>
              <w:szCs w:val="24"/>
              <w:lang w:eastAsia="id-ID"/>
              <w14:ligatures w14:val="standardContextual"/>
            </w:rPr>
            <w:pPrChange w:id="455" w:author="Muhammad Subarkah" w:date="2024-12-11T16:51:00Z" w16du:dateUtc="2024-12-11T09:51:00Z">
              <w:pPr>
                <w:pStyle w:val="TOC2"/>
              </w:pPr>
            </w:pPrChange>
          </w:pPr>
          <w:ins w:id="456" w:author="Muhammad Subarkah" w:date="2024-12-11T16:50:00Z" w16du:dateUtc="2024-12-11T09:50:00Z">
            <w:r w:rsidRPr="00D110D2">
              <w:rPr>
                <w:rStyle w:val="Hyperlink"/>
                <w:noProof/>
              </w:rPr>
              <w:lastRenderedPageBreak/>
              <w:fldChar w:fldCharType="begin"/>
            </w:r>
            <w:r w:rsidRPr="00D110D2">
              <w:rPr>
                <w:rStyle w:val="Hyperlink"/>
                <w:noProof/>
              </w:rPr>
              <w:instrText xml:space="preserve"> </w:instrText>
            </w:r>
            <w:r>
              <w:rPr>
                <w:noProof/>
              </w:rPr>
              <w:instrText>HYPERLINK \l "_Toc184828378"</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F.</w:t>
            </w:r>
            <w:r>
              <w:rPr>
                <w:rFonts w:asciiTheme="minorHAnsi" w:eastAsiaTheme="minorEastAsia" w:hAnsiTheme="minorHAnsi"/>
                <w:noProof/>
                <w:kern w:val="2"/>
                <w:szCs w:val="24"/>
                <w:lang w:eastAsia="id-ID"/>
                <w14:ligatures w14:val="standardContextual"/>
              </w:rPr>
              <w:tab/>
            </w:r>
            <w:r w:rsidRPr="00D110D2">
              <w:rPr>
                <w:rStyle w:val="Hyperlink"/>
                <w:noProof/>
              </w:rPr>
              <w:t>Keterbatasan Penelitian</w:t>
            </w:r>
            <w:r>
              <w:rPr>
                <w:noProof/>
                <w:webHidden/>
              </w:rPr>
              <w:tab/>
            </w:r>
            <w:r>
              <w:rPr>
                <w:noProof/>
                <w:webHidden/>
              </w:rPr>
              <w:fldChar w:fldCharType="begin"/>
            </w:r>
            <w:r>
              <w:rPr>
                <w:noProof/>
                <w:webHidden/>
              </w:rPr>
              <w:instrText xml:space="preserve"> PAGEREF _Toc184828378 \h </w:instrText>
            </w:r>
          </w:ins>
          <w:r>
            <w:rPr>
              <w:noProof/>
              <w:webHidden/>
            </w:rPr>
          </w:r>
          <w:r>
            <w:rPr>
              <w:noProof/>
              <w:webHidden/>
            </w:rPr>
            <w:fldChar w:fldCharType="separate"/>
          </w:r>
          <w:ins w:id="457" w:author="Muhammad Subarkah" w:date="2024-12-19T13:03:00Z" w16du:dateUtc="2024-12-19T06:03:00Z">
            <w:r w:rsidR="0021290A">
              <w:rPr>
                <w:noProof/>
                <w:webHidden/>
              </w:rPr>
              <w:t>69</w:t>
            </w:r>
          </w:ins>
          <w:ins w:id="458" w:author="Muhammad Subarkah" w:date="2024-12-11T16:50:00Z" w16du:dateUtc="2024-12-11T09:50:00Z">
            <w:r>
              <w:rPr>
                <w:noProof/>
                <w:webHidden/>
              </w:rPr>
              <w:fldChar w:fldCharType="end"/>
            </w:r>
            <w:r w:rsidRPr="00D110D2">
              <w:rPr>
                <w:rStyle w:val="Hyperlink"/>
                <w:noProof/>
              </w:rPr>
              <w:fldChar w:fldCharType="end"/>
            </w:r>
          </w:ins>
        </w:p>
        <w:p w14:paraId="35D67204" w14:textId="6EC4D6D9" w:rsidR="00CE7718" w:rsidRDefault="00CE7718">
          <w:pPr>
            <w:pStyle w:val="TOC1"/>
            <w:spacing w:line="240" w:lineRule="auto"/>
            <w:rPr>
              <w:ins w:id="459" w:author="Muhammad Subarkah" w:date="2024-12-11T16:50:00Z" w16du:dateUtc="2024-12-11T09:50:00Z"/>
              <w:rFonts w:asciiTheme="minorHAnsi" w:eastAsiaTheme="minorEastAsia" w:hAnsiTheme="minorHAnsi"/>
              <w:noProof/>
              <w:kern w:val="2"/>
              <w:szCs w:val="24"/>
              <w:lang w:eastAsia="id-ID"/>
              <w14:ligatures w14:val="standardContextual"/>
            </w:rPr>
            <w:pPrChange w:id="460" w:author="Muhammad Subarkah" w:date="2024-12-11T16:51:00Z" w16du:dateUtc="2024-12-11T09:51:00Z">
              <w:pPr>
                <w:pStyle w:val="TOC1"/>
              </w:pPr>
            </w:pPrChange>
          </w:pPr>
          <w:ins w:id="46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"_Toc184828379"</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BAB V SIMPULAN DAN SARAN</w:t>
            </w:r>
            <w:r>
              <w:rPr>
                <w:noProof/>
                <w:webHidden/>
              </w:rPr>
              <w:tab/>
            </w:r>
            <w:r>
              <w:rPr>
                <w:noProof/>
                <w:webHidden/>
              </w:rPr>
              <w:fldChar w:fldCharType="begin"/>
            </w:r>
            <w:r>
              <w:rPr>
                <w:noProof/>
                <w:webHidden/>
              </w:rPr>
              <w:instrText xml:space="preserve"> PAGEREF _Toc184828379 \h </w:instrText>
            </w:r>
          </w:ins>
          <w:r>
            <w:rPr>
              <w:noProof/>
              <w:webHidden/>
            </w:rPr>
          </w:r>
          <w:r>
            <w:rPr>
              <w:noProof/>
              <w:webHidden/>
            </w:rPr>
            <w:fldChar w:fldCharType="separate"/>
          </w:r>
          <w:ins w:id="462" w:author="Muhammad Subarkah" w:date="2024-12-19T13:03:00Z" w16du:dateUtc="2024-12-19T06:03:00Z">
            <w:r w:rsidR="0021290A">
              <w:rPr>
                <w:noProof/>
                <w:webHidden/>
              </w:rPr>
              <w:t>71</w:t>
            </w:r>
          </w:ins>
          <w:ins w:id="463" w:author="Muhammad Subarkah" w:date="2024-12-11T16:50:00Z" w16du:dateUtc="2024-12-11T09:50:00Z">
            <w:r>
              <w:rPr>
                <w:noProof/>
                <w:webHidden/>
              </w:rPr>
              <w:fldChar w:fldCharType="end"/>
            </w:r>
            <w:r w:rsidRPr="00D110D2">
              <w:rPr>
                <w:rStyle w:val="Hyperlink"/>
                <w:noProof/>
              </w:rPr>
              <w:fldChar w:fldCharType="end"/>
            </w:r>
          </w:ins>
        </w:p>
        <w:p w14:paraId="7EE0D772" w14:textId="30F680FC" w:rsidR="00CE7718" w:rsidRDefault="00CE7718">
          <w:pPr>
            <w:pStyle w:val="TOC2"/>
            <w:spacing w:line="240" w:lineRule="auto"/>
            <w:rPr>
              <w:ins w:id="464" w:author="Muhammad Subarkah" w:date="2024-12-11T16:50:00Z" w16du:dateUtc="2024-12-11T09:50:00Z"/>
              <w:rFonts w:asciiTheme="minorHAnsi" w:eastAsiaTheme="minorEastAsia" w:hAnsiTheme="minorHAnsi"/>
              <w:noProof/>
              <w:kern w:val="2"/>
              <w:szCs w:val="24"/>
              <w:lang w:eastAsia="id-ID"/>
              <w14:ligatures w14:val="standardContextual"/>
            </w:rPr>
            <w:pPrChange w:id="465" w:author="Muhammad Subarkah" w:date="2024-12-11T16:51:00Z" w16du:dateUtc="2024-12-11T09:51:00Z">
              <w:pPr>
                <w:pStyle w:val="TOC2"/>
              </w:pPr>
            </w:pPrChange>
          </w:pPr>
          <w:ins w:id="46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"_Toc184828380"</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1.</w:t>
            </w:r>
            <w:r>
              <w:rPr>
                <w:rFonts w:asciiTheme="minorHAnsi" w:eastAsiaTheme="minorEastAsia" w:hAnsiTheme="minorHAnsi"/>
                <w:noProof/>
                <w:kern w:val="2"/>
                <w:szCs w:val="24"/>
                <w:lang w:eastAsia="id-ID"/>
                <w14:ligatures w14:val="standardContextual"/>
              </w:rPr>
              <w:tab/>
            </w:r>
            <w:r w:rsidRPr="00D110D2">
              <w:rPr>
                <w:rStyle w:val="Hyperlink"/>
                <w:noProof/>
              </w:rPr>
              <w:t>Kesimpulan</w:t>
            </w:r>
            <w:r>
              <w:rPr>
                <w:noProof/>
                <w:webHidden/>
              </w:rPr>
              <w:tab/>
            </w:r>
            <w:r>
              <w:rPr>
                <w:noProof/>
                <w:webHidden/>
              </w:rPr>
              <w:fldChar w:fldCharType="begin"/>
            </w:r>
            <w:r>
              <w:rPr>
                <w:noProof/>
                <w:webHidden/>
              </w:rPr>
              <w:instrText xml:space="preserve"> PAGEREF _Toc184828380 \h </w:instrText>
            </w:r>
          </w:ins>
          <w:r>
            <w:rPr>
              <w:noProof/>
              <w:webHidden/>
            </w:rPr>
          </w:r>
          <w:r>
            <w:rPr>
              <w:noProof/>
              <w:webHidden/>
            </w:rPr>
            <w:fldChar w:fldCharType="separate"/>
          </w:r>
          <w:ins w:id="467" w:author="Muhammad Subarkah" w:date="2024-12-19T13:03:00Z" w16du:dateUtc="2024-12-19T06:03:00Z">
            <w:r w:rsidR="0021290A">
              <w:rPr>
                <w:noProof/>
                <w:webHidden/>
              </w:rPr>
              <w:t>71</w:t>
            </w:r>
          </w:ins>
          <w:ins w:id="468" w:author="Muhammad Subarkah" w:date="2024-12-11T16:50:00Z" w16du:dateUtc="2024-12-11T09:50:00Z">
            <w:r>
              <w:rPr>
                <w:noProof/>
                <w:webHidden/>
              </w:rPr>
              <w:fldChar w:fldCharType="end"/>
            </w:r>
            <w:r w:rsidRPr="00D110D2">
              <w:rPr>
                <w:rStyle w:val="Hyperlink"/>
                <w:noProof/>
              </w:rPr>
              <w:fldChar w:fldCharType="end"/>
            </w:r>
          </w:ins>
        </w:p>
        <w:p w14:paraId="12B62202" w14:textId="69E07E49" w:rsidR="00CE7718" w:rsidRDefault="00CE7718">
          <w:pPr>
            <w:pStyle w:val="TOC2"/>
            <w:spacing w:line="240" w:lineRule="auto"/>
            <w:rPr>
              <w:ins w:id="469" w:author="Muhammad Subarkah" w:date="2024-12-11T16:50:00Z" w16du:dateUtc="2024-12-11T09:50:00Z"/>
              <w:rFonts w:asciiTheme="minorHAnsi" w:eastAsiaTheme="minorEastAsia" w:hAnsiTheme="minorHAnsi"/>
              <w:noProof/>
              <w:kern w:val="2"/>
              <w:szCs w:val="24"/>
              <w:lang w:eastAsia="id-ID"/>
              <w14:ligatures w14:val="standardContextual"/>
            </w:rPr>
            <w:pPrChange w:id="470" w:author="Muhammad Subarkah" w:date="2024-12-11T16:51:00Z" w16du:dateUtc="2024-12-11T09:51:00Z">
              <w:pPr>
                <w:pStyle w:val="TOC2"/>
              </w:pPr>
            </w:pPrChange>
          </w:pPr>
          <w:ins w:id="47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"_Toc184828381"</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2.</w:t>
            </w:r>
            <w:r>
              <w:rPr>
                <w:rFonts w:asciiTheme="minorHAnsi" w:eastAsiaTheme="minorEastAsia" w:hAnsiTheme="minorHAnsi"/>
                <w:noProof/>
                <w:kern w:val="2"/>
                <w:szCs w:val="24"/>
                <w:lang w:eastAsia="id-ID"/>
                <w14:ligatures w14:val="standardContextual"/>
              </w:rPr>
              <w:tab/>
            </w:r>
            <w:r w:rsidRPr="00D110D2">
              <w:rPr>
                <w:rStyle w:val="Hyperlink"/>
                <w:noProof/>
              </w:rPr>
              <w:t>Saran</w:t>
            </w:r>
            <w:r>
              <w:rPr>
                <w:noProof/>
                <w:webHidden/>
              </w:rPr>
              <w:tab/>
            </w:r>
            <w:r>
              <w:rPr>
                <w:noProof/>
                <w:webHidden/>
              </w:rPr>
              <w:fldChar w:fldCharType="begin"/>
            </w:r>
            <w:r>
              <w:rPr>
                <w:noProof/>
                <w:webHidden/>
              </w:rPr>
              <w:instrText xml:space="preserve"> PAGEREF _Toc184828381 \h </w:instrText>
            </w:r>
          </w:ins>
          <w:r>
            <w:rPr>
              <w:noProof/>
              <w:webHidden/>
            </w:rPr>
          </w:r>
          <w:r>
            <w:rPr>
              <w:noProof/>
              <w:webHidden/>
            </w:rPr>
            <w:fldChar w:fldCharType="separate"/>
          </w:r>
          <w:ins w:id="472" w:author="Muhammad Subarkah" w:date="2024-12-19T13:03:00Z" w16du:dateUtc="2024-12-19T06:03:00Z">
            <w:r w:rsidR="0021290A">
              <w:rPr>
                <w:noProof/>
                <w:webHidden/>
              </w:rPr>
              <w:t>72</w:t>
            </w:r>
          </w:ins>
          <w:ins w:id="473" w:author="Muhammad Subarkah" w:date="2024-12-11T16:50:00Z" w16du:dateUtc="2024-12-11T09:50:00Z">
            <w:r>
              <w:rPr>
                <w:noProof/>
                <w:webHidden/>
              </w:rPr>
              <w:fldChar w:fldCharType="end"/>
            </w:r>
            <w:r w:rsidRPr="00D110D2">
              <w:rPr>
                <w:rStyle w:val="Hyperlink"/>
                <w:noProof/>
              </w:rPr>
              <w:fldChar w:fldCharType="end"/>
            </w:r>
          </w:ins>
        </w:p>
        <w:p w14:paraId="70436849" w14:textId="603F6ED4" w:rsidR="00CE7718" w:rsidRDefault="00CE7718">
          <w:pPr>
            <w:pStyle w:val="TOC2"/>
            <w:spacing w:line="240" w:lineRule="auto"/>
            <w:rPr>
              <w:ins w:id="474" w:author="Muhammad Subarkah" w:date="2024-12-11T16:50:00Z" w16du:dateUtc="2024-12-11T09:50:00Z"/>
              <w:rFonts w:asciiTheme="minorHAnsi" w:eastAsiaTheme="minorEastAsia" w:hAnsiTheme="minorHAnsi"/>
              <w:noProof/>
              <w:kern w:val="2"/>
              <w:szCs w:val="24"/>
              <w:lang w:eastAsia="id-ID"/>
              <w14:ligatures w14:val="standardContextual"/>
            </w:rPr>
            <w:pPrChange w:id="475" w:author="Muhammad Subarkah" w:date="2024-12-11T16:51:00Z" w16du:dateUtc="2024-12-11T09:51:00Z">
              <w:pPr>
                <w:pStyle w:val="TOC2"/>
              </w:pPr>
            </w:pPrChange>
          </w:pPr>
          <w:ins w:id="47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"_Toc184828382"</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3.</w:t>
            </w:r>
            <w:r>
              <w:rPr>
                <w:rFonts w:asciiTheme="minorHAnsi" w:eastAsiaTheme="minorEastAsia" w:hAnsiTheme="minorHAnsi"/>
                <w:noProof/>
                <w:kern w:val="2"/>
                <w:szCs w:val="24"/>
                <w:lang w:eastAsia="id-ID"/>
                <w14:ligatures w14:val="standardContextual"/>
              </w:rPr>
              <w:tab/>
            </w:r>
            <w:r w:rsidRPr="00D110D2">
              <w:rPr>
                <w:rStyle w:val="Hyperlink"/>
                <w:noProof/>
              </w:rPr>
              <w:t>Pengembangan Lebih Lanjut</w:t>
            </w:r>
            <w:r>
              <w:rPr>
                <w:noProof/>
                <w:webHidden/>
              </w:rPr>
              <w:tab/>
            </w:r>
            <w:r>
              <w:rPr>
                <w:noProof/>
                <w:webHidden/>
              </w:rPr>
              <w:fldChar w:fldCharType="begin"/>
            </w:r>
            <w:r>
              <w:rPr>
                <w:noProof/>
                <w:webHidden/>
              </w:rPr>
              <w:instrText xml:space="preserve"> PAGEREF _Toc184828382 \h </w:instrText>
            </w:r>
          </w:ins>
          <w:r>
            <w:rPr>
              <w:noProof/>
              <w:webHidden/>
            </w:rPr>
          </w:r>
          <w:r>
            <w:rPr>
              <w:noProof/>
              <w:webHidden/>
            </w:rPr>
            <w:fldChar w:fldCharType="separate"/>
          </w:r>
          <w:ins w:id="477" w:author="Muhammad Subarkah" w:date="2024-12-19T13:03:00Z" w16du:dateUtc="2024-12-19T06:03:00Z">
            <w:r w:rsidR="0021290A">
              <w:rPr>
                <w:noProof/>
                <w:webHidden/>
              </w:rPr>
              <w:t>73</w:t>
            </w:r>
          </w:ins>
          <w:ins w:id="478" w:author="Muhammad Subarkah" w:date="2024-12-11T16:50:00Z" w16du:dateUtc="2024-12-11T09:50:00Z">
            <w:r>
              <w:rPr>
                <w:noProof/>
                <w:webHidden/>
              </w:rPr>
              <w:fldChar w:fldCharType="end"/>
            </w:r>
            <w:r w:rsidRPr="00D110D2">
              <w:rPr>
                <w:rStyle w:val="Hyperlink"/>
                <w:noProof/>
              </w:rPr>
              <w:fldChar w:fldCharType="end"/>
            </w:r>
          </w:ins>
        </w:p>
        <w:p w14:paraId="6504B63F" w14:textId="1172EBE4" w:rsidR="00CE7718" w:rsidRDefault="00CE7718">
          <w:pPr>
            <w:pStyle w:val="TOC1"/>
            <w:spacing w:line="240" w:lineRule="auto"/>
            <w:rPr>
              <w:ins w:id="479" w:author="Muhammad Subarkah" w:date="2024-12-11T16:50:00Z" w16du:dateUtc="2024-12-11T09:50:00Z"/>
              <w:rFonts w:asciiTheme="minorHAnsi" w:eastAsiaTheme="minorEastAsia" w:hAnsiTheme="minorHAnsi"/>
              <w:noProof/>
              <w:kern w:val="2"/>
              <w:szCs w:val="24"/>
              <w:lang w:eastAsia="id-ID"/>
              <w14:ligatures w14:val="standardContextual"/>
            </w:rPr>
            <w:pPrChange w:id="480" w:author="Muhammad Subarkah" w:date="2024-12-11T16:51:00Z" w16du:dateUtc="2024-12-11T09:51:00Z">
              <w:pPr>
                <w:pStyle w:val="TOC1"/>
              </w:pPr>
            </w:pPrChange>
          </w:pPr>
          <w:ins w:id="481"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"_Toc184828383"</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DAFTAR PUSTAKA</w:t>
            </w:r>
            <w:r>
              <w:rPr>
                <w:noProof/>
                <w:webHidden/>
              </w:rPr>
              <w:tab/>
            </w:r>
            <w:r>
              <w:rPr>
                <w:noProof/>
                <w:webHidden/>
              </w:rPr>
              <w:fldChar w:fldCharType="begin"/>
            </w:r>
            <w:r>
              <w:rPr>
                <w:noProof/>
                <w:webHidden/>
              </w:rPr>
              <w:instrText xml:space="preserve"> PAGEREF _Toc184828383 \h </w:instrText>
            </w:r>
          </w:ins>
          <w:r>
            <w:rPr>
              <w:noProof/>
              <w:webHidden/>
            </w:rPr>
          </w:r>
          <w:r>
            <w:rPr>
              <w:noProof/>
              <w:webHidden/>
            </w:rPr>
            <w:fldChar w:fldCharType="separate"/>
          </w:r>
          <w:ins w:id="482" w:author="Muhammad Subarkah" w:date="2024-12-19T13:03:00Z" w16du:dateUtc="2024-12-19T06:03:00Z">
            <w:r w:rsidR="0021290A">
              <w:rPr>
                <w:noProof/>
                <w:webHidden/>
              </w:rPr>
              <w:t>74</w:t>
            </w:r>
          </w:ins>
          <w:ins w:id="483" w:author="Muhammad Subarkah" w:date="2024-12-11T16:50:00Z" w16du:dateUtc="2024-12-11T09:50:00Z">
            <w:r>
              <w:rPr>
                <w:noProof/>
                <w:webHidden/>
              </w:rPr>
              <w:fldChar w:fldCharType="end"/>
            </w:r>
            <w:r w:rsidRPr="00D110D2">
              <w:rPr>
                <w:rStyle w:val="Hyperlink"/>
                <w:noProof/>
              </w:rPr>
              <w:fldChar w:fldCharType="end"/>
            </w:r>
          </w:ins>
        </w:p>
        <w:p w14:paraId="00D0874D" w14:textId="4EFDB452" w:rsidR="00CE7718" w:rsidRDefault="00CE7718">
          <w:pPr>
            <w:pStyle w:val="TOC1"/>
            <w:spacing w:line="240" w:lineRule="auto"/>
            <w:rPr>
              <w:ins w:id="484" w:author="Muhammad Subarkah" w:date="2024-12-11T16:50:00Z" w16du:dateUtc="2024-12-11T09:50:00Z"/>
              <w:rFonts w:asciiTheme="minorHAnsi" w:eastAsiaTheme="minorEastAsia" w:hAnsiTheme="minorHAnsi"/>
              <w:noProof/>
              <w:kern w:val="2"/>
              <w:szCs w:val="24"/>
              <w:lang w:eastAsia="id-ID"/>
              <w14:ligatures w14:val="standardContextual"/>
            </w:rPr>
            <w:pPrChange w:id="485" w:author="Muhammad Subarkah" w:date="2024-12-11T16:51:00Z" w16du:dateUtc="2024-12-11T09:51:00Z">
              <w:pPr>
                <w:pStyle w:val="TOC1"/>
              </w:pPr>
            </w:pPrChange>
          </w:pPr>
          <w:ins w:id="486" w:author="Muhammad Subarkah" w:date="2024-12-11T16:50:00Z" w16du:dateUtc="2024-12-11T09:50:00Z">
            <w:r w:rsidRPr="00D110D2">
              <w:rPr>
                <w:rStyle w:val="Hyperlink"/>
                <w:noProof/>
              </w:rPr>
              <w:fldChar w:fldCharType="begin"/>
            </w:r>
            <w:r w:rsidRPr="00D110D2">
              <w:rPr>
                <w:rStyle w:val="Hyperlink"/>
                <w:noProof/>
              </w:rPr>
              <w:instrText xml:space="preserve"> </w:instrText>
            </w:r>
            <w:r>
              <w:rPr>
                <w:noProof/>
              </w:rPr>
              <w:instrText>HYPERLINK \l "_Toc184828384"</w:instrText>
            </w:r>
            <w:r w:rsidRPr="00D110D2">
              <w:rPr>
                <w:rStyle w:val="Hyperlink"/>
                <w:noProof/>
              </w:rPr>
              <w:instrText xml:space="preserve"> </w:instrText>
            </w:r>
            <w:r w:rsidRPr="00D110D2">
              <w:rPr>
                <w:rStyle w:val="Hyperlink"/>
                <w:noProof/>
              </w:rPr>
            </w:r>
            <w:r w:rsidRPr="00D110D2">
              <w:rPr>
                <w:rStyle w:val="Hyperlink"/>
                <w:noProof/>
              </w:rPr>
              <w:fldChar w:fldCharType="separate"/>
            </w:r>
            <w:r w:rsidRPr="00D110D2">
              <w:rPr>
                <w:rStyle w:val="Hyperlink"/>
                <w:noProof/>
              </w:rPr>
              <w:t>LAMPIRAN</w:t>
            </w:r>
            <w:r>
              <w:rPr>
                <w:noProof/>
                <w:webHidden/>
              </w:rPr>
              <w:tab/>
            </w:r>
            <w:r>
              <w:rPr>
                <w:noProof/>
                <w:webHidden/>
              </w:rPr>
              <w:fldChar w:fldCharType="begin"/>
            </w:r>
            <w:r>
              <w:rPr>
                <w:noProof/>
                <w:webHidden/>
              </w:rPr>
              <w:instrText xml:space="preserve"> PAGEREF _Toc184828384 \h </w:instrText>
            </w:r>
          </w:ins>
          <w:r>
            <w:rPr>
              <w:noProof/>
              <w:webHidden/>
            </w:rPr>
          </w:r>
          <w:r>
            <w:rPr>
              <w:noProof/>
              <w:webHidden/>
            </w:rPr>
            <w:fldChar w:fldCharType="separate"/>
          </w:r>
          <w:ins w:id="487" w:author="Muhammad Subarkah" w:date="2024-12-19T13:03:00Z" w16du:dateUtc="2024-12-19T06:03:00Z">
            <w:r w:rsidR="0021290A">
              <w:rPr>
                <w:noProof/>
                <w:webHidden/>
              </w:rPr>
              <w:t>77</w:t>
            </w:r>
          </w:ins>
          <w:ins w:id="488" w:author="Muhammad Subarkah" w:date="2024-12-11T16:50:00Z" w16du:dateUtc="2024-12-11T09:50:00Z">
            <w:r>
              <w:rPr>
                <w:noProof/>
                <w:webHidden/>
              </w:rPr>
              <w:fldChar w:fldCharType="end"/>
            </w:r>
            <w:r w:rsidRPr="00D110D2">
              <w:rPr>
                <w:rStyle w:val="Hyperlink"/>
                <w:noProof/>
              </w:rPr>
              <w:fldChar w:fldCharType="end"/>
            </w:r>
          </w:ins>
        </w:p>
        <w:p w14:paraId="173E3413" w14:textId="5AE3447A" w:rsidR="009C7948" w:rsidRPr="001B4700" w:rsidRDefault="0055223E" w:rsidP="0044743F">
          <w:pPr>
            <w:pStyle w:val="TOC1"/>
          </w:pPr>
          <w:r w:rsidRPr="001B4700">
            <w:fldChar w:fldCharType="end"/>
          </w:r>
        </w:p>
      </w:sdtContent>
    </w:sdt>
    <w:p w14:paraId="1F3A511F" w14:textId="6D835411" w:rsidR="0030128D" w:rsidRPr="001B4700" w:rsidRDefault="0030128D" w:rsidP="001C330A">
      <w:pPr>
        <w:spacing w:line="240" w:lineRule="auto"/>
        <w:jc w:val="left"/>
      </w:pPr>
      <w:r w:rsidRPr="001B4700">
        <w:br w:type="page"/>
      </w:r>
    </w:p>
    <w:p w14:paraId="48B4E838" w14:textId="7DF887BD" w:rsidR="00B26C97" w:rsidRDefault="009C7948" w:rsidP="00265D73">
      <w:pPr>
        <w:pStyle w:val="Heading1"/>
      </w:pPr>
      <w:bookmarkStart w:id="489" w:name="_Toc184828284"/>
      <w:r w:rsidRPr="00377DE2">
        <w:lastRenderedPageBreak/>
        <w:t>DAFTAR TABEL</w:t>
      </w:r>
      <w:bookmarkEnd w:id="489"/>
    </w:p>
    <w:p w14:paraId="7D109296" w14:textId="58775517" w:rsidR="00ED7F52" w:rsidRDefault="00A95671"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fldChar w:fldCharType="begin"/>
      </w:r>
      <w:r>
        <w:instrText xml:space="preserve"> TOC \h \z \c "Tabel" </w:instrText>
      </w:r>
      <w:r>
        <w:fldChar w:fldCharType="separate"/>
      </w:r>
      <w:hyperlink w:anchor="_Toc184828385" w:history="1">
        <w:r w:rsidR="00ED7F52" w:rsidRPr="00923C8A">
          <w:rPr>
            <w:rStyle w:val="Hyperlink"/>
            <w:noProof/>
          </w:rPr>
          <w:t>Tabel 1. Spesifikasi Media Pembelajaran</w:t>
        </w:r>
        <w:r w:rsidR="00ED7F52">
          <w:rPr>
            <w:noProof/>
            <w:webHidden/>
          </w:rPr>
          <w:tab/>
        </w:r>
        <w:r w:rsidR="00ED7F52">
          <w:rPr>
            <w:noProof/>
            <w:webHidden/>
          </w:rPr>
          <w:fldChar w:fldCharType="begin"/>
        </w:r>
        <w:r w:rsidR="00ED7F52">
          <w:rPr>
            <w:noProof/>
            <w:webHidden/>
          </w:rPr>
          <w:instrText xml:space="preserve"> PAGEREF _Toc184828385 \h </w:instrText>
        </w:r>
        <w:r w:rsidR="00ED7F52">
          <w:rPr>
            <w:noProof/>
            <w:webHidden/>
          </w:rPr>
        </w:r>
        <w:r w:rsidR="00ED7F52">
          <w:rPr>
            <w:noProof/>
            <w:webHidden/>
          </w:rPr>
          <w:fldChar w:fldCharType="separate"/>
        </w:r>
        <w:r w:rsidR="0021290A">
          <w:rPr>
            <w:noProof/>
            <w:webHidden/>
          </w:rPr>
          <w:t>7</w:t>
        </w:r>
        <w:r w:rsidR="00ED7F52">
          <w:rPr>
            <w:noProof/>
            <w:webHidden/>
          </w:rPr>
          <w:fldChar w:fldCharType="end"/>
        </w:r>
      </w:hyperlink>
    </w:p>
    <w:p w14:paraId="7FD4830B" w14:textId="558F8AC6"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86" w:history="1">
        <w:r w:rsidRPr="00923C8A">
          <w:rPr>
            <w:rStyle w:val="Hyperlink"/>
            <w:noProof/>
          </w:rPr>
          <w:t>Tabel 2. Penelitian Terdahulu</w:t>
        </w:r>
        <w:r>
          <w:rPr>
            <w:noProof/>
            <w:webHidden/>
          </w:rPr>
          <w:tab/>
        </w:r>
        <w:r>
          <w:rPr>
            <w:noProof/>
            <w:webHidden/>
          </w:rPr>
          <w:fldChar w:fldCharType="begin"/>
        </w:r>
        <w:r>
          <w:rPr>
            <w:noProof/>
            <w:webHidden/>
          </w:rPr>
          <w:instrText xml:space="preserve"> PAGEREF _Toc184828386 \h </w:instrText>
        </w:r>
        <w:r>
          <w:rPr>
            <w:noProof/>
            <w:webHidden/>
          </w:rPr>
        </w:r>
        <w:r>
          <w:rPr>
            <w:noProof/>
            <w:webHidden/>
          </w:rPr>
          <w:fldChar w:fldCharType="separate"/>
        </w:r>
        <w:r w:rsidR="0021290A">
          <w:rPr>
            <w:noProof/>
            <w:webHidden/>
          </w:rPr>
          <w:t>25</w:t>
        </w:r>
        <w:r>
          <w:rPr>
            <w:noProof/>
            <w:webHidden/>
          </w:rPr>
          <w:fldChar w:fldCharType="end"/>
        </w:r>
      </w:hyperlink>
    </w:p>
    <w:p w14:paraId="16B43542" w14:textId="69655A67"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87" w:history="1">
        <w:r w:rsidRPr="00923C8A">
          <w:rPr>
            <w:rStyle w:val="Hyperlink"/>
            <w:noProof/>
          </w:rPr>
          <w:t>Tabel 3. Kisi-Kisi Instrumen Materi</w:t>
        </w:r>
        <w:r>
          <w:rPr>
            <w:noProof/>
            <w:webHidden/>
          </w:rPr>
          <w:tab/>
        </w:r>
        <w:r>
          <w:rPr>
            <w:noProof/>
            <w:webHidden/>
          </w:rPr>
          <w:fldChar w:fldCharType="begin"/>
        </w:r>
        <w:r>
          <w:rPr>
            <w:noProof/>
            <w:webHidden/>
          </w:rPr>
          <w:instrText xml:space="preserve"> PAGEREF _Toc184828387 \h </w:instrText>
        </w:r>
        <w:r>
          <w:rPr>
            <w:noProof/>
            <w:webHidden/>
          </w:rPr>
        </w:r>
        <w:r>
          <w:rPr>
            <w:noProof/>
            <w:webHidden/>
          </w:rPr>
          <w:fldChar w:fldCharType="separate"/>
        </w:r>
        <w:r w:rsidR="0021290A">
          <w:rPr>
            <w:noProof/>
            <w:webHidden/>
          </w:rPr>
          <w:t>40</w:t>
        </w:r>
        <w:r>
          <w:rPr>
            <w:noProof/>
            <w:webHidden/>
          </w:rPr>
          <w:fldChar w:fldCharType="end"/>
        </w:r>
      </w:hyperlink>
    </w:p>
    <w:p w14:paraId="1A6BECFC" w14:textId="666EA8A4"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88" w:history="1">
        <w:r w:rsidRPr="00923C8A">
          <w:rPr>
            <w:rStyle w:val="Hyperlink"/>
            <w:noProof/>
          </w:rPr>
          <w:t>Tabel 4. Kisi-Kisi Instrumen Ahli Media</w:t>
        </w:r>
        <w:r>
          <w:rPr>
            <w:noProof/>
            <w:webHidden/>
          </w:rPr>
          <w:tab/>
        </w:r>
        <w:r>
          <w:rPr>
            <w:noProof/>
            <w:webHidden/>
          </w:rPr>
          <w:fldChar w:fldCharType="begin"/>
        </w:r>
        <w:r>
          <w:rPr>
            <w:noProof/>
            <w:webHidden/>
          </w:rPr>
          <w:instrText xml:space="preserve"> PAGEREF _Toc184828388 \h </w:instrText>
        </w:r>
        <w:r>
          <w:rPr>
            <w:noProof/>
            <w:webHidden/>
          </w:rPr>
        </w:r>
        <w:r>
          <w:rPr>
            <w:noProof/>
            <w:webHidden/>
          </w:rPr>
          <w:fldChar w:fldCharType="separate"/>
        </w:r>
        <w:r w:rsidR="0021290A">
          <w:rPr>
            <w:noProof/>
            <w:webHidden/>
          </w:rPr>
          <w:t>41</w:t>
        </w:r>
        <w:r>
          <w:rPr>
            <w:noProof/>
            <w:webHidden/>
          </w:rPr>
          <w:fldChar w:fldCharType="end"/>
        </w:r>
      </w:hyperlink>
    </w:p>
    <w:p w14:paraId="396F4861" w14:textId="7DA7D1B6"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89" w:history="1">
        <w:r w:rsidRPr="00923C8A">
          <w:rPr>
            <w:rStyle w:val="Hyperlink"/>
            <w:noProof/>
          </w:rPr>
          <w:t>Tabel 5. Kisi-Kisi Instrumen Kelayakan Pengguna</w:t>
        </w:r>
        <w:r>
          <w:rPr>
            <w:noProof/>
            <w:webHidden/>
          </w:rPr>
          <w:tab/>
        </w:r>
        <w:r>
          <w:rPr>
            <w:noProof/>
            <w:webHidden/>
          </w:rPr>
          <w:fldChar w:fldCharType="begin"/>
        </w:r>
        <w:r>
          <w:rPr>
            <w:noProof/>
            <w:webHidden/>
          </w:rPr>
          <w:instrText xml:space="preserve"> PAGEREF _Toc184828389 \h </w:instrText>
        </w:r>
        <w:r>
          <w:rPr>
            <w:noProof/>
            <w:webHidden/>
          </w:rPr>
        </w:r>
        <w:r>
          <w:rPr>
            <w:noProof/>
            <w:webHidden/>
          </w:rPr>
          <w:fldChar w:fldCharType="separate"/>
        </w:r>
        <w:r w:rsidR="0021290A">
          <w:rPr>
            <w:noProof/>
            <w:webHidden/>
          </w:rPr>
          <w:t>41</w:t>
        </w:r>
        <w:r>
          <w:rPr>
            <w:noProof/>
            <w:webHidden/>
          </w:rPr>
          <w:fldChar w:fldCharType="end"/>
        </w:r>
      </w:hyperlink>
    </w:p>
    <w:p w14:paraId="7D3879FE" w14:textId="6F2BEE2C"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0" w:history="1">
        <w:r w:rsidRPr="00923C8A">
          <w:rPr>
            <w:rStyle w:val="Hyperlink"/>
            <w:noProof/>
          </w:rPr>
          <w:t xml:space="preserve">Tabel 6. Skala Likert </w:t>
        </w:r>
        <w:r w:rsidRPr="00923C8A">
          <w:rPr>
            <w:rStyle w:val="Hyperlink"/>
            <w:noProof/>
            <w:lang w:val="en-US"/>
          </w:rPr>
          <w:t>(Likert, 1932)</w:t>
        </w:r>
        <w:r>
          <w:rPr>
            <w:noProof/>
            <w:webHidden/>
          </w:rPr>
          <w:tab/>
        </w:r>
        <w:r>
          <w:rPr>
            <w:noProof/>
            <w:webHidden/>
          </w:rPr>
          <w:fldChar w:fldCharType="begin"/>
        </w:r>
        <w:r>
          <w:rPr>
            <w:noProof/>
            <w:webHidden/>
          </w:rPr>
          <w:instrText xml:space="preserve"> PAGEREF _Toc184828390 \h </w:instrText>
        </w:r>
        <w:r>
          <w:rPr>
            <w:noProof/>
            <w:webHidden/>
          </w:rPr>
        </w:r>
        <w:r>
          <w:rPr>
            <w:noProof/>
            <w:webHidden/>
          </w:rPr>
          <w:fldChar w:fldCharType="separate"/>
        </w:r>
        <w:r w:rsidR="0021290A">
          <w:rPr>
            <w:noProof/>
            <w:webHidden/>
          </w:rPr>
          <w:t>42</w:t>
        </w:r>
        <w:r>
          <w:rPr>
            <w:noProof/>
            <w:webHidden/>
          </w:rPr>
          <w:fldChar w:fldCharType="end"/>
        </w:r>
      </w:hyperlink>
    </w:p>
    <w:p w14:paraId="7AACED6C" w14:textId="230783D8"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1" w:history="1">
        <w:r w:rsidRPr="00923C8A">
          <w:rPr>
            <w:rStyle w:val="Hyperlink"/>
            <w:noProof/>
          </w:rPr>
          <w:t xml:space="preserve">Tabel 7. Tabel Kelayakan </w:t>
        </w:r>
        <w:r w:rsidRPr="00923C8A">
          <w:rPr>
            <w:rStyle w:val="Hyperlink"/>
            <w:noProof/>
            <w:lang w:val="en-US"/>
          </w:rPr>
          <w:t>(Widiyoko, 2012)</w:t>
        </w:r>
        <w:r>
          <w:rPr>
            <w:noProof/>
            <w:webHidden/>
          </w:rPr>
          <w:tab/>
        </w:r>
        <w:r>
          <w:rPr>
            <w:noProof/>
            <w:webHidden/>
          </w:rPr>
          <w:fldChar w:fldCharType="begin"/>
        </w:r>
        <w:r>
          <w:rPr>
            <w:noProof/>
            <w:webHidden/>
          </w:rPr>
          <w:instrText xml:space="preserve"> PAGEREF _Toc184828391 \h </w:instrText>
        </w:r>
        <w:r>
          <w:rPr>
            <w:noProof/>
            <w:webHidden/>
          </w:rPr>
        </w:r>
        <w:r>
          <w:rPr>
            <w:noProof/>
            <w:webHidden/>
          </w:rPr>
          <w:fldChar w:fldCharType="separate"/>
        </w:r>
        <w:r w:rsidR="0021290A">
          <w:rPr>
            <w:noProof/>
            <w:webHidden/>
          </w:rPr>
          <w:t>43</w:t>
        </w:r>
        <w:r>
          <w:rPr>
            <w:noProof/>
            <w:webHidden/>
          </w:rPr>
          <w:fldChar w:fldCharType="end"/>
        </w:r>
      </w:hyperlink>
    </w:p>
    <w:p w14:paraId="571D34A8" w14:textId="79E601B4"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2" w:history="1">
        <w:r w:rsidRPr="00923C8A">
          <w:rPr>
            <w:rStyle w:val="Hyperlink"/>
            <w:noProof/>
          </w:rPr>
          <w:t>Tabel 8. Dimensi Robot</w:t>
        </w:r>
        <w:r>
          <w:rPr>
            <w:noProof/>
            <w:webHidden/>
          </w:rPr>
          <w:tab/>
        </w:r>
        <w:r>
          <w:rPr>
            <w:noProof/>
            <w:webHidden/>
          </w:rPr>
          <w:fldChar w:fldCharType="begin"/>
        </w:r>
        <w:r>
          <w:rPr>
            <w:noProof/>
            <w:webHidden/>
          </w:rPr>
          <w:instrText xml:space="preserve"> PAGEREF _Toc184828392 \h </w:instrText>
        </w:r>
        <w:r>
          <w:rPr>
            <w:noProof/>
            <w:webHidden/>
          </w:rPr>
        </w:r>
        <w:r>
          <w:rPr>
            <w:noProof/>
            <w:webHidden/>
          </w:rPr>
          <w:fldChar w:fldCharType="separate"/>
        </w:r>
        <w:r w:rsidR="0021290A">
          <w:rPr>
            <w:noProof/>
            <w:webHidden/>
          </w:rPr>
          <w:t>46</w:t>
        </w:r>
        <w:r>
          <w:rPr>
            <w:noProof/>
            <w:webHidden/>
          </w:rPr>
          <w:fldChar w:fldCharType="end"/>
        </w:r>
      </w:hyperlink>
    </w:p>
    <w:p w14:paraId="1679E494" w14:textId="2C688628"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3" w:history="1">
        <w:r w:rsidRPr="00923C8A">
          <w:rPr>
            <w:rStyle w:val="Hyperlink"/>
            <w:noProof/>
          </w:rPr>
          <w:t>Tabel 9. Komponen Penyusun Robot Transporter</w:t>
        </w:r>
        <w:r>
          <w:rPr>
            <w:noProof/>
            <w:webHidden/>
          </w:rPr>
          <w:tab/>
        </w:r>
        <w:r>
          <w:rPr>
            <w:noProof/>
            <w:webHidden/>
          </w:rPr>
          <w:fldChar w:fldCharType="begin"/>
        </w:r>
        <w:r>
          <w:rPr>
            <w:noProof/>
            <w:webHidden/>
          </w:rPr>
          <w:instrText xml:space="preserve"> PAGEREF _Toc184828393 \h </w:instrText>
        </w:r>
        <w:r>
          <w:rPr>
            <w:noProof/>
            <w:webHidden/>
          </w:rPr>
        </w:r>
        <w:r>
          <w:rPr>
            <w:noProof/>
            <w:webHidden/>
          </w:rPr>
          <w:fldChar w:fldCharType="separate"/>
        </w:r>
        <w:r w:rsidR="0021290A">
          <w:rPr>
            <w:noProof/>
            <w:webHidden/>
          </w:rPr>
          <w:t>47</w:t>
        </w:r>
        <w:r>
          <w:rPr>
            <w:noProof/>
            <w:webHidden/>
          </w:rPr>
          <w:fldChar w:fldCharType="end"/>
        </w:r>
      </w:hyperlink>
    </w:p>
    <w:p w14:paraId="5D42C98C" w14:textId="3B70D0D2"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4" w:history="1">
        <w:r w:rsidRPr="00923C8A">
          <w:rPr>
            <w:rStyle w:val="Hyperlink"/>
            <w:noProof/>
          </w:rPr>
          <w:t>Tabel 10. Saran Dan Perbaikan Dari Dosen Ahli</w:t>
        </w:r>
        <w:r>
          <w:rPr>
            <w:noProof/>
            <w:webHidden/>
          </w:rPr>
          <w:tab/>
        </w:r>
        <w:r>
          <w:rPr>
            <w:noProof/>
            <w:webHidden/>
          </w:rPr>
          <w:fldChar w:fldCharType="begin"/>
        </w:r>
        <w:r>
          <w:rPr>
            <w:noProof/>
            <w:webHidden/>
          </w:rPr>
          <w:instrText xml:space="preserve"> PAGEREF _Toc184828394 \h </w:instrText>
        </w:r>
        <w:r>
          <w:rPr>
            <w:noProof/>
            <w:webHidden/>
          </w:rPr>
        </w:r>
        <w:r>
          <w:rPr>
            <w:noProof/>
            <w:webHidden/>
          </w:rPr>
          <w:fldChar w:fldCharType="separate"/>
        </w:r>
        <w:r w:rsidR="0021290A">
          <w:rPr>
            <w:noProof/>
            <w:webHidden/>
          </w:rPr>
          <w:t>53</w:t>
        </w:r>
        <w:r>
          <w:rPr>
            <w:noProof/>
            <w:webHidden/>
          </w:rPr>
          <w:fldChar w:fldCharType="end"/>
        </w:r>
      </w:hyperlink>
    </w:p>
    <w:p w14:paraId="663ADA25" w14:textId="31CE90EE"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5" w:history="1">
        <w:r w:rsidRPr="00923C8A">
          <w:rPr>
            <w:rStyle w:val="Hyperlink"/>
            <w:noProof/>
          </w:rPr>
          <w:t xml:space="preserve">Tabel 11. Hasil Uji </w:t>
        </w:r>
        <w:r w:rsidRPr="00923C8A">
          <w:rPr>
            <w:rStyle w:val="Hyperlink"/>
            <w:i/>
            <w:iCs/>
            <w:noProof/>
          </w:rPr>
          <w:t>Blackbox</w:t>
        </w:r>
        <w:r>
          <w:rPr>
            <w:noProof/>
            <w:webHidden/>
          </w:rPr>
          <w:tab/>
        </w:r>
        <w:r>
          <w:rPr>
            <w:noProof/>
            <w:webHidden/>
          </w:rPr>
          <w:fldChar w:fldCharType="begin"/>
        </w:r>
        <w:r>
          <w:rPr>
            <w:noProof/>
            <w:webHidden/>
          </w:rPr>
          <w:instrText xml:space="preserve"> PAGEREF _Toc184828395 \h </w:instrText>
        </w:r>
        <w:r>
          <w:rPr>
            <w:noProof/>
            <w:webHidden/>
          </w:rPr>
        </w:r>
        <w:r>
          <w:rPr>
            <w:noProof/>
            <w:webHidden/>
          </w:rPr>
          <w:fldChar w:fldCharType="separate"/>
        </w:r>
        <w:r w:rsidR="0021290A">
          <w:rPr>
            <w:noProof/>
            <w:webHidden/>
          </w:rPr>
          <w:t>54</w:t>
        </w:r>
        <w:r>
          <w:rPr>
            <w:noProof/>
            <w:webHidden/>
          </w:rPr>
          <w:fldChar w:fldCharType="end"/>
        </w:r>
      </w:hyperlink>
    </w:p>
    <w:p w14:paraId="7ACFB8EC" w14:textId="3AC99FE7"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6" w:history="1">
        <w:r w:rsidRPr="00923C8A">
          <w:rPr>
            <w:rStyle w:val="Hyperlink"/>
            <w:noProof/>
          </w:rPr>
          <w:t>Tabel 12. Hasil Uji Coba Kendali Gerak Putar Robot Tanpa Beban</w:t>
        </w:r>
        <w:r>
          <w:rPr>
            <w:noProof/>
            <w:webHidden/>
          </w:rPr>
          <w:tab/>
        </w:r>
        <w:r>
          <w:rPr>
            <w:noProof/>
            <w:webHidden/>
          </w:rPr>
          <w:fldChar w:fldCharType="begin"/>
        </w:r>
        <w:r>
          <w:rPr>
            <w:noProof/>
            <w:webHidden/>
          </w:rPr>
          <w:instrText xml:space="preserve"> PAGEREF _Toc184828396 \h </w:instrText>
        </w:r>
        <w:r>
          <w:rPr>
            <w:noProof/>
            <w:webHidden/>
          </w:rPr>
        </w:r>
        <w:r>
          <w:rPr>
            <w:noProof/>
            <w:webHidden/>
          </w:rPr>
          <w:fldChar w:fldCharType="separate"/>
        </w:r>
        <w:r w:rsidR="0021290A">
          <w:rPr>
            <w:noProof/>
            <w:webHidden/>
          </w:rPr>
          <w:t>55</w:t>
        </w:r>
        <w:r>
          <w:rPr>
            <w:noProof/>
            <w:webHidden/>
          </w:rPr>
          <w:fldChar w:fldCharType="end"/>
        </w:r>
      </w:hyperlink>
    </w:p>
    <w:p w14:paraId="0DF61CC4" w14:textId="2BEDE8B3"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7" w:history="1">
        <w:r w:rsidRPr="00923C8A">
          <w:rPr>
            <w:rStyle w:val="Hyperlink"/>
            <w:noProof/>
          </w:rPr>
          <w:t>Tabel 13. Hasil Uji Coba Kendali Gerak Putar Robot Dengan Beban</w:t>
        </w:r>
        <w:r>
          <w:rPr>
            <w:noProof/>
            <w:webHidden/>
          </w:rPr>
          <w:tab/>
        </w:r>
        <w:r>
          <w:rPr>
            <w:noProof/>
            <w:webHidden/>
          </w:rPr>
          <w:fldChar w:fldCharType="begin"/>
        </w:r>
        <w:r>
          <w:rPr>
            <w:noProof/>
            <w:webHidden/>
          </w:rPr>
          <w:instrText xml:space="preserve"> PAGEREF _Toc184828397 \h </w:instrText>
        </w:r>
        <w:r>
          <w:rPr>
            <w:noProof/>
            <w:webHidden/>
          </w:rPr>
        </w:r>
        <w:r>
          <w:rPr>
            <w:noProof/>
            <w:webHidden/>
          </w:rPr>
          <w:fldChar w:fldCharType="separate"/>
        </w:r>
        <w:r w:rsidR="0021290A">
          <w:rPr>
            <w:noProof/>
            <w:webHidden/>
          </w:rPr>
          <w:t>56</w:t>
        </w:r>
        <w:r>
          <w:rPr>
            <w:noProof/>
            <w:webHidden/>
          </w:rPr>
          <w:fldChar w:fldCharType="end"/>
        </w:r>
      </w:hyperlink>
    </w:p>
    <w:p w14:paraId="35BA3564" w14:textId="1524867B"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8" w:history="1">
        <w:r w:rsidRPr="00923C8A">
          <w:rPr>
            <w:rStyle w:val="Hyperlink"/>
            <w:noProof/>
          </w:rPr>
          <w:t>Tabel 14. Hasil Uji Kelayakan Ahli Materi</w:t>
        </w:r>
        <w:r>
          <w:rPr>
            <w:noProof/>
            <w:webHidden/>
          </w:rPr>
          <w:tab/>
        </w:r>
        <w:r>
          <w:rPr>
            <w:noProof/>
            <w:webHidden/>
          </w:rPr>
          <w:fldChar w:fldCharType="begin"/>
        </w:r>
        <w:r>
          <w:rPr>
            <w:noProof/>
            <w:webHidden/>
          </w:rPr>
          <w:instrText xml:space="preserve"> PAGEREF _Toc184828398 \h </w:instrText>
        </w:r>
        <w:r>
          <w:rPr>
            <w:noProof/>
            <w:webHidden/>
          </w:rPr>
        </w:r>
        <w:r>
          <w:rPr>
            <w:noProof/>
            <w:webHidden/>
          </w:rPr>
          <w:fldChar w:fldCharType="separate"/>
        </w:r>
        <w:r w:rsidR="0021290A">
          <w:rPr>
            <w:noProof/>
            <w:webHidden/>
          </w:rPr>
          <w:t>57</w:t>
        </w:r>
        <w:r>
          <w:rPr>
            <w:noProof/>
            <w:webHidden/>
          </w:rPr>
          <w:fldChar w:fldCharType="end"/>
        </w:r>
      </w:hyperlink>
    </w:p>
    <w:p w14:paraId="439EFAEB" w14:textId="1F8800E1"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399" w:history="1">
        <w:r w:rsidRPr="00923C8A">
          <w:rPr>
            <w:rStyle w:val="Hyperlink"/>
            <w:noProof/>
          </w:rPr>
          <w:t>Tabel 15. Hasil Uji Kelayakan Ahli Media</w:t>
        </w:r>
        <w:r>
          <w:rPr>
            <w:noProof/>
            <w:webHidden/>
          </w:rPr>
          <w:tab/>
        </w:r>
        <w:r>
          <w:rPr>
            <w:noProof/>
            <w:webHidden/>
          </w:rPr>
          <w:fldChar w:fldCharType="begin"/>
        </w:r>
        <w:r>
          <w:rPr>
            <w:noProof/>
            <w:webHidden/>
          </w:rPr>
          <w:instrText xml:space="preserve"> PAGEREF _Toc184828399 \h </w:instrText>
        </w:r>
        <w:r>
          <w:rPr>
            <w:noProof/>
            <w:webHidden/>
          </w:rPr>
        </w:r>
        <w:r>
          <w:rPr>
            <w:noProof/>
            <w:webHidden/>
          </w:rPr>
          <w:fldChar w:fldCharType="separate"/>
        </w:r>
        <w:r w:rsidR="0021290A">
          <w:rPr>
            <w:noProof/>
            <w:webHidden/>
          </w:rPr>
          <w:t>58</w:t>
        </w:r>
        <w:r>
          <w:rPr>
            <w:noProof/>
            <w:webHidden/>
          </w:rPr>
          <w:fldChar w:fldCharType="end"/>
        </w:r>
      </w:hyperlink>
    </w:p>
    <w:p w14:paraId="450CEF0C" w14:textId="0A1D1D54"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00" w:history="1">
        <w:r w:rsidRPr="00923C8A">
          <w:rPr>
            <w:rStyle w:val="Hyperlink"/>
            <w:noProof/>
          </w:rPr>
          <w:t>Tabel 16. Kategori Penilaian Kelayakan Materi</w:t>
        </w:r>
        <w:r>
          <w:rPr>
            <w:noProof/>
            <w:webHidden/>
          </w:rPr>
          <w:tab/>
        </w:r>
        <w:r>
          <w:rPr>
            <w:noProof/>
            <w:webHidden/>
          </w:rPr>
          <w:fldChar w:fldCharType="begin"/>
        </w:r>
        <w:r>
          <w:rPr>
            <w:noProof/>
            <w:webHidden/>
          </w:rPr>
          <w:instrText xml:space="preserve"> PAGEREF _Toc184828400 \h </w:instrText>
        </w:r>
        <w:r>
          <w:rPr>
            <w:noProof/>
            <w:webHidden/>
          </w:rPr>
        </w:r>
        <w:r>
          <w:rPr>
            <w:noProof/>
            <w:webHidden/>
          </w:rPr>
          <w:fldChar w:fldCharType="separate"/>
        </w:r>
        <w:r w:rsidR="0021290A">
          <w:rPr>
            <w:noProof/>
            <w:webHidden/>
          </w:rPr>
          <w:t>59</w:t>
        </w:r>
        <w:r>
          <w:rPr>
            <w:noProof/>
            <w:webHidden/>
          </w:rPr>
          <w:fldChar w:fldCharType="end"/>
        </w:r>
      </w:hyperlink>
    </w:p>
    <w:p w14:paraId="1C3B8BDC" w14:textId="442746D8"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01" w:history="1">
        <w:r w:rsidRPr="00923C8A">
          <w:rPr>
            <w:rStyle w:val="Hyperlink"/>
            <w:noProof/>
          </w:rPr>
          <w:t>Tabel 15. Kategori Penilaian Kelayakan Media</w:t>
        </w:r>
        <w:r>
          <w:rPr>
            <w:noProof/>
            <w:webHidden/>
          </w:rPr>
          <w:tab/>
        </w:r>
        <w:r>
          <w:rPr>
            <w:noProof/>
            <w:webHidden/>
          </w:rPr>
          <w:fldChar w:fldCharType="begin"/>
        </w:r>
        <w:r>
          <w:rPr>
            <w:noProof/>
            <w:webHidden/>
          </w:rPr>
          <w:instrText xml:space="preserve"> PAGEREF _Toc184828401 \h </w:instrText>
        </w:r>
        <w:r>
          <w:rPr>
            <w:noProof/>
            <w:webHidden/>
          </w:rPr>
        </w:r>
        <w:r>
          <w:rPr>
            <w:noProof/>
            <w:webHidden/>
          </w:rPr>
          <w:fldChar w:fldCharType="separate"/>
        </w:r>
        <w:r w:rsidR="0021290A">
          <w:rPr>
            <w:noProof/>
            <w:webHidden/>
          </w:rPr>
          <w:t>62</w:t>
        </w:r>
        <w:r>
          <w:rPr>
            <w:noProof/>
            <w:webHidden/>
          </w:rPr>
          <w:fldChar w:fldCharType="end"/>
        </w:r>
      </w:hyperlink>
    </w:p>
    <w:p w14:paraId="33712B00" w14:textId="6E42A062" w:rsidR="00ED7F52" w:rsidRDefault="00ED7F52" w:rsidP="00D203D6">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02" w:history="1">
        <w:r w:rsidRPr="00923C8A">
          <w:rPr>
            <w:rStyle w:val="Hyperlink"/>
            <w:noProof/>
          </w:rPr>
          <w:t>Tabel 17. Kategori Penilaian Kelayakan Pengguna</w:t>
        </w:r>
        <w:r>
          <w:rPr>
            <w:noProof/>
            <w:webHidden/>
          </w:rPr>
          <w:tab/>
        </w:r>
        <w:r>
          <w:rPr>
            <w:noProof/>
            <w:webHidden/>
          </w:rPr>
          <w:fldChar w:fldCharType="begin"/>
        </w:r>
        <w:r>
          <w:rPr>
            <w:noProof/>
            <w:webHidden/>
          </w:rPr>
          <w:instrText xml:space="preserve"> PAGEREF _Toc184828402 \h </w:instrText>
        </w:r>
        <w:r>
          <w:rPr>
            <w:noProof/>
            <w:webHidden/>
          </w:rPr>
        </w:r>
        <w:r>
          <w:rPr>
            <w:noProof/>
            <w:webHidden/>
          </w:rPr>
          <w:fldChar w:fldCharType="separate"/>
        </w:r>
        <w:r w:rsidR="0021290A">
          <w:rPr>
            <w:noProof/>
            <w:webHidden/>
          </w:rPr>
          <w:t>64</w:t>
        </w:r>
        <w:r>
          <w:rPr>
            <w:noProof/>
            <w:webHidden/>
          </w:rPr>
          <w:fldChar w:fldCharType="end"/>
        </w:r>
      </w:hyperlink>
    </w:p>
    <w:p w14:paraId="088AABC8" w14:textId="178B5BB2" w:rsidR="00A95671" w:rsidDel="00ED7F52" w:rsidRDefault="00A95671" w:rsidP="00ED7F52">
      <w:pPr>
        <w:pStyle w:val="TableofFigures"/>
        <w:tabs>
          <w:tab w:val="right" w:leader="dot" w:pos="7927"/>
        </w:tabs>
        <w:spacing w:line="240" w:lineRule="auto"/>
        <w:rPr>
          <w:del w:id="490" w:author="Muhammad Subarkah" w:date="2024-12-11T16:51:00Z" w16du:dateUtc="2024-12-11T09:51:00Z"/>
          <w:rFonts w:asciiTheme="minorHAnsi" w:eastAsiaTheme="minorEastAsia" w:hAnsiTheme="minorHAnsi"/>
          <w:noProof/>
          <w:kern w:val="2"/>
          <w:szCs w:val="24"/>
          <w:lang w:eastAsia="id-ID"/>
          <w14:ligatures w14:val="standardContextual"/>
        </w:rPr>
      </w:pPr>
      <w:del w:id="491" w:author="Muhammad Subarkah" w:date="2024-12-11T16:51:00Z" w16du:dateUtc="2024-12-11T09:51:00Z">
        <w:r w:rsidRPr="00ED7F52" w:rsidDel="00ED7F52">
          <w:rPr>
            <w:rStyle w:val="Hyperlink"/>
            <w:noProof/>
          </w:rPr>
          <w:delText>Tabel 1. Spesifikasi Media Pembelajaran</w:delText>
        </w:r>
        <w:r w:rsidDel="00ED7F52">
          <w:rPr>
            <w:noProof/>
            <w:webHidden/>
          </w:rPr>
          <w:tab/>
          <w:delText>8</w:delText>
        </w:r>
      </w:del>
    </w:p>
    <w:p w14:paraId="4AECC3B7" w14:textId="48C3B4FA" w:rsidR="00A95671" w:rsidDel="00ED7F52" w:rsidRDefault="00A95671" w:rsidP="00ED7F52">
      <w:pPr>
        <w:pStyle w:val="TableofFigures"/>
        <w:tabs>
          <w:tab w:val="right" w:leader="dot" w:pos="7927"/>
        </w:tabs>
        <w:spacing w:line="240" w:lineRule="auto"/>
        <w:rPr>
          <w:del w:id="492" w:author="Muhammad Subarkah" w:date="2024-12-11T16:51:00Z" w16du:dateUtc="2024-12-11T09:51:00Z"/>
          <w:rFonts w:asciiTheme="minorHAnsi" w:eastAsiaTheme="minorEastAsia" w:hAnsiTheme="minorHAnsi"/>
          <w:noProof/>
          <w:kern w:val="2"/>
          <w:szCs w:val="24"/>
          <w:lang w:eastAsia="id-ID"/>
          <w14:ligatures w14:val="standardContextual"/>
        </w:rPr>
      </w:pPr>
      <w:del w:id="493" w:author="Muhammad Subarkah" w:date="2024-12-11T16:51:00Z" w16du:dateUtc="2024-12-11T09:51:00Z">
        <w:r w:rsidRPr="00ED7F52" w:rsidDel="00ED7F52">
          <w:rPr>
            <w:rStyle w:val="Hyperlink"/>
            <w:noProof/>
          </w:rPr>
          <w:delText>Tabel 2. Penelitian Terdahulu</w:delText>
        </w:r>
        <w:r w:rsidDel="00ED7F52">
          <w:rPr>
            <w:noProof/>
            <w:webHidden/>
          </w:rPr>
          <w:tab/>
          <w:delText>25</w:delText>
        </w:r>
      </w:del>
    </w:p>
    <w:p w14:paraId="781D15D3" w14:textId="1AC8EC28" w:rsidR="00A95671" w:rsidDel="00ED7F52" w:rsidRDefault="00A95671" w:rsidP="00ED7F52">
      <w:pPr>
        <w:pStyle w:val="TableofFigures"/>
        <w:tabs>
          <w:tab w:val="right" w:leader="dot" w:pos="7927"/>
        </w:tabs>
        <w:spacing w:line="240" w:lineRule="auto"/>
        <w:rPr>
          <w:del w:id="494" w:author="Muhammad Subarkah" w:date="2024-12-11T16:51:00Z" w16du:dateUtc="2024-12-11T09:51:00Z"/>
          <w:rFonts w:asciiTheme="minorHAnsi" w:eastAsiaTheme="minorEastAsia" w:hAnsiTheme="minorHAnsi"/>
          <w:noProof/>
          <w:kern w:val="2"/>
          <w:szCs w:val="24"/>
          <w:lang w:eastAsia="id-ID"/>
          <w14:ligatures w14:val="standardContextual"/>
        </w:rPr>
      </w:pPr>
      <w:del w:id="495" w:author="Muhammad Subarkah" w:date="2024-12-11T16:51:00Z" w16du:dateUtc="2024-12-11T09:51:00Z">
        <w:r w:rsidRPr="00ED7F52" w:rsidDel="00ED7F52">
          <w:rPr>
            <w:rStyle w:val="Hyperlink"/>
            <w:noProof/>
          </w:rPr>
          <w:delText>Tabel 3. Kisi-Kisi Instrumen Materi</w:delText>
        </w:r>
        <w:r w:rsidDel="00ED7F52">
          <w:rPr>
            <w:noProof/>
            <w:webHidden/>
          </w:rPr>
          <w:tab/>
          <w:delText>40</w:delText>
        </w:r>
      </w:del>
    </w:p>
    <w:p w14:paraId="0EDB3166" w14:textId="3DADB3B7" w:rsidR="00A95671" w:rsidDel="00ED7F52" w:rsidRDefault="00A95671" w:rsidP="00ED7F52">
      <w:pPr>
        <w:pStyle w:val="TableofFigures"/>
        <w:tabs>
          <w:tab w:val="right" w:leader="dot" w:pos="7927"/>
        </w:tabs>
        <w:spacing w:line="240" w:lineRule="auto"/>
        <w:rPr>
          <w:del w:id="496" w:author="Muhammad Subarkah" w:date="2024-12-11T16:51:00Z" w16du:dateUtc="2024-12-11T09:51:00Z"/>
          <w:rFonts w:asciiTheme="minorHAnsi" w:eastAsiaTheme="minorEastAsia" w:hAnsiTheme="minorHAnsi"/>
          <w:noProof/>
          <w:kern w:val="2"/>
          <w:szCs w:val="24"/>
          <w:lang w:eastAsia="id-ID"/>
          <w14:ligatures w14:val="standardContextual"/>
        </w:rPr>
      </w:pPr>
      <w:del w:id="497" w:author="Muhammad Subarkah" w:date="2024-12-11T16:51:00Z" w16du:dateUtc="2024-12-11T09:51:00Z">
        <w:r w:rsidRPr="00ED7F52" w:rsidDel="00ED7F52">
          <w:rPr>
            <w:rStyle w:val="Hyperlink"/>
            <w:noProof/>
          </w:rPr>
          <w:delText>Tabel 4. Kisi-Kisi Instrumen Ahli Media</w:delText>
        </w:r>
        <w:r w:rsidDel="00ED7F52">
          <w:rPr>
            <w:noProof/>
            <w:webHidden/>
          </w:rPr>
          <w:tab/>
          <w:delText>41</w:delText>
        </w:r>
      </w:del>
    </w:p>
    <w:p w14:paraId="0A02BF58" w14:textId="1B99FD2F" w:rsidR="00A95671" w:rsidDel="00ED7F52" w:rsidRDefault="00A95671" w:rsidP="00ED7F52">
      <w:pPr>
        <w:pStyle w:val="TableofFigures"/>
        <w:tabs>
          <w:tab w:val="right" w:leader="dot" w:pos="7927"/>
        </w:tabs>
        <w:spacing w:line="240" w:lineRule="auto"/>
        <w:rPr>
          <w:del w:id="498" w:author="Muhammad Subarkah" w:date="2024-12-11T16:51:00Z" w16du:dateUtc="2024-12-11T09:51:00Z"/>
          <w:rFonts w:asciiTheme="minorHAnsi" w:eastAsiaTheme="minorEastAsia" w:hAnsiTheme="minorHAnsi"/>
          <w:noProof/>
          <w:kern w:val="2"/>
          <w:szCs w:val="24"/>
          <w:lang w:eastAsia="id-ID"/>
          <w14:ligatures w14:val="standardContextual"/>
        </w:rPr>
      </w:pPr>
      <w:del w:id="499" w:author="Muhammad Subarkah" w:date="2024-12-11T16:51:00Z" w16du:dateUtc="2024-12-11T09:51:00Z">
        <w:r w:rsidRPr="00ED7F52" w:rsidDel="00ED7F52">
          <w:rPr>
            <w:rStyle w:val="Hyperlink"/>
            <w:noProof/>
          </w:rPr>
          <w:delText>Tabel 5. Kisi-Kisi Instrumen Kelayakan Pengguna</w:delText>
        </w:r>
        <w:r w:rsidDel="00ED7F52">
          <w:rPr>
            <w:noProof/>
            <w:webHidden/>
          </w:rPr>
          <w:tab/>
          <w:delText>41</w:delText>
        </w:r>
      </w:del>
    </w:p>
    <w:p w14:paraId="267349AB" w14:textId="142C3B63" w:rsidR="00A95671" w:rsidDel="00ED7F52" w:rsidRDefault="00A95671" w:rsidP="00ED7F52">
      <w:pPr>
        <w:pStyle w:val="TableofFigures"/>
        <w:tabs>
          <w:tab w:val="right" w:leader="dot" w:pos="7927"/>
        </w:tabs>
        <w:spacing w:line="240" w:lineRule="auto"/>
        <w:rPr>
          <w:del w:id="500" w:author="Muhammad Subarkah" w:date="2024-12-11T16:51:00Z" w16du:dateUtc="2024-12-11T09:51:00Z"/>
          <w:rFonts w:asciiTheme="minorHAnsi" w:eastAsiaTheme="minorEastAsia" w:hAnsiTheme="minorHAnsi"/>
          <w:noProof/>
          <w:kern w:val="2"/>
          <w:szCs w:val="24"/>
          <w:lang w:eastAsia="id-ID"/>
          <w14:ligatures w14:val="standardContextual"/>
        </w:rPr>
      </w:pPr>
      <w:del w:id="501" w:author="Muhammad Subarkah" w:date="2024-12-11T16:51:00Z" w16du:dateUtc="2024-12-11T09:51:00Z">
        <w:r w:rsidRPr="00ED7F52" w:rsidDel="00ED7F52">
          <w:rPr>
            <w:rStyle w:val="Hyperlink"/>
            <w:noProof/>
          </w:rPr>
          <w:delText xml:space="preserve">Tabel 6. Skala Likert </w:delText>
        </w:r>
        <w:r w:rsidRPr="00ED7F52" w:rsidDel="00ED7F52">
          <w:rPr>
            <w:rStyle w:val="Hyperlink"/>
            <w:noProof/>
            <w:lang w:val="en-US"/>
          </w:rPr>
          <w:delText>(Likert, 1932)</w:delText>
        </w:r>
        <w:r w:rsidDel="00ED7F52">
          <w:rPr>
            <w:noProof/>
            <w:webHidden/>
          </w:rPr>
          <w:tab/>
          <w:delText>42</w:delText>
        </w:r>
      </w:del>
    </w:p>
    <w:p w14:paraId="2FDDEF87" w14:textId="21705EC1" w:rsidR="00A95671" w:rsidDel="00ED7F52" w:rsidRDefault="00A95671" w:rsidP="00ED7F52">
      <w:pPr>
        <w:pStyle w:val="TableofFigures"/>
        <w:tabs>
          <w:tab w:val="right" w:leader="dot" w:pos="7927"/>
        </w:tabs>
        <w:spacing w:line="240" w:lineRule="auto"/>
        <w:rPr>
          <w:del w:id="502" w:author="Muhammad Subarkah" w:date="2024-12-11T16:51:00Z" w16du:dateUtc="2024-12-11T09:51:00Z"/>
          <w:rFonts w:asciiTheme="minorHAnsi" w:eastAsiaTheme="minorEastAsia" w:hAnsiTheme="minorHAnsi"/>
          <w:noProof/>
          <w:kern w:val="2"/>
          <w:szCs w:val="24"/>
          <w:lang w:eastAsia="id-ID"/>
          <w14:ligatures w14:val="standardContextual"/>
        </w:rPr>
      </w:pPr>
      <w:del w:id="503" w:author="Muhammad Subarkah" w:date="2024-12-11T16:51:00Z" w16du:dateUtc="2024-12-11T09:51:00Z">
        <w:r w:rsidRPr="00ED7F52" w:rsidDel="00ED7F52">
          <w:rPr>
            <w:rStyle w:val="Hyperlink"/>
            <w:noProof/>
          </w:rPr>
          <w:delText xml:space="preserve">Tabel 7. Tabel Kelayakan </w:delText>
        </w:r>
        <w:r w:rsidRPr="00ED7F52" w:rsidDel="00ED7F52">
          <w:rPr>
            <w:rStyle w:val="Hyperlink"/>
            <w:noProof/>
            <w:lang w:val="en-US"/>
          </w:rPr>
          <w:delText>(Widiyoko, 2012)</w:delText>
        </w:r>
        <w:r w:rsidDel="00ED7F52">
          <w:rPr>
            <w:noProof/>
            <w:webHidden/>
          </w:rPr>
          <w:tab/>
          <w:delText>43</w:delText>
        </w:r>
      </w:del>
    </w:p>
    <w:p w14:paraId="703ACFAD" w14:textId="41354EA2" w:rsidR="00A95671" w:rsidDel="00ED7F52" w:rsidRDefault="00A95671" w:rsidP="00ED7F52">
      <w:pPr>
        <w:pStyle w:val="TableofFigures"/>
        <w:tabs>
          <w:tab w:val="right" w:leader="dot" w:pos="7927"/>
        </w:tabs>
        <w:spacing w:line="240" w:lineRule="auto"/>
        <w:rPr>
          <w:del w:id="504" w:author="Muhammad Subarkah" w:date="2024-12-11T16:51:00Z" w16du:dateUtc="2024-12-11T09:51:00Z"/>
          <w:rFonts w:asciiTheme="minorHAnsi" w:eastAsiaTheme="minorEastAsia" w:hAnsiTheme="minorHAnsi"/>
          <w:noProof/>
          <w:kern w:val="2"/>
          <w:szCs w:val="24"/>
          <w:lang w:eastAsia="id-ID"/>
          <w14:ligatures w14:val="standardContextual"/>
        </w:rPr>
      </w:pPr>
      <w:del w:id="505" w:author="Muhammad Subarkah" w:date="2024-12-11T16:51:00Z" w16du:dateUtc="2024-12-11T09:51:00Z">
        <w:r w:rsidRPr="00ED7F52" w:rsidDel="00ED7F52">
          <w:rPr>
            <w:rStyle w:val="Hyperlink"/>
            <w:noProof/>
          </w:rPr>
          <w:delText>Tabel 8. Spesifikasi Kerangka Robot</w:delText>
        </w:r>
        <w:r w:rsidDel="00ED7F52">
          <w:rPr>
            <w:noProof/>
            <w:webHidden/>
          </w:rPr>
          <w:tab/>
          <w:delText>46</w:delText>
        </w:r>
      </w:del>
    </w:p>
    <w:p w14:paraId="1B3E248C" w14:textId="347E9824" w:rsidR="00A95671" w:rsidDel="00ED7F52" w:rsidRDefault="00A95671" w:rsidP="00ED7F52">
      <w:pPr>
        <w:pStyle w:val="TableofFigures"/>
        <w:tabs>
          <w:tab w:val="right" w:leader="dot" w:pos="7927"/>
        </w:tabs>
        <w:spacing w:line="240" w:lineRule="auto"/>
        <w:rPr>
          <w:del w:id="506" w:author="Muhammad Subarkah" w:date="2024-12-11T16:51:00Z" w16du:dateUtc="2024-12-11T09:51:00Z"/>
          <w:rFonts w:asciiTheme="minorHAnsi" w:eastAsiaTheme="minorEastAsia" w:hAnsiTheme="minorHAnsi"/>
          <w:noProof/>
          <w:kern w:val="2"/>
          <w:szCs w:val="24"/>
          <w:lang w:eastAsia="id-ID"/>
          <w14:ligatures w14:val="standardContextual"/>
        </w:rPr>
      </w:pPr>
      <w:del w:id="507" w:author="Muhammad Subarkah" w:date="2024-12-11T16:51:00Z" w16du:dateUtc="2024-12-11T09:51:00Z">
        <w:r w:rsidRPr="00ED7F52" w:rsidDel="00ED7F52">
          <w:rPr>
            <w:rStyle w:val="Hyperlink"/>
            <w:noProof/>
          </w:rPr>
          <w:delText>Tabel 9. Komponen Penyusun Robot Transporter</w:delText>
        </w:r>
        <w:r w:rsidDel="00ED7F52">
          <w:rPr>
            <w:noProof/>
            <w:webHidden/>
          </w:rPr>
          <w:tab/>
          <w:delText>47</w:delText>
        </w:r>
      </w:del>
    </w:p>
    <w:p w14:paraId="3A0CDCB6" w14:textId="51FABC04" w:rsidR="00A95671" w:rsidDel="00ED7F52" w:rsidRDefault="00A95671" w:rsidP="00ED7F52">
      <w:pPr>
        <w:pStyle w:val="TableofFigures"/>
        <w:tabs>
          <w:tab w:val="right" w:leader="dot" w:pos="7927"/>
        </w:tabs>
        <w:spacing w:line="240" w:lineRule="auto"/>
        <w:rPr>
          <w:del w:id="508" w:author="Muhammad Subarkah" w:date="2024-12-11T16:51:00Z" w16du:dateUtc="2024-12-11T09:51:00Z"/>
          <w:rFonts w:asciiTheme="minorHAnsi" w:eastAsiaTheme="minorEastAsia" w:hAnsiTheme="minorHAnsi"/>
          <w:noProof/>
          <w:kern w:val="2"/>
          <w:szCs w:val="24"/>
          <w:lang w:eastAsia="id-ID"/>
          <w14:ligatures w14:val="standardContextual"/>
        </w:rPr>
      </w:pPr>
      <w:del w:id="509" w:author="Muhammad Subarkah" w:date="2024-12-11T16:51:00Z" w16du:dateUtc="2024-12-11T09:51:00Z">
        <w:r w:rsidRPr="00ED7F52" w:rsidDel="00ED7F52">
          <w:rPr>
            <w:rStyle w:val="Hyperlink"/>
            <w:noProof/>
          </w:rPr>
          <w:delText>Tabel 10. Saran Dan Perbaikan Dari Dosen Ahli</w:delText>
        </w:r>
        <w:r w:rsidDel="00ED7F52">
          <w:rPr>
            <w:noProof/>
            <w:webHidden/>
          </w:rPr>
          <w:tab/>
          <w:delText>53</w:delText>
        </w:r>
      </w:del>
    </w:p>
    <w:p w14:paraId="1A7C0165" w14:textId="28067CA1" w:rsidR="00A95671" w:rsidDel="00ED7F52" w:rsidRDefault="00A95671" w:rsidP="00ED7F52">
      <w:pPr>
        <w:pStyle w:val="TableofFigures"/>
        <w:tabs>
          <w:tab w:val="right" w:leader="dot" w:pos="7927"/>
        </w:tabs>
        <w:spacing w:line="240" w:lineRule="auto"/>
        <w:rPr>
          <w:del w:id="510" w:author="Muhammad Subarkah" w:date="2024-12-11T16:51:00Z" w16du:dateUtc="2024-12-11T09:51:00Z"/>
          <w:rFonts w:asciiTheme="minorHAnsi" w:eastAsiaTheme="minorEastAsia" w:hAnsiTheme="minorHAnsi"/>
          <w:noProof/>
          <w:kern w:val="2"/>
          <w:szCs w:val="24"/>
          <w:lang w:eastAsia="id-ID"/>
          <w14:ligatures w14:val="standardContextual"/>
        </w:rPr>
      </w:pPr>
      <w:del w:id="511" w:author="Muhammad Subarkah" w:date="2024-12-11T16:51:00Z" w16du:dateUtc="2024-12-11T09:51:00Z">
        <w:r w:rsidRPr="00ED7F52" w:rsidDel="00ED7F52">
          <w:rPr>
            <w:rStyle w:val="Hyperlink"/>
            <w:noProof/>
          </w:rPr>
          <w:delText xml:space="preserve">Tabel 11. Hasil Uji </w:delText>
        </w:r>
        <w:r w:rsidRPr="00ED7F52" w:rsidDel="00ED7F52">
          <w:rPr>
            <w:rStyle w:val="Hyperlink"/>
            <w:i/>
            <w:iCs/>
            <w:noProof/>
          </w:rPr>
          <w:delText>Blackbox</w:delText>
        </w:r>
        <w:r w:rsidDel="00ED7F52">
          <w:rPr>
            <w:noProof/>
            <w:webHidden/>
          </w:rPr>
          <w:tab/>
          <w:delText>54</w:delText>
        </w:r>
      </w:del>
    </w:p>
    <w:p w14:paraId="224E39EA" w14:textId="5C993E82" w:rsidR="00A95671" w:rsidDel="00ED7F52" w:rsidRDefault="00A95671" w:rsidP="00ED7F52">
      <w:pPr>
        <w:pStyle w:val="TableofFigures"/>
        <w:tabs>
          <w:tab w:val="right" w:leader="dot" w:pos="7927"/>
        </w:tabs>
        <w:spacing w:line="240" w:lineRule="auto"/>
        <w:rPr>
          <w:del w:id="512" w:author="Muhammad Subarkah" w:date="2024-12-11T16:51:00Z" w16du:dateUtc="2024-12-11T09:51:00Z"/>
          <w:rFonts w:asciiTheme="minorHAnsi" w:eastAsiaTheme="minorEastAsia" w:hAnsiTheme="minorHAnsi"/>
          <w:noProof/>
          <w:kern w:val="2"/>
          <w:szCs w:val="24"/>
          <w:lang w:eastAsia="id-ID"/>
          <w14:ligatures w14:val="standardContextual"/>
        </w:rPr>
      </w:pPr>
      <w:del w:id="513" w:author="Muhammad Subarkah" w:date="2024-12-11T16:51:00Z" w16du:dateUtc="2024-12-11T09:51:00Z">
        <w:r w:rsidRPr="00ED7F52" w:rsidDel="00ED7F52">
          <w:rPr>
            <w:rStyle w:val="Hyperlink"/>
            <w:noProof/>
          </w:rPr>
          <w:delText>Tabel 12. Hasil Uji Coba Kendali Gerak Putar Robot Tanpa Beban</w:delText>
        </w:r>
        <w:r w:rsidDel="00ED7F52">
          <w:rPr>
            <w:noProof/>
            <w:webHidden/>
          </w:rPr>
          <w:tab/>
          <w:delText>55</w:delText>
        </w:r>
      </w:del>
    </w:p>
    <w:p w14:paraId="2E107EA8" w14:textId="30E1A763" w:rsidR="00A95671" w:rsidDel="00ED7F52" w:rsidRDefault="00A95671" w:rsidP="00ED7F52">
      <w:pPr>
        <w:pStyle w:val="TableofFigures"/>
        <w:tabs>
          <w:tab w:val="right" w:leader="dot" w:pos="7927"/>
        </w:tabs>
        <w:spacing w:line="240" w:lineRule="auto"/>
        <w:rPr>
          <w:del w:id="514" w:author="Muhammad Subarkah" w:date="2024-12-11T16:51:00Z" w16du:dateUtc="2024-12-11T09:51:00Z"/>
          <w:rFonts w:asciiTheme="minorHAnsi" w:eastAsiaTheme="minorEastAsia" w:hAnsiTheme="minorHAnsi"/>
          <w:noProof/>
          <w:kern w:val="2"/>
          <w:szCs w:val="24"/>
          <w:lang w:eastAsia="id-ID"/>
          <w14:ligatures w14:val="standardContextual"/>
        </w:rPr>
      </w:pPr>
      <w:del w:id="515" w:author="Muhammad Subarkah" w:date="2024-12-11T16:51:00Z" w16du:dateUtc="2024-12-11T09:51:00Z">
        <w:r w:rsidRPr="00ED7F52" w:rsidDel="00ED7F52">
          <w:rPr>
            <w:rStyle w:val="Hyperlink"/>
            <w:noProof/>
          </w:rPr>
          <w:delText>Tabel 13. Hasil Uji Coba Kendali Gerak Putar Robot Dengan Beban</w:delText>
        </w:r>
        <w:r w:rsidDel="00ED7F52">
          <w:rPr>
            <w:noProof/>
            <w:webHidden/>
          </w:rPr>
          <w:tab/>
          <w:delText>56</w:delText>
        </w:r>
      </w:del>
    </w:p>
    <w:p w14:paraId="49D7B2CC" w14:textId="768FD5AA" w:rsidR="00A95671" w:rsidDel="00ED7F52" w:rsidRDefault="00A95671" w:rsidP="00ED7F52">
      <w:pPr>
        <w:pStyle w:val="TableofFigures"/>
        <w:tabs>
          <w:tab w:val="right" w:leader="dot" w:pos="7927"/>
        </w:tabs>
        <w:spacing w:line="240" w:lineRule="auto"/>
        <w:rPr>
          <w:del w:id="516" w:author="Muhammad Subarkah" w:date="2024-12-11T16:51:00Z" w16du:dateUtc="2024-12-11T09:51:00Z"/>
          <w:rFonts w:asciiTheme="minorHAnsi" w:eastAsiaTheme="minorEastAsia" w:hAnsiTheme="minorHAnsi"/>
          <w:noProof/>
          <w:kern w:val="2"/>
          <w:szCs w:val="24"/>
          <w:lang w:eastAsia="id-ID"/>
          <w14:ligatures w14:val="standardContextual"/>
        </w:rPr>
      </w:pPr>
      <w:del w:id="517" w:author="Muhammad Subarkah" w:date="2024-12-11T16:51:00Z" w16du:dateUtc="2024-12-11T09:51:00Z">
        <w:r w:rsidRPr="00ED7F52" w:rsidDel="00ED7F52">
          <w:rPr>
            <w:rStyle w:val="Hyperlink"/>
            <w:noProof/>
          </w:rPr>
          <w:delText>Tabel 14. Hasil Uji Kelayakan Ahli Materi</w:delText>
        </w:r>
        <w:r w:rsidDel="00ED7F52">
          <w:rPr>
            <w:noProof/>
            <w:webHidden/>
          </w:rPr>
          <w:tab/>
          <w:delText>57</w:delText>
        </w:r>
      </w:del>
    </w:p>
    <w:p w14:paraId="72F305B0" w14:textId="5C3A073A" w:rsidR="00A95671" w:rsidDel="00ED7F52" w:rsidRDefault="00A95671" w:rsidP="00ED7F52">
      <w:pPr>
        <w:pStyle w:val="TableofFigures"/>
        <w:tabs>
          <w:tab w:val="right" w:leader="dot" w:pos="7927"/>
        </w:tabs>
        <w:spacing w:line="240" w:lineRule="auto"/>
        <w:rPr>
          <w:del w:id="518" w:author="Muhammad Subarkah" w:date="2024-12-11T16:51:00Z" w16du:dateUtc="2024-12-11T09:51:00Z"/>
          <w:rFonts w:asciiTheme="minorHAnsi" w:eastAsiaTheme="minorEastAsia" w:hAnsiTheme="minorHAnsi"/>
          <w:noProof/>
          <w:kern w:val="2"/>
          <w:szCs w:val="24"/>
          <w:lang w:eastAsia="id-ID"/>
          <w14:ligatures w14:val="standardContextual"/>
        </w:rPr>
      </w:pPr>
      <w:del w:id="519" w:author="Muhammad Subarkah" w:date="2024-12-11T16:51:00Z" w16du:dateUtc="2024-12-11T09:51:00Z">
        <w:r w:rsidRPr="00ED7F52" w:rsidDel="00ED7F52">
          <w:rPr>
            <w:rStyle w:val="Hyperlink"/>
            <w:noProof/>
          </w:rPr>
          <w:delText>Tabel 15. Hasil Uji Kelayakan Ahli Media</w:delText>
        </w:r>
        <w:r w:rsidDel="00ED7F52">
          <w:rPr>
            <w:noProof/>
            <w:webHidden/>
          </w:rPr>
          <w:tab/>
          <w:delText>58</w:delText>
        </w:r>
      </w:del>
    </w:p>
    <w:p w14:paraId="702E1903" w14:textId="05D0E940" w:rsidR="00A95671" w:rsidDel="00ED7F52" w:rsidRDefault="00A95671" w:rsidP="00ED7F52">
      <w:pPr>
        <w:pStyle w:val="TableofFigures"/>
        <w:tabs>
          <w:tab w:val="right" w:leader="dot" w:pos="7927"/>
        </w:tabs>
        <w:spacing w:line="240" w:lineRule="auto"/>
        <w:rPr>
          <w:del w:id="520" w:author="Muhammad Subarkah" w:date="2024-12-11T16:51:00Z" w16du:dateUtc="2024-12-11T09:51:00Z"/>
          <w:rFonts w:asciiTheme="minorHAnsi" w:eastAsiaTheme="minorEastAsia" w:hAnsiTheme="minorHAnsi"/>
          <w:noProof/>
          <w:kern w:val="2"/>
          <w:szCs w:val="24"/>
          <w:lang w:eastAsia="id-ID"/>
          <w14:ligatures w14:val="standardContextual"/>
        </w:rPr>
      </w:pPr>
      <w:del w:id="521" w:author="Muhammad Subarkah" w:date="2024-12-11T16:51:00Z" w16du:dateUtc="2024-12-11T09:51:00Z">
        <w:r w:rsidRPr="00ED7F52" w:rsidDel="00ED7F52">
          <w:rPr>
            <w:rStyle w:val="Hyperlink"/>
            <w:noProof/>
          </w:rPr>
          <w:delText>Tabel 16. Kategori Penilaian Kelayakan Materi</w:delText>
        </w:r>
        <w:r w:rsidDel="00ED7F52">
          <w:rPr>
            <w:noProof/>
            <w:webHidden/>
          </w:rPr>
          <w:tab/>
          <w:delText>59</w:delText>
        </w:r>
      </w:del>
    </w:p>
    <w:p w14:paraId="33826D78" w14:textId="3A0A00CF" w:rsidR="00A95671" w:rsidDel="00ED7F52" w:rsidRDefault="00A95671" w:rsidP="00ED7F52">
      <w:pPr>
        <w:pStyle w:val="TableofFigures"/>
        <w:tabs>
          <w:tab w:val="right" w:leader="dot" w:pos="7927"/>
        </w:tabs>
        <w:spacing w:line="240" w:lineRule="auto"/>
        <w:rPr>
          <w:del w:id="522" w:author="Muhammad Subarkah" w:date="2024-12-11T16:51:00Z" w16du:dateUtc="2024-12-11T09:51:00Z"/>
          <w:rFonts w:asciiTheme="minorHAnsi" w:eastAsiaTheme="minorEastAsia" w:hAnsiTheme="minorHAnsi"/>
          <w:noProof/>
          <w:kern w:val="2"/>
          <w:szCs w:val="24"/>
          <w:lang w:eastAsia="id-ID"/>
          <w14:ligatures w14:val="standardContextual"/>
        </w:rPr>
      </w:pPr>
      <w:del w:id="523" w:author="Muhammad Subarkah" w:date="2024-12-11T16:51:00Z" w16du:dateUtc="2024-12-11T09:51:00Z">
        <w:r w:rsidRPr="00ED7F52" w:rsidDel="00ED7F52">
          <w:rPr>
            <w:rStyle w:val="Hyperlink"/>
            <w:noProof/>
          </w:rPr>
          <w:delText>Tabel 15. Kategori Penilaian Kelayakan Media</w:delText>
        </w:r>
        <w:r w:rsidDel="00ED7F52">
          <w:rPr>
            <w:noProof/>
            <w:webHidden/>
          </w:rPr>
          <w:tab/>
          <w:delText>62</w:delText>
        </w:r>
      </w:del>
    </w:p>
    <w:p w14:paraId="2DAE654B" w14:textId="1601BD21" w:rsidR="00A95671" w:rsidDel="00ED7F52" w:rsidRDefault="00A95671" w:rsidP="00ED7F52">
      <w:pPr>
        <w:pStyle w:val="TableofFigures"/>
        <w:tabs>
          <w:tab w:val="right" w:leader="dot" w:pos="7927"/>
        </w:tabs>
        <w:spacing w:line="240" w:lineRule="auto"/>
        <w:rPr>
          <w:del w:id="524" w:author="Muhammad Subarkah" w:date="2024-12-11T16:51:00Z" w16du:dateUtc="2024-12-11T09:51:00Z"/>
          <w:rFonts w:asciiTheme="minorHAnsi" w:eastAsiaTheme="minorEastAsia" w:hAnsiTheme="minorHAnsi"/>
          <w:noProof/>
          <w:kern w:val="2"/>
          <w:szCs w:val="24"/>
          <w:lang w:eastAsia="id-ID"/>
          <w14:ligatures w14:val="standardContextual"/>
        </w:rPr>
      </w:pPr>
      <w:del w:id="525" w:author="Muhammad Subarkah" w:date="2024-12-11T16:51:00Z" w16du:dateUtc="2024-12-11T09:51:00Z">
        <w:r w:rsidRPr="00ED7F52" w:rsidDel="00ED7F52">
          <w:rPr>
            <w:rStyle w:val="Hyperlink"/>
            <w:noProof/>
          </w:rPr>
          <w:delText>Tabel 17. Kategori Penilaian Kelayakan Pengguna</w:delText>
        </w:r>
        <w:r w:rsidDel="00ED7F52">
          <w:rPr>
            <w:noProof/>
            <w:webHidden/>
          </w:rPr>
          <w:tab/>
          <w:delText>64</w:delText>
        </w:r>
      </w:del>
    </w:p>
    <w:p w14:paraId="6B51328B" w14:textId="66CE810C" w:rsidR="00B26C97" w:rsidRPr="00502911" w:rsidRDefault="00A95671" w:rsidP="00ED7F52">
      <w:pPr>
        <w:spacing w:line="240" w:lineRule="auto"/>
        <w:jc w:val="left"/>
      </w:pPr>
      <w:r>
        <w:fldChar w:fldCharType="end"/>
      </w:r>
      <w:r w:rsidR="00B26C97">
        <w:br w:type="page"/>
      </w:r>
    </w:p>
    <w:p w14:paraId="625EE048" w14:textId="77777777" w:rsidR="0097707B" w:rsidRDefault="009C7948">
      <w:pPr>
        <w:pStyle w:val="Heading1"/>
        <w:rPr>
          <w:ins w:id="526" w:author="Muhammad Subarkah" w:date="2024-12-10T16:36:00Z" w16du:dateUtc="2024-12-10T09:36:00Z"/>
        </w:rPr>
        <w:pPrChange w:id="527" w:author="Muhammad Subarkah" w:date="2024-12-10T16:36:00Z" w16du:dateUtc="2024-12-10T09:36:00Z">
          <w:pPr>
            <w:pStyle w:val="TableofFigures"/>
            <w:tabs>
              <w:tab w:val="right" w:leader="dot" w:pos="7927"/>
            </w:tabs>
          </w:pPr>
        </w:pPrChange>
      </w:pPr>
      <w:bookmarkStart w:id="528" w:name="_Toc184828285"/>
      <w:r w:rsidRPr="001B4700">
        <w:lastRenderedPageBreak/>
        <w:t>DAFTAR GAMBAR</w:t>
      </w:r>
      <w:bookmarkEnd w:id="528"/>
    </w:p>
    <w:p w14:paraId="7A3B9BC6" w14:textId="311175B1" w:rsidR="008C33AA" w:rsidRDefault="00A95671"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Pr>
          <w:b/>
          <w:bCs/>
        </w:rPr>
        <w:fldChar w:fldCharType="begin"/>
      </w:r>
      <w:r>
        <w:rPr>
          <w:b/>
          <w:bCs/>
        </w:rPr>
        <w:instrText xml:space="preserve"> TOC \h \z \c "Gambar" </w:instrText>
      </w:r>
      <w:r>
        <w:rPr>
          <w:b/>
          <w:bCs/>
        </w:rPr>
        <w:fldChar w:fldCharType="separate"/>
      </w:r>
      <w:hyperlink w:anchor="_Toc184828403" w:history="1">
        <w:r w:rsidR="008C33AA" w:rsidRPr="0083671D">
          <w:rPr>
            <w:rStyle w:val="Hyperlink"/>
            <w:noProof/>
          </w:rPr>
          <w:t>Gambar 1. Model ADDIE Pada Metode Penelitian dan Pengembangan</w:t>
        </w:r>
        <w:r w:rsidR="008C33AA">
          <w:rPr>
            <w:noProof/>
            <w:webHidden/>
          </w:rPr>
          <w:tab/>
        </w:r>
        <w:r w:rsidR="008C33AA">
          <w:rPr>
            <w:noProof/>
            <w:webHidden/>
          </w:rPr>
          <w:fldChar w:fldCharType="begin"/>
        </w:r>
        <w:r w:rsidR="008C33AA">
          <w:rPr>
            <w:noProof/>
            <w:webHidden/>
          </w:rPr>
          <w:instrText xml:space="preserve"> PAGEREF _Toc184828403 \h </w:instrText>
        </w:r>
        <w:r w:rsidR="008C33AA">
          <w:rPr>
            <w:noProof/>
            <w:webHidden/>
          </w:rPr>
        </w:r>
        <w:r w:rsidR="008C33AA">
          <w:rPr>
            <w:noProof/>
            <w:webHidden/>
          </w:rPr>
          <w:fldChar w:fldCharType="separate"/>
        </w:r>
        <w:r w:rsidR="0021290A">
          <w:rPr>
            <w:noProof/>
            <w:webHidden/>
          </w:rPr>
          <w:t>9</w:t>
        </w:r>
        <w:r w:rsidR="008C33AA">
          <w:rPr>
            <w:noProof/>
            <w:webHidden/>
          </w:rPr>
          <w:fldChar w:fldCharType="end"/>
        </w:r>
      </w:hyperlink>
    </w:p>
    <w:p w14:paraId="5BD3F523" w14:textId="0129C822"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04" w:history="1">
        <w:r w:rsidRPr="0083671D">
          <w:rPr>
            <w:rStyle w:val="Hyperlink"/>
            <w:noProof/>
          </w:rPr>
          <w:t>Gambar 2. Blok Diagram Proses IMU</w:t>
        </w:r>
        <w:r>
          <w:rPr>
            <w:noProof/>
            <w:webHidden/>
          </w:rPr>
          <w:tab/>
        </w:r>
        <w:r>
          <w:rPr>
            <w:noProof/>
            <w:webHidden/>
          </w:rPr>
          <w:fldChar w:fldCharType="begin"/>
        </w:r>
        <w:r>
          <w:rPr>
            <w:noProof/>
            <w:webHidden/>
          </w:rPr>
          <w:instrText xml:space="preserve"> PAGEREF _Toc184828404 \h </w:instrText>
        </w:r>
        <w:r>
          <w:rPr>
            <w:noProof/>
            <w:webHidden/>
          </w:rPr>
        </w:r>
        <w:r>
          <w:rPr>
            <w:noProof/>
            <w:webHidden/>
          </w:rPr>
          <w:fldChar w:fldCharType="separate"/>
        </w:r>
        <w:r w:rsidR="0021290A">
          <w:rPr>
            <w:noProof/>
            <w:webHidden/>
          </w:rPr>
          <w:t>16</w:t>
        </w:r>
        <w:r>
          <w:rPr>
            <w:noProof/>
            <w:webHidden/>
          </w:rPr>
          <w:fldChar w:fldCharType="end"/>
        </w:r>
      </w:hyperlink>
    </w:p>
    <w:p w14:paraId="6D702371" w14:textId="0C52DF30"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05" w:history="1">
        <w:r w:rsidRPr="0083671D">
          <w:rPr>
            <w:rStyle w:val="Hyperlink"/>
            <w:noProof/>
          </w:rPr>
          <w:t>Gambar 3. Robot Transporter</w:t>
        </w:r>
        <w:r>
          <w:rPr>
            <w:noProof/>
            <w:webHidden/>
          </w:rPr>
          <w:tab/>
        </w:r>
        <w:r>
          <w:rPr>
            <w:noProof/>
            <w:webHidden/>
          </w:rPr>
          <w:fldChar w:fldCharType="begin"/>
        </w:r>
        <w:r>
          <w:rPr>
            <w:noProof/>
            <w:webHidden/>
          </w:rPr>
          <w:instrText xml:space="preserve"> PAGEREF _Toc184828405 \h </w:instrText>
        </w:r>
        <w:r>
          <w:rPr>
            <w:noProof/>
            <w:webHidden/>
          </w:rPr>
        </w:r>
        <w:r>
          <w:rPr>
            <w:noProof/>
            <w:webHidden/>
          </w:rPr>
          <w:fldChar w:fldCharType="separate"/>
        </w:r>
        <w:r w:rsidR="0021290A">
          <w:rPr>
            <w:noProof/>
            <w:webHidden/>
          </w:rPr>
          <w:t>18</w:t>
        </w:r>
        <w:r>
          <w:rPr>
            <w:noProof/>
            <w:webHidden/>
          </w:rPr>
          <w:fldChar w:fldCharType="end"/>
        </w:r>
      </w:hyperlink>
    </w:p>
    <w:p w14:paraId="020C9D31" w14:textId="2296C671"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06" w:history="1">
        <w:r w:rsidRPr="0083671D">
          <w:rPr>
            <w:rStyle w:val="Hyperlink"/>
            <w:noProof/>
          </w:rPr>
          <w:t>Gambar 4. Mikrokontroler Arduino Uno</w:t>
        </w:r>
        <w:r>
          <w:rPr>
            <w:noProof/>
            <w:webHidden/>
          </w:rPr>
          <w:tab/>
        </w:r>
        <w:r>
          <w:rPr>
            <w:noProof/>
            <w:webHidden/>
          </w:rPr>
          <w:fldChar w:fldCharType="begin"/>
        </w:r>
        <w:r>
          <w:rPr>
            <w:noProof/>
            <w:webHidden/>
          </w:rPr>
          <w:instrText xml:space="preserve"> PAGEREF _Toc184828406 \h </w:instrText>
        </w:r>
        <w:r>
          <w:rPr>
            <w:noProof/>
            <w:webHidden/>
          </w:rPr>
        </w:r>
        <w:r>
          <w:rPr>
            <w:noProof/>
            <w:webHidden/>
          </w:rPr>
          <w:fldChar w:fldCharType="separate"/>
        </w:r>
        <w:r w:rsidR="0021290A">
          <w:rPr>
            <w:noProof/>
            <w:webHidden/>
          </w:rPr>
          <w:t>19</w:t>
        </w:r>
        <w:r>
          <w:rPr>
            <w:noProof/>
            <w:webHidden/>
          </w:rPr>
          <w:fldChar w:fldCharType="end"/>
        </w:r>
      </w:hyperlink>
    </w:p>
    <w:p w14:paraId="38F70D16" w14:textId="0D581E87"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07" w:history="1">
        <w:r w:rsidRPr="0083671D">
          <w:rPr>
            <w:rStyle w:val="Hyperlink"/>
            <w:noProof/>
          </w:rPr>
          <w:t>Gambar 5. Sensor IMU SparkFun Qwiic LSM6DSO</w:t>
        </w:r>
        <w:r>
          <w:rPr>
            <w:noProof/>
            <w:webHidden/>
          </w:rPr>
          <w:tab/>
        </w:r>
        <w:r>
          <w:rPr>
            <w:noProof/>
            <w:webHidden/>
          </w:rPr>
          <w:fldChar w:fldCharType="begin"/>
        </w:r>
        <w:r>
          <w:rPr>
            <w:noProof/>
            <w:webHidden/>
          </w:rPr>
          <w:instrText xml:space="preserve"> PAGEREF _Toc184828407 \h </w:instrText>
        </w:r>
        <w:r>
          <w:rPr>
            <w:noProof/>
            <w:webHidden/>
          </w:rPr>
        </w:r>
        <w:r>
          <w:rPr>
            <w:noProof/>
            <w:webHidden/>
          </w:rPr>
          <w:fldChar w:fldCharType="separate"/>
        </w:r>
        <w:r w:rsidR="0021290A">
          <w:rPr>
            <w:noProof/>
            <w:webHidden/>
          </w:rPr>
          <w:t>20</w:t>
        </w:r>
        <w:r>
          <w:rPr>
            <w:noProof/>
            <w:webHidden/>
          </w:rPr>
          <w:fldChar w:fldCharType="end"/>
        </w:r>
      </w:hyperlink>
    </w:p>
    <w:p w14:paraId="78BDC5E1" w14:textId="46952366"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08" w:history="1">
        <w:r w:rsidRPr="0083671D">
          <w:rPr>
            <w:rStyle w:val="Hyperlink"/>
            <w:noProof/>
          </w:rPr>
          <w:t>Gambar 6. Sensor Kompas HMC5883L</w:t>
        </w:r>
        <w:r>
          <w:rPr>
            <w:noProof/>
            <w:webHidden/>
          </w:rPr>
          <w:tab/>
        </w:r>
        <w:r>
          <w:rPr>
            <w:noProof/>
            <w:webHidden/>
          </w:rPr>
          <w:fldChar w:fldCharType="begin"/>
        </w:r>
        <w:r>
          <w:rPr>
            <w:noProof/>
            <w:webHidden/>
          </w:rPr>
          <w:instrText xml:space="preserve"> PAGEREF _Toc184828408 \h </w:instrText>
        </w:r>
        <w:r>
          <w:rPr>
            <w:noProof/>
            <w:webHidden/>
          </w:rPr>
        </w:r>
        <w:r>
          <w:rPr>
            <w:noProof/>
            <w:webHidden/>
          </w:rPr>
          <w:fldChar w:fldCharType="separate"/>
        </w:r>
        <w:r w:rsidR="0021290A">
          <w:rPr>
            <w:noProof/>
            <w:webHidden/>
          </w:rPr>
          <w:t>21</w:t>
        </w:r>
        <w:r>
          <w:rPr>
            <w:noProof/>
            <w:webHidden/>
          </w:rPr>
          <w:fldChar w:fldCharType="end"/>
        </w:r>
      </w:hyperlink>
    </w:p>
    <w:p w14:paraId="235D451F" w14:textId="43EA3D4C"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09" w:history="1">
        <w:r w:rsidRPr="0083671D">
          <w:rPr>
            <w:rStyle w:val="Hyperlink"/>
            <w:noProof/>
          </w:rPr>
          <w:t>Gambar 7. Motor DC Dengan Wadah Gearbox</w:t>
        </w:r>
        <w:r>
          <w:rPr>
            <w:noProof/>
            <w:webHidden/>
          </w:rPr>
          <w:tab/>
        </w:r>
        <w:r>
          <w:rPr>
            <w:noProof/>
            <w:webHidden/>
          </w:rPr>
          <w:fldChar w:fldCharType="begin"/>
        </w:r>
        <w:r>
          <w:rPr>
            <w:noProof/>
            <w:webHidden/>
          </w:rPr>
          <w:instrText xml:space="preserve"> PAGEREF _Toc184828409 \h </w:instrText>
        </w:r>
        <w:r>
          <w:rPr>
            <w:noProof/>
            <w:webHidden/>
          </w:rPr>
        </w:r>
        <w:r>
          <w:rPr>
            <w:noProof/>
            <w:webHidden/>
          </w:rPr>
          <w:fldChar w:fldCharType="separate"/>
        </w:r>
        <w:r w:rsidR="0021290A">
          <w:rPr>
            <w:noProof/>
            <w:webHidden/>
          </w:rPr>
          <w:t>23</w:t>
        </w:r>
        <w:r>
          <w:rPr>
            <w:noProof/>
            <w:webHidden/>
          </w:rPr>
          <w:fldChar w:fldCharType="end"/>
        </w:r>
      </w:hyperlink>
    </w:p>
    <w:p w14:paraId="4C317DD1" w14:textId="4E0D3C8E"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0" w:history="1">
        <w:r w:rsidRPr="0083671D">
          <w:rPr>
            <w:rStyle w:val="Hyperlink"/>
            <w:noProof/>
          </w:rPr>
          <w:t>Gambar 8. Kerangka Berpikir</w:t>
        </w:r>
        <w:r>
          <w:rPr>
            <w:noProof/>
            <w:webHidden/>
          </w:rPr>
          <w:tab/>
        </w:r>
        <w:r>
          <w:rPr>
            <w:noProof/>
            <w:webHidden/>
          </w:rPr>
          <w:fldChar w:fldCharType="begin"/>
        </w:r>
        <w:r>
          <w:rPr>
            <w:noProof/>
            <w:webHidden/>
          </w:rPr>
          <w:instrText xml:space="preserve"> PAGEREF _Toc184828410 \h </w:instrText>
        </w:r>
        <w:r>
          <w:rPr>
            <w:noProof/>
            <w:webHidden/>
          </w:rPr>
        </w:r>
        <w:r>
          <w:rPr>
            <w:noProof/>
            <w:webHidden/>
          </w:rPr>
          <w:fldChar w:fldCharType="separate"/>
        </w:r>
        <w:r w:rsidR="0021290A">
          <w:rPr>
            <w:noProof/>
            <w:webHidden/>
          </w:rPr>
          <w:t>29</w:t>
        </w:r>
        <w:r>
          <w:rPr>
            <w:noProof/>
            <w:webHidden/>
          </w:rPr>
          <w:fldChar w:fldCharType="end"/>
        </w:r>
      </w:hyperlink>
    </w:p>
    <w:p w14:paraId="21B4A6AD" w14:textId="5BE7DFF0"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1" w:history="1">
        <w:r w:rsidRPr="0083671D">
          <w:rPr>
            <w:rStyle w:val="Hyperlink"/>
            <w:noProof/>
          </w:rPr>
          <w:t xml:space="preserve">Gambar 9. Desain Robot </w:t>
        </w:r>
        <w:r w:rsidRPr="0083671D">
          <w:rPr>
            <w:rStyle w:val="Hyperlink"/>
            <w:i/>
            <w:iCs/>
            <w:noProof/>
          </w:rPr>
          <w:t>Transporter</w:t>
        </w:r>
        <w:r>
          <w:rPr>
            <w:noProof/>
            <w:webHidden/>
          </w:rPr>
          <w:tab/>
        </w:r>
        <w:r>
          <w:rPr>
            <w:noProof/>
            <w:webHidden/>
          </w:rPr>
          <w:fldChar w:fldCharType="begin"/>
        </w:r>
        <w:r>
          <w:rPr>
            <w:noProof/>
            <w:webHidden/>
          </w:rPr>
          <w:instrText xml:space="preserve"> PAGEREF _Toc184828411 \h </w:instrText>
        </w:r>
        <w:r>
          <w:rPr>
            <w:noProof/>
            <w:webHidden/>
          </w:rPr>
        </w:r>
        <w:r>
          <w:rPr>
            <w:noProof/>
            <w:webHidden/>
          </w:rPr>
          <w:fldChar w:fldCharType="separate"/>
        </w:r>
        <w:r w:rsidR="0021290A">
          <w:rPr>
            <w:noProof/>
            <w:webHidden/>
          </w:rPr>
          <w:t>45</w:t>
        </w:r>
        <w:r>
          <w:rPr>
            <w:noProof/>
            <w:webHidden/>
          </w:rPr>
          <w:fldChar w:fldCharType="end"/>
        </w:r>
      </w:hyperlink>
    </w:p>
    <w:p w14:paraId="2A6AF5F8" w14:textId="7544596B"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2" w:history="1">
        <w:r w:rsidRPr="0083671D">
          <w:rPr>
            <w:rStyle w:val="Hyperlink"/>
            <w:noProof/>
          </w:rPr>
          <w:t xml:space="preserve">Gambar 10. </w:t>
        </w:r>
        <w:r w:rsidRPr="0083671D">
          <w:rPr>
            <w:rStyle w:val="Hyperlink"/>
            <w:i/>
            <w:iCs/>
            <w:noProof/>
          </w:rPr>
          <w:t>Wiring</w:t>
        </w:r>
        <w:r w:rsidRPr="0083671D">
          <w:rPr>
            <w:rStyle w:val="Hyperlink"/>
            <w:noProof/>
          </w:rPr>
          <w:t xml:space="preserve"> diagram robot </w:t>
        </w:r>
        <w:r w:rsidRPr="0083671D">
          <w:rPr>
            <w:rStyle w:val="Hyperlink"/>
            <w:i/>
            <w:iCs/>
            <w:noProof/>
          </w:rPr>
          <w:t>transporter</w:t>
        </w:r>
        <w:r>
          <w:rPr>
            <w:noProof/>
            <w:webHidden/>
          </w:rPr>
          <w:tab/>
        </w:r>
        <w:r>
          <w:rPr>
            <w:noProof/>
            <w:webHidden/>
          </w:rPr>
          <w:fldChar w:fldCharType="begin"/>
        </w:r>
        <w:r>
          <w:rPr>
            <w:noProof/>
            <w:webHidden/>
          </w:rPr>
          <w:instrText xml:space="preserve"> PAGEREF _Toc184828412 \h </w:instrText>
        </w:r>
        <w:r>
          <w:rPr>
            <w:noProof/>
            <w:webHidden/>
          </w:rPr>
        </w:r>
        <w:r>
          <w:rPr>
            <w:noProof/>
            <w:webHidden/>
          </w:rPr>
          <w:fldChar w:fldCharType="separate"/>
        </w:r>
        <w:r w:rsidR="0021290A">
          <w:rPr>
            <w:noProof/>
            <w:webHidden/>
          </w:rPr>
          <w:t>46</w:t>
        </w:r>
        <w:r>
          <w:rPr>
            <w:noProof/>
            <w:webHidden/>
          </w:rPr>
          <w:fldChar w:fldCharType="end"/>
        </w:r>
      </w:hyperlink>
    </w:p>
    <w:p w14:paraId="646AEAA2" w14:textId="317F259A"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3" w:history="1">
        <w:r w:rsidRPr="0083671D">
          <w:rPr>
            <w:rStyle w:val="Hyperlink"/>
            <w:noProof/>
          </w:rPr>
          <w:t xml:space="preserve">Gambar 11. </w:t>
        </w:r>
        <w:r w:rsidRPr="0083671D">
          <w:rPr>
            <w:rStyle w:val="Hyperlink"/>
            <w:i/>
            <w:iCs/>
            <w:noProof/>
          </w:rPr>
          <w:t>Flowchart</w:t>
        </w:r>
        <w:r w:rsidRPr="0083671D">
          <w:rPr>
            <w:rStyle w:val="Hyperlink"/>
            <w:noProof/>
          </w:rPr>
          <w:t xml:space="preserve"> Program</w:t>
        </w:r>
        <w:r>
          <w:rPr>
            <w:noProof/>
            <w:webHidden/>
          </w:rPr>
          <w:tab/>
        </w:r>
        <w:r>
          <w:rPr>
            <w:noProof/>
            <w:webHidden/>
          </w:rPr>
          <w:fldChar w:fldCharType="begin"/>
        </w:r>
        <w:r>
          <w:rPr>
            <w:noProof/>
            <w:webHidden/>
          </w:rPr>
          <w:instrText xml:space="preserve"> PAGEREF _Toc184828413 \h </w:instrText>
        </w:r>
        <w:r>
          <w:rPr>
            <w:noProof/>
            <w:webHidden/>
          </w:rPr>
        </w:r>
        <w:r>
          <w:rPr>
            <w:noProof/>
            <w:webHidden/>
          </w:rPr>
          <w:fldChar w:fldCharType="separate"/>
        </w:r>
        <w:r w:rsidR="0021290A">
          <w:rPr>
            <w:noProof/>
            <w:webHidden/>
          </w:rPr>
          <w:t>48</w:t>
        </w:r>
        <w:r>
          <w:rPr>
            <w:noProof/>
            <w:webHidden/>
          </w:rPr>
          <w:fldChar w:fldCharType="end"/>
        </w:r>
      </w:hyperlink>
    </w:p>
    <w:p w14:paraId="74B823E3" w14:textId="20159304"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4" w:history="1">
        <w:r w:rsidRPr="0083671D">
          <w:rPr>
            <w:rStyle w:val="Hyperlink"/>
            <w:noProof/>
          </w:rPr>
          <w:t>Gambar 13. Hasil Robot Transporter Tampak Atas</w:t>
        </w:r>
        <w:r>
          <w:rPr>
            <w:noProof/>
            <w:webHidden/>
          </w:rPr>
          <w:tab/>
        </w:r>
        <w:r>
          <w:rPr>
            <w:noProof/>
            <w:webHidden/>
          </w:rPr>
          <w:fldChar w:fldCharType="begin"/>
        </w:r>
        <w:r>
          <w:rPr>
            <w:noProof/>
            <w:webHidden/>
          </w:rPr>
          <w:instrText xml:space="preserve"> PAGEREF _Toc184828414 \h </w:instrText>
        </w:r>
        <w:r>
          <w:rPr>
            <w:noProof/>
            <w:webHidden/>
          </w:rPr>
        </w:r>
        <w:r>
          <w:rPr>
            <w:noProof/>
            <w:webHidden/>
          </w:rPr>
          <w:fldChar w:fldCharType="separate"/>
        </w:r>
        <w:r w:rsidR="0021290A">
          <w:rPr>
            <w:noProof/>
            <w:webHidden/>
          </w:rPr>
          <w:t>50</w:t>
        </w:r>
        <w:r>
          <w:rPr>
            <w:noProof/>
            <w:webHidden/>
          </w:rPr>
          <w:fldChar w:fldCharType="end"/>
        </w:r>
      </w:hyperlink>
    </w:p>
    <w:p w14:paraId="5745AFE7" w14:textId="36BB60FE"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5" w:history="1">
        <w:r w:rsidRPr="0083671D">
          <w:rPr>
            <w:rStyle w:val="Hyperlink"/>
            <w:noProof/>
          </w:rPr>
          <w:t xml:space="preserve">Gambar 14. Hasil Robot </w:t>
        </w:r>
        <w:r w:rsidRPr="0083671D">
          <w:rPr>
            <w:rStyle w:val="Hyperlink"/>
            <w:i/>
            <w:iCs/>
            <w:noProof/>
          </w:rPr>
          <w:t>Transporter</w:t>
        </w:r>
        <w:r w:rsidRPr="0083671D">
          <w:rPr>
            <w:rStyle w:val="Hyperlink"/>
            <w:noProof/>
          </w:rPr>
          <w:t xml:space="preserve"> Tampak Bawah</w:t>
        </w:r>
        <w:r>
          <w:rPr>
            <w:noProof/>
            <w:webHidden/>
          </w:rPr>
          <w:tab/>
        </w:r>
        <w:r>
          <w:rPr>
            <w:noProof/>
            <w:webHidden/>
          </w:rPr>
          <w:fldChar w:fldCharType="begin"/>
        </w:r>
        <w:r>
          <w:rPr>
            <w:noProof/>
            <w:webHidden/>
          </w:rPr>
          <w:instrText xml:space="preserve"> PAGEREF _Toc184828415 \h </w:instrText>
        </w:r>
        <w:r>
          <w:rPr>
            <w:noProof/>
            <w:webHidden/>
          </w:rPr>
        </w:r>
        <w:r>
          <w:rPr>
            <w:noProof/>
            <w:webHidden/>
          </w:rPr>
          <w:fldChar w:fldCharType="separate"/>
        </w:r>
        <w:r w:rsidR="0021290A">
          <w:rPr>
            <w:noProof/>
            <w:webHidden/>
          </w:rPr>
          <w:t>50</w:t>
        </w:r>
        <w:r>
          <w:rPr>
            <w:noProof/>
            <w:webHidden/>
          </w:rPr>
          <w:fldChar w:fldCharType="end"/>
        </w:r>
      </w:hyperlink>
    </w:p>
    <w:p w14:paraId="277A1540" w14:textId="782E2484"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6" w:history="1">
        <w:r w:rsidRPr="0083671D">
          <w:rPr>
            <w:rStyle w:val="Hyperlink"/>
            <w:noProof/>
          </w:rPr>
          <w:t>Gambar 15. Modul Pembelajaran</w:t>
        </w:r>
        <w:r>
          <w:rPr>
            <w:noProof/>
            <w:webHidden/>
          </w:rPr>
          <w:tab/>
        </w:r>
        <w:r>
          <w:rPr>
            <w:noProof/>
            <w:webHidden/>
          </w:rPr>
          <w:fldChar w:fldCharType="begin"/>
        </w:r>
        <w:r>
          <w:rPr>
            <w:noProof/>
            <w:webHidden/>
          </w:rPr>
          <w:instrText xml:space="preserve"> PAGEREF _Toc184828416 \h </w:instrText>
        </w:r>
        <w:r>
          <w:rPr>
            <w:noProof/>
            <w:webHidden/>
          </w:rPr>
        </w:r>
        <w:r>
          <w:rPr>
            <w:noProof/>
            <w:webHidden/>
          </w:rPr>
          <w:fldChar w:fldCharType="separate"/>
        </w:r>
        <w:r w:rsidR="0021290A">
          <w:rPr>
            <w:noProof/>
            <w:webHidden/>
          </w:rPr>
          <w:t>50</w:t>
        </w:r>
        <w:r>
          <w:rPr>
            <w:noProof/>
            <w:webHidden/>
          </w:rPr>
          <w:fldChar w:fldCharType="end"/>
        </w:r>
      </w:hyperlink>
    </w:p>
    <w:p w14:paraId="118DF40C" w14:textId="1D87F020"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7" w:history="1">
        <w:r w:rsidRPr="0083671D">
          <w:rPr>
            <w:rStyle w:val="Hyperlink"/>
            <w:noProof/>
          </w:rPr>
          <w:t xml:space="preserve">Gambar 16. </w:t>
        </w:r>
        <w:r w:rsidRPr="0083671D">
          <w:rPr>
            <w:rStyle w:val="Hyperlink"/>
            <w:i/>
            <w:iCs/>
            <w:noProof/>
          </w:rPr>
          <w:t>Labsheet</w:t>
        </w:r>
        <w:r>
          <w:rPr>
            <w:noProof/>
            <w:webHidden/>
          </w:rPr>
          <w:tab/>
        </w:r>
        <w:r>
          <w:rPr>
            <w:noProof/>
            <w:webHidden/>
          </w:rPr>
          <w:fldChar w:fldCharType="begin"/>
        </w:r>
        <w:r>
          <w:rPr>
            <w:noProof/>
            <w:webHidden/>
          </w:rPr>
          <w:instrText xml:space="preserve"> PAGEREF _Toc184828417 \h </w:instrText>
        </w:r>
        <w:r>
          <w:rPr>
            <w:noProof/>
            <w:webHidden/>
          </w:rPr>
        </w:r>
        <w:r>
          <w:rPr>
            <w:noProof/>
            <w:webHidden/>
          </w:rPr>
          <w:fldChar w:fldCharType="separate"/>
        </w:r>
        <w:r w:rsidR="0021290A">
          <w:rPr>
            <w:noProof/>
            <w:webHidden/>
          </w:rPr>
          <w:t>51</w:t>
        </w:r>
        <w:r>
          <w:rPr>
            <w:noProof/>
            <w:webHidden/>
          </w:rPr>
          <w:fldChar w:fldCharType="end"/>
        </w:r>
      </w:hyperlink>
    </w:p>
    <w:p w14:paraId="0DD821E4" w14:textId="259BA556"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8" w:history="1">
        <w:r w:rsidRPr="0083671D">
          <w:rPr>
            <w:rStyle w:val="Hyperlink"/>
            <w:noProof/>
          </w:rPr>
          <w:t>Gambar 17. Visualisasi Hasil Uji Kelayakan Ahli Materi</w:t>
        </w:r>
        <w:r>
          <w:rPr>
            <w:noProof/>
            <w:webHidden/>
          </w:rPr>
          <w:tab/>
        </w:r>
        <w:r>
          <w:rPr>
            <w:noProof/>
            <w:webHidden/>
          </w:rPr>
          <w:fldChar w:fldCharType="begin"/>
        </w:r>
        <w:r>
          <w:rPr>
            <w:noProof/>
            <w:webHidden/>
          </w:rPr>
          <w:instrText xml:space="preserve"> PAGEREF _Toc184828418 \h </w:instrText>
        </w:r>
        <w:r>
          <w:rPr>
            <w:noProof/>
            <w:webHidden/>
          </w:rPr>
        </w:r>
        <w:r>
          <w:rPr>
            <w:noProof/>
            <w:webHidden/>
          </w:rPr>
          <w:fldChar w:fldCharType="separate"/>
        </w:r>
        <w:r w:rsidR="0021290A">
          <w:rPr>
            <w:noProof/>
            <w:webHidden/>
          </w:rPr>
          <w:t>60</w:t>
        </w:r>
        <w:r>
          <w:rPr>
            <w:noProof/>
            <w:webHidden/>
          </w:rPr>
          <w:fldChar w:fldCharType="end"/>
        </w:r>
      </w:hyperlink>
    </w:p>
    <w:p w14:paraId="3798DDC7" w14:textId="4AD1A59D"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19" w:history="1">
        <w:r w:rsidRPr="0083671D">
          <w:rPr>
            <w:rStyle w:val="Hyperlink"/>
            <w:noProof/>
          </w:rPr>
          <w:t>Gambar 18. Visualisasi Hasil Uji Kelayakan Ahli Media</w:t>
        </w:r>
        <w:r>
          <w:rPr>
            <w:noProof/>
            <w:webHidden/>
          </w:rPr>
          <w:tab/>
        </w:r>
        <w:r>
          <w:rPr>
            <w:noProof/>
            <w:webHidden/>
          </w:rPr>
          <w:fldChar w:fldCharType="begin"/>
        </w:r>
        <w:r>
          <w:rPr>
            <w:noProof/>
            <w:webHidden/>
          </w:rPr>
          <w:instrText xml:space="preserve"> PAGEREF _Toc184828419 \h </w:instrText>
        </w:r>
        <w:r>
          <w:rPr>
            <w:noProof/>
            <w:webHidden/>
          </w:rPr>
        </w:r>
        <w:r>
          <w:rPr>
            <w:noProof/>
            <w:webHidden/>
          </w:rPr>
          <w:fldChar w:fldCharType="separate"/>
        </w:r>
        <w:r w:rsidR="0021290A">
          <w:rPr>
            <w:noProof/>
            <w:webHidden/>
          </w:rPr>
          <w:t>63</w:t>
        </w:r>
        <w:r>
          <w:rPr>
            <w:noProof/>
            <w:webHidden/>
          </w:rPr>
          <w:fldChar w:fldCharType="end"/>
        </w:r>
      </w:hyperlink>
    </w:p>
    <w:p w14:paraId="7E80ECBD" w14:textId="7E10D00B" w:rsidR="008C33AA" w:rsidRDefault="008C33AA" w:rsidP="008C33AA">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hyperlink w:anchor="_Toc184828420" w:history="1">
        <w:r w:rsidRPr="0083671D">
          <w:rPr>
            <w:rStyle w:val="Hyperlink"/>
            <w:noProof/>
          </w:rPr>
          <w:t>Gambar 19. Visualisasi Hasil Uji Kelayakan Pengguna</w:t>
        </w:r>
        <w:r>
          <w:rPr>
            <w:noProof/>
            <w:webHidden/>
          </w:rPr>
          <w:tab/>
        </w:r>
        <w:r>
          <w:rPr>
            <w:noProof/>
            <w:webHidden/>
          </w:rPr>
          <w:fldChar w:fldCharType="begin"/>
        </w:r>
        <w:r>
          <w:rPr>
            <w:noProof/>
            <w:webHidden/>
          </w:rPr>
          <w:instrText xml:space="preserve"> PAGEREF _Toc184828420 \h </w:instrText>
        </w:r>
        <w:r>
          <w:rPr>
            <w:noProof/>
            <w:webHidden/>
          </w:rPr>
        </w:r>
        <w:r>
          <w:rPr>
            <w:noProof/>
            <w:webHidden/>
          </w:rPr>
          <w:fldChar w:fldCharType="separate"/>
        </w:r>
        <w:r w:rsidR="0021290A">
          <w:rPr>
            <w:noProof/>
            <w:webHidden/>
          </w:rPr>
          <w:t>65</w:t>
        </w:r>
        <w:r>
          <w:rPr>
            <w:noProof/>
            <w:webHidden/>
          </w:rPr>
          <w:fldChar w:fldCharType="end"/>
        </w:r>
      </w:hyperlink>
    </w:p>
    <w:p w14:paraId="43DD8A3C" w14:textId="4BD72A17" w:rsidR="0038089E" w:rsidRDefault="00A95671" w:rsidP="008C33AA">
      <w:pPr>
        <w:pStyle w:val="TableofFigures"/>
        <w:tabs>
          <w:tab w:val="right" w:leader="dot" w:pos="7927"/>
        </w:tabs>
        <w:spacing w:line="240" w:lineRule="auto"/>
      </w:pPr>
      <w:r>
        <w:rPr>
          <w:b/>
          <w:bCs/>
        </w:rPr>
        <w:fldChar w:fldCharType="end"/>
      </w:r>
      <w:r w:rsidDel="00A95671">
        <w:rPr>
          <w:b/>
          <w:bCs/>
        </w:rPr>
        <w:t xml:space="preserve"> </w:t>
      </w:r>
    </w:p>
    <w:p w14:paraId="569E0254" w14:textId="77777777" w:rsidR="005C0B05" w:rsidRPr="005C0B05" w:rsidRDefault="005C0B05" w:rsidP="005C0B05"/>
    <w:p w14:paraId="01623EE5" w14:textId="1A86E3CA" w:rsidR="009C7948" w:rsidRPr="00103B2A" w:rsidRDefault="009C7948" w:rsidP="0038089E">
      <w:pPr>
        <w:pStyle w:val="Heading1"/>
        <w:spacing w:after="0"/>
        <w:rPr>
          <w:rFonts w:asciiTheme="minorHAnsi" w:eastAsiaTheme="minorEastAsia" w:hAnsiTheme="minorHAnsi"/>
          <w:noProof/>
          <w:kern w:val="2"/>
          <w:szCs w:val="24"/>
          <w:lang w:eastAsia="en-SG"/>
          <w14:ligatures w14:val="standardContextual"/>
        </w:rPr>
      </w:pPr>
      <w:r w:rsidRPr="001B4700">
        <w:br w:type="page"/>
      </w:r>
    </w:p>
    <w:p w14:paraId="46BA415C" w14:textId="3089BE9B" w:rsidR="009C7948" w:rsidRDefault="009C7948" w:rsidP="00967F8A">
      <w:pPr>
        <w:pStyle w:val="Heading1"/>
        <w:spacing w:after="0"/>
        <w:rPr>
          <w:b w:val="0"/>
          <w:bCs w:val="0"/>
        </w:rPr>
      </w:pPr>
      <w:bookmarkStart w:id="529" w:name="_Toc184828286"/>
      <w:r w:rsidRPr="001B4700">
        <w:lastRenderedPageBreak/>
        <w:t>DAFTAR LAMPIRAN</w:t>
      </w:r>
      <w:bookmarkEnd w:id="529"/>
    </w:p>
    <w:p w14:paraId="25F7FCCA" w14:textId="30BCD50D" w:rsidR="00F260DF" w:rsidRPr="00F260DF" w:rsidRDefault="005104E7"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fldChar w:fldCharType="begin"/>
      </w:r>
      <w:r>
        <w:instrText xml:space="preserve"> TOC \h \z \c "Lampiran" </w:instrText>
      </w:r>
      <w:r>
        <w:fldChar w:fldCharType="separate"/>
      </w:r>
      <w:r w:rsidR="00F260DF" w:rsidRPr="00F260DF">
        <w:rPr>
          <w:rStyle w:val="Hyperlink"/>
          <w:noProof/>
        </w:rPr>
        <w:fldChar w:fldCharType="begin"/>
      </w:r>
      <w:r w:rsidR="00F260DF" w:rsidRPr="00F260DF">
        <w:rPr>
          <w:rStyle w:val="Hyperlink"/>
          <w:noProof/>
        </w:rPr>
        <w:instrText xml:space="preserve"> </w:instrText>
      </w:r>
      <w:r w:rsidR="00F260DF" w:rsidRPr="00F260DF">
        <w:rPr>
          <w:noProof/>
        </w:rPr>
        <w:instrText>HYPERLINK \l "_Toc184828421"</w:instrText>
      </w:r>
      <w:r w:rsidR="00F260DF" w:rsidRPr="00F260DF">
        <w:rPr>
          <w:rStyle w:val="Hyperlink"/>
          <w:noProof/>
        </w:rPr>
        <w:instrText xml:space="preserve"> </w:instrText>
      </w:r>
      <w:r w:rsidR="00F260DF" w:rsidRPr="00F260DF">
        <w:rPr>
          <w:rStyle w:val="Hyperlink"/>
          <w:noProof/>
        </w:rPr>
      </w:r>
      <w:r w:rsidR="00F260DF" w:rsidRPr="00F260DF">
        <w:rPr>
          <w:rStyle w:val="Hyperlink"/>
          <w:noProof/>
        </w:rPr>
        <w:fldChar w:fldCharType="separate"/>
      </w:r>
      <w:r w:rsidR="00F260DF" w:rsidRPr="00F260DF">
        <w:rPr>
          <w:rStyle w:val="Hyperlink"/>
          <w:noProof/>
          <w:rPrChange w:id="530" w:author="Muhammad Subarkah" w:date="2024-12-11T16:52:00Z" w16du:dateUtc="2024-12-11T09:52:00Z">
            <w:rPr>
              <w:rStyle w:val="Hyperlink"/>
              <w:b/>
              <w:bCs/>
              <w:noProof/>
            </w:rPr>
          </w:rPrChange>
        </w:rPr>
        <w:t>Lampiran 1. Surat Keputusan Pengangkatan Dosen Pembimbing TAS</w:t>
      </w:r>
      <w:r w:rsidR="00F260DF" w:rsidRPr="00F260DF">
        <w:rPr>
          <w:noProof/>
          <w:webHidden/>
        </w:rPr>
        <w:tab/>
      </w:r>
      <w:r w:rsidR="00F260DF" w:rsidRPr="00F260DF">
        <w:rPr>
          <w:noProof/>
          <w:webHidden/>
        </w:rPr>
        <w:fldChar w:fldCharType="begin"/>
      </w:r>
      <w:r w:rsidR="00F260DF" w:rsidRPr="00F260DF">
        <w:rPr>
          <w:noProof/>
          <w:webHidden/>
        </w:rPr>
        <w:instrText xml:space="preserve"> PAGEREF _Toc184828421 \h </w:instrText>
      </w:r>
      <w:r w:rsidR="00F260DF" w:rsidRPr="00F260DF">
        <w:rPr>
          <w:noProof/>
          <w:webHidden/>
        </w:rPr>
      </w:r>
      <w:r w:rsidR="00F260DF" w:rsidRPr="00F260DF">
        <w:rPr>
          <w:noProof/>
          <w:webHidden/>
        </w:rPr>
        <w:fldChar w:fldCharType="separate"/>
      </w:r>
      <w:r w:rsidR="0021290A">
        <w:rPr>
          <w:noProof/>
          <w:webHidden/>
        </w:rPr>
        <w:t>77</w:t>
      </w:r>
      <w:r w:rsidR="00F260DF" w:rsidRPr="00F260DF">
        <w:rPr>
          <w:noProof/>
          <w:webHidden/>
        </w:rPr>
        <w:fldChar w:fldCharType="end"/>
      </w:r>
      <w:r w:rsidR="00F260DF" w:rsidRPr="00F260DF">
        <w:rPr>
          <w:rStyle w:val="Hyperlink"/>
          <w:noProof/>
        </w:rPr>
        <w:fldChar w:fldCharType="end"/>
      </w:r>
    </w:p>
    <w:p w14:paraId="35A9A23B" w14:textId="393DAB45"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"_Toc184828422"</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31" w:author="Muhammad Subarkah" w:date="2024-12-11T16:52:00Z" w16du:dateUtc="2024-12-11T09:52:00Z">
            <w:rPr>
              <w:rStyle w:val="Hyperlink"/>
              <w:b/>
              <w:bCs/>
              <w:noProof/>
            </w:rPr>
          </w:rPrChange>
        </w:rPr>
        <w:t>Lampiran 2. Modul</w:t>
      </w:r>
      <w:r w:rsidRPr="00F260DF">
        <w:rPr>
          <w:noProof/>
          <w:webHidden/>
        </w:rPr>
        <w:tab/>
      </w:r>
      <w:r w:rsidRPr="00F260DF">
        <w:rPr>
          <w:noProof/>
          <w:webHidden/>
        </w:rPr>
        <w:fldChar w:fldCharType="begin"/>
      </w:r>
      <w:r w:rsidRPr="00F260DF">
        <w:rPr>
          <w:noProof/>
          <w:webHidden/>
        </w:rPr>
        <w:instrText xml:space="preserve"> PAGEREF _Toc184828422 \h </w:instrText>
      </w:r>
      <w:r w:rsidRPr="00F260DF">
        <w:rPr>
          <w:noProof/>
          <w:webHidden/>
        </w:rPr>
      </w:r>
      <w:r w:rsidRPr="00F260DF">
        <w:rPr>
          <w:noProof/>
          <w:webHidden/>
        </w:rPr>
        <w:fldChar w:fldCharType="separate"/>
      </w:r>
      <w:r w:rsidR="0021290A">
        <w:rPr>
          <w:noProof/>
          <w:webHidden/>
        </w:rPr>
        <w:t>79</w:t>
      </w:r>
      <w:r w:rsidRPr="00F260DF">
        <w:rPr>
          <w:noProof/>
          <w:webHidden/>
        </w:rPr>
        <w:fldChar w:fldCharType="end"/>
      </w:r>
      <w:r w:rsidRPr="00F260DF">
        <w:rPr>
          <w:rStyle w:val="Hyperlink"/>
          <w:noProof/>
        </w:rPr>
        <w:fldChar w:fldCharType="end"/>
      </w:r>
    </w:p>
    <w:p w14:paraId="47C18AE6" w14:textId="7282DC26"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"_Toc184828423"</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32" w:author="Muhammad Subarkah" w:date="2024-12-11T16:52:00Z" w16du:dateUtc="2024-12-11T09:52:00Z">
            <w:rPr>
              <w:rStyle w:val="Hyperlink"/>
              <w:b/>
              <w:bCs/>
              <w:noProof/>
            </w:rPr>
          </w:rPrChange>
        </w:rPr>
        <w:t xml:space="preserve">Lampiran 3. </w:t>
      </w:r>
      <w:r w:rsidRPr="00F260DF">
        <w:rPr>
          <w:rStyle w:val="Hyperlink"/>
          <w:i/>
          <w:iCs/>
          <w:noProof/>
          <w:rPrChange w:id="533" w:author="Muhammad Subarkah" w:date="2024-12-11T16:52:00Z" w16du:dateUtc="2024-12-11T09:52:00Z">
            <w:rPr>
              <w:rStyle w:val="Hyperlink"/>
              <w:b/>
              <w:bCs/>
              <w:i/>
              <w:iCs/>
              <w:noProof/>
            </w:rPr>
          </w:rPrChange>
        </w:rPr>
        <w:t>Labsheet</w:t>
      </w:r>
      <w:r w:rsidRPr="00F260DF">
        <w:rPr>
          <w:noProof/>
          <w:webHidden/>
        </w:rPr>
        <w:tab/>
      </w:r>
      <w:r w:rsidRPr="00F260DF">
        <w:rPr>
          <w:noProof/>
          <w:webHidden/>
        </w:rPr>
        <w:fldChar w:fldCharType="begin"/>
      </w:r>
      <w:r w:rsidRPr="00F260DF">
        <w:rPr>
          <w:noProof/>
          <w:webHidden/>
        </w:rPr>
        <w:instrText xml:space="preserve"> PAGEREF _Toc184828423 \h </w:instrText>
      </w:r>
      <w:r w:rsidRPr="00F260DF">
        <w:rPr>
          <w:noProof/>
          <w:webHidden/>
        </w:rPr>
      </w:r>
      <w:r w:rsidRPr="00F260DF">
        <w:rPr>
          <w:noProof/>
          <w:webHidden/>
        </w:rPr>
        <w:fldChar w:fldCharType="separate"/>
      </w:r>
      <w:r w:rsidR="0021290A">
        <w:rPr>
          <w:noProof/>
          <w:webHidden/>
        </w:rPr>
        <w:t>114</w:t>
      </w:r>
      <w:r w:rsidRPr="00F260DF">
        <w:rPr>
          <w:noProof/>
          <w:webHidden/>
        </w:rPr>
        <w:fldChar w:fldCharType="end"/>
      </w:r>
      <w:r w:rsidRPr="00F260DF">
        <w:rPr>
          <w:rStyle w:val="Hyperlink"/>
          <w:noProof/>
        </w:rPr>
        <w:fldChar w:fldCharType="end"/>
      </w:r>
    </w:p>
    <w:p w14:paraId="66FA6EBF" w14:textId="5CB70F34"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"_Toc184828424"</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34" w:author="Muhammad Subarkah" w:date="2024-12-11T16:52:00Z" w16du:dateUtc="2024-12-11T09:52:00Z">
            <w:rPr>
              <w:rStyle w:val="Hyperlink"/>
              <w:b/>
              <w:bCs/>
              <w:noProof/>
            </w:rPr>
          </w:rPrChange>
        </w:rPr>
        <w:t>Lampiran 4. Lembar Instrumen Validasi Ahli Materi</w:t>
      </w:r>
      <w:r w:rsidRPr="00F260DF">
        <w:rPr>
          <w:noProof/>
          <w:webHidden/>
        </w:rPr>
        <w:tab/>
      </w:r>
      <w:r w:rsidRPr="00F260DF">
        <w:rPr>
          <w:noProof/>
          <w:webHidden/>
        </w:rPr>
        <w:fldChar w:fldCharType="begin"/>
      </w:r>
      <w:r w:rsidRPr="00F260DF">
        <w:rPr>
          <w:noProof/>
          <w:webHidden/>
        </w:rPr>
        <w:instrText xml:space="preserve"> PAGEREF _Toc184828424 \h </w:instrText>
      </w:r>
      <w:r w:rsidRPr="00F260DF">
        <w:rPr>
          <w:noProof/>
          <w:webHidden/>
        </w:rPr>
      </w:r>
      <w:r w:rsidRPr="00F260DF">
        <w:rPr>
          <w:noProof/>
          <w:webHidden/>
        </w:rPr>
        <w:fldChar w:fldCharType="separate"/>
      </w:r>
      <w:r w:rsidR="0021290A">
        <w:rPr>
          <w:noProof/>
          <w:webHidden/>
        </w:rPr>
        <w:t>142</w:t>
      </w:r>
      <w:r w:rsidRPr="00F260DF">
        <w:rPr>
          <w:noProof/>
          <w:webHidden/>
        </w:rPr>
        <w:fldChar w:fldCharType="end"/>
      </w:r>
      <w:r w:rsidRPr="00F260DF">
        <w:rPr>
          <w:rStyle w:val="Hyperlink"/>
          <w:noProof/>
        </w:rPr>
        <w:fldChar w:fldCharType="end"/>
      </w:r>
    </w:p>
    <w:p w14:paraId="30778362" w14:textId="27F02E86"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"_Toc184828425"</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35" w:author="Muhammad Subarkah" w:date="2024-12-11T16:52:00Z" w16du:dateUtc="2024-12-11T09:52:00Z">
            <w:rPr>
              <w:rStyle w:val="Hyperlink"/>
              <w:b/>
              <w:bCs/>
              <w:noProof/>
            </w:rPr>
          </w:rPrChange>
        </w:rPr>
        <w:t>Lampiran 5. Lembar Instrumen Validasi Ahli Media</w:t>
      </w:r>
      <w:r w:rsidRPr="00F260DF">
        <w:rPr>
          <w:noProof/>
          <w:webHidden/>
        </w:rPr>
        <w:tab/>
      </w:r>
      <w:r w:rsidRPr="00F260DF">
        <w:rPr>
          <w:noProof/>
          <w:webHidden/>
        </w:rPr>
        <w:fldChar w:fldCharType="begin"/>
      </w:r>
      <w:r w:rsidRPr="00F260DF">
        <w:rPr>
          <w:noProof/>
          <w:webHidden/>
        </w:rPr>
        <w:instrText xml:space="preserve"> PAGEREF _Toc184828425 \h </w:instrText>
      </w:r>
      <w:r w:rsidRPr="00F260DF">
        <w:rPr>
          <w:noProof/>
          <w:webHidden/>
        </w:rPr>
      </w:r>
      <w:r w:rsidRPr="00F260DF">
        <w:rPr>
          <w:noProof/>
          <w:webHidden/>
        </w:rPr>
        <w:fldChar w:fldCharType="separate"/>
      </w:r>
      <w:r w:rsidR="0021290A">
        <w:rPr>
          <w:noProof/>
          <w:webHidden/>
        </w:rPr>
        <w:t>146</w:t>
      </w:r>
      <w:r w:rsidRPr="00F260DF">
        <w:rPr>
          <w:noProof/>
          <w:webHidden/>
        </w:rPr>
        <w:fldChar w:fldCharType="end"/>
      </w:r>
      <w:r w:rsidRPr="00F260DF">
        <w:rPr>
          <w:rStyle w:val="Hyperlink"/>
          <w:noProof/>
        </w:rPr>
        <w:fldChar w:fldCharType="end"/>
      </w:r>
    </w:p>
    <w:p w14:paraId="73F812F3" w14:textId="591212B2"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"_Toc184828426"</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36" w:author="Muhammad Subarkah" w:date="2024-12-11T16:52:00Z" w16du:dateUtc="2024-12-11T09:52:00Z">
            <w:rPr>
              <w:rStyle w:val="Hyperlink"/>
              <w:b/>
              <w:bCs/>
              <w:noProof/>
            </w:rPr>
          </w:rPrChange>
        </w:rPr>
        <w:t>Lampiran 6. Lembar Instrumen Angket Penilaian Pengguna</w:t>
      </w:r>
      <w:r w:rsidRPr="00F260DF">
        <w:rPr>
          <w:noProof/>
          <w:webHidden/>
        </w:rPr>
        <w:tab/>
      </w:r>
      <w:r w:rsidRPr="00F260DF">
        <w:rPr>
          <w:noProof/>
          <w:webHidden/>
        </w:rPr>
        <w:fldChar w:fldCharType="begin"/>
      </w:r>
      <w:r w:rsidRPr="00F260DF">
        <w:rPr>
          <w:noProof/>
          <w:webHidden/>
        </w:rPr>
        <w:instrText xml:space="preserve"> PAGEREF _Toc184828426 \h </w:instrText>
      </w:r>
      <w:r w:rsidRPr="00F260DF">
        <w:rPr>
          <w:noProof/>
          <w:webHidden/>
        </w:rPr>
      </w:r>
      <w:r w:rsidRPr="00F260DF">
        <w:rPr>
          <w:noProof/>
          <w:webHidden/>
        </w:rPr>
        <w:fldChar w:fldCharType="separate"/>
      </w:r>
      <w:r w:rsidR="0021290A">
        <w:rPr>
          <w:noProof/>
          <w:webHidden/>
        </w:rPr>
        <w:t>150</w:t>
      </w:r>
      <w:r w:rsidRPr="00F260DF">
        <w:rPr>
          <w:noProof/>
          <w:webHidden/>
        </w:rPr>
        <w:fldChar w:fldCharType="end"/>
      </w:r>
      <w:r w:rsidRPr="00F260DF">
        <w:rPr>
          <w:rStyle w:val="Hyperlink"/>
          <w:noProof/>
        </w:rPr>
        <w:fldChar w:fldCharType="end"/>
      </w:r>
    </w:p>
    <w:p w14:paraId="0EFBF801" w14:textId="0A5B7C3B"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"_Toc184828427"</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37" w:author="Muhammad Subarkah" w:date="2024-12-11T16:52:00Z" w16du:dateUtc="2024-12-11T09:52:00Z">
            <w:rPr>
              <w:rStyle w:val="Hyperlink"/>
              <w:b/>
              <w:bCs/>
              <w:noProof/>
            </w:rPr>
          </w:rPrChange>
        </w:rPr>
        <w:t>Lampiran 7. Hasil Validasi Ahli Materi</w:t>
      </w:r>
      <w:r w:rsidRPr="00F260DF">
        <w:rPr>
          <w:noProof/>
          <w:webHidden/>
        </w:rPr>
        <w:tab/>
      </w:r>
      <w:r w:rsidRPr="00F260DF">
        <w:rPr>
          <w:noProof/>
          <w:webHidden/>
        </w:rPr>
        <w:fldChar w:fldCharType="begin"/>
      </w:r>
      <w:r w:rsidRPr="00F260DF">
        <w:rPr>
          <w:noProof/>
          <w:webHidden/>
        </w:rPr>
        <w:instrText xml:space="preserve"> PAGEREF _Toc184828427 \h </w:instrText>
      </w:r>
      <w:r w:rsidRPr="00F260DF">
        <w:rPr>
          <w:noProof/>
          <w:webHidden/>
        </w:rPr>
      </w:r>
      <w:r w:rsidRPr="00F260DF">
        <w:rPr>
          <w:noProof/>
          <w:webHidden/>
        </w:rPr>
        <w:fldChar w:fldCharType="separate"/>
      </w:r>
      <w:r w:rsidR="0021290A">
        <w:rPr>
          <w:noProof/>
          <w:webHidden/>
        </w:rPr>
        <w:t>159</w:t>
      </w:r>
      <w:r w:rsidRPr="00F260DF">
        <w:rPr>
          <w:noProof/>
          <w:webHidden/>
        </w:rPr>
        <w:fldChar w:fldCharType="end"/>
      </w:r>
      <w:r w:rsidRPr="00F260DF">
        <w:rPr>
          <w:rStyle w:val="Hyperlink"/>
          <w:noProof/>
        </w:rPr>
        <w:fldChar w:fldCharType="end"/>
      </w:r>
    </w:p>
    <w:p w14:paraId="7365FE6D" w14:textId="533B8D32"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"_Toc184828428"</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38" w:author="Muhammad Subarkah" w:date="2024-12-11T16:52:00Z" w16du:dateUtc="2024-12-11T09:52:00Z">
            <w:rPr>
              <w:rStyle w:val="Hyperlink"/>
              <w:b/>
              <w:bCs/>
              <w:noProof/>
            </w:rPr>
          </w:rPrChange>
        </w:rPr>
        <w:t>Lampiran 8. Hasil Validasi Ahli Media</w:t>
      </w:r>
      <w:r w:rsidRPr="00F260DF">
        <w:rPr>
          <w:noProof/>
          <w:webHidden/>
        </w:rPr>
        <w:tab/>
      </w:r>
      <w:r w:rsidRPr="00F260DF">
        <w:rPr>
          <w:noProof/>
          <w:webHidden/>
        </w:rPr>
        <w:fldChar w:fldCharType="begin"/>
      </w:r>
      <w:r w:rsidRPr="00F260DF">
        <w:rPr>
          <w:noProof/>
          <w:webHidden/>
        </w:rPr>
        <w:instrText xml:space="preserve"> PAGEREF _Toc184828428 \h </w:instrText>
      </w:r>
      <w:r w:rsidRPr="00F260DF">
        <w:rPr>
          <w:noProof/>
          <w:webHidden/>
        </w:rPr>
      </w:r>
      <w:r w:rsidRPr="00F260DF">
        <w:rPr>
          <w:noProof/>
          <w:webHidden/>
        </w:rPr>
        <w:fldChar w:fldCharType="separate"/>
      </w:r>
      <w:r w:rsidR="0021290A">
        <w:rPr>
          <w:noProof/>
          <w:webHidden/>
        </w:rPr>
        <w:t>165</w:t>
      </w:r>
      <w:r w:rsidRPr="00F260DF">
        <w:rPr>
          <w:noProof/>
          <w:webHidden/>
        </w:rPr>
        <w:fldChar w:fldCharType="end"/>
      </w:r>
      <w:r w:rsidRPr="00F260DF">
        <w:rPr>
          <w:rStyle w:val="Hyperlink"/>
          <w:noProof/>
        </w:rPr>
        <w:fldChar w:fldCharType="end"/>
      </w:r>
    </w:p>
    <w:p w14:paraId="2ADE810D" w14:textId="7E38788B"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"_Toc184828429"</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39" w:author="Muhammad Subarkah" w:date="2024-12-11T16:52:00Z" w16du:dateUtc="2024-12-11T09:52:00Z">
            <w:rPr>
              <w:rStyle w:val="Hyperlink"/>
              <w:b/>
              <w:bCs/>
              <w:noProof/>
            </w:rPr>
          </w:rPrChange>
        </w:rPr>
        <w:t>Lampiran 9. Hasil Uji Kelayakan Pengguna</w:t>
      </w:r>
      <w:r w:rsidRPr="00F260DF">
        <w:rPr>
          <w:noProof/>
          <w:webHidden/>
        </w:rPr>
        <w:tab/>
      </w:r>
      <w:r w:rsidRPr="00F260DF">
        <w:rPr>
          <w:noProof/>
          <w:webHidden/>
        </w:rPr>
        <w:fldChar w:fldCharType="begin"/>
      </w:r>
      <w:r w:rsidRPr="00F260DF">
        <w:rPr>
          <w:noProof/>
          <w:webHidden/>
        </w:rPr>
        <w:instrText xml:space="preserve"> PAGEREF _Toc184828429 \h </w:instrText>
      </w:r>
      <w:r w:rsidRPr="00F260DF">
        <w:rPr>
          <w:noProof/>
          <w:webHidden/>
        </w:rPr>
      </w:r>
      <w:r w:rsidRPr="00F260DF">
        <w:rPr>
          <w:noProof/>
          <w:webHidden/>
        </w:rPr>
        <w:fldChar w:fldCharType="separate"/>
      </w:r>
      <w:r w:rsidR="0021290A">
        <w:rPr>
          <w:noProof/>
          <w:webHidden/>
        </w:rPr>
        <w:t>173</w:t>
      </w:r>
      <w:r w:rsidRPr="00F260DF">
        <w:rPr>
          <w:noProof/>
          <w:webHidden/>
        </w:rPr>
        <w:fldChar w:fldCharType="end"/>
      </w:r>
      <w:r w:rsidRPr="00F260DF">
        <w:rPr>
          <w:rStyle w:val="Hyperlink"/>
          <w:noProof/>
        </w:rPr>
        <w:fldChar w:fldCharType="end"/>
      </w:r>
    </w:p>
    <w:p w14:paraId="3509A777" w14:textId="4F0B9E72"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"_Toc184828430"</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40" w:author="Muhammad Subarkah" w:date="2024-12-11T16:52:00Z" w16du:dateUtc="2024-12-11T09:52:00Z">
            <w:rPr>
              <w:rStyle w:val="Hyperlink"/>
              <w:b/>
              <w:bCs/>
              <w:noProof/>
            </w:rPr>
          </w:rPrChange>
        </w:rPr>
        <w:t>Lampiran 10. Analisis Hasil Validasi Ahli Materi</w:t>
      </w:r>
      <w:r w:rsidRPr="00F260DF">
        <w:rPr>
          <w:noProof/>
          <w:webHidden/>
        </w:rPr>
        <w:tab/>
      </w:r>
      <w:r w:rsidRPr="00F260DF">
        <w:rPr>
          <w:noProof/>
          <w:webHidden/>
        </w:rPr>
        <w:fldChar w:fldCharType="begin"/>
      </w:r>
      <w:r w:rsidRPr="00F260DF">
        <w:rPr>
          <w:noProof/>
          <w:webHidden/>
        </w:rPr>
        <w:instrText xml:space="preserve"> PAGEREF _Toc184828430 \h </w:instrText>
      </w:r>
      <w:r w:rsidRPr="00F260DF">
        <w:rPr>
          <w:noProof/>
          <w:webHidden/>
        </w:rPr>
      </w:r>
      <w:r w:rsidRPr="00F260DF">
        <w:rPr>
          <w:noProof/>
          <w:webHidden/>
        </w:rPr>
        <w:fldChar w:fldCharType="separate"/>
      </w:r>
      <w:r w:rsidR="0021290A">
        <w:rPr>
          <w:noProof/>
          <w:webHidden/>
        </w:rPr>
        <w:t>187</w:t>
      </w:r>
      <w:r w:rsidRPr="00F260DF">
        <w:rPr>
          <w:noProof/>
          <w:webHidden/>
        </w:rPr>
        <w:fldChar w:fldCharType="end"/>
      </w:r>
      <w:r w:rsidRPr="00F260DF">
        <w:rPr>
          <w:rStyle w:val="Hyperlink"/>
          <w:noProof/>
        </w:rPr>
        <w:fldChar w:fldCharType="end"/>
      </w:r>
    </w:p>
    <w:p w14:paraId="4E6A4E9B" w14:textId="6D9140A2"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"_Toc184828431"</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41" w:author="Muhammad Subarkah" w:date="2024-12-11T16:52:00Z" w16du:dateUtc="2024-12-11T09:52:00Z">
            <w:rPr>
              <w:rStyle w:val="Hyperlink"/>
              <w:b/>
              <w:bCs/>
              <w:noProof/>
            </w:rPr>
          </w:rPrChange>
        </w:rPr>
        <w:t>Lampiran 11. Analisis Hasil Validasi Ahli Media</w:t>
      </w:r>
      <w:r w:rsidRPr="00F260DF">
        <w:rPr>
          <w:noProof/>
          <w:webHidden/>
        </w:rPr>
        <w:tab/>
      </w:r>
      <w:r w:rsidRPr="00F260DF">
        <w:rPr>
          <w:noProof/>
          <w:webHidden/>
        </w:rPr>
        <w:fldChar w:fldCharType="begin"/>
      </w:r>
      <w:r w:rsidRPr="00F260DF">
        <w:rPr>
          <w:noProof/>
          <w:webHidden/>
        </w:rPr>
        <w:instrText xml:space="preserve"> PAGEREF _Toc184828431 \h </w:instrText>
      </w:r>
      <w:r w:rsidRPr="00F260DF">
        <w:rPr>
          <w:noProof/>
          <w:webHidden/>
        </w:rPr>
      </w:r>
      <w:r w:rsidRPr="00F260DF">
        <w:rPr>
          <w:noProof/>
          <w:webHidden/>
        </w:rPr>
        <w:fldChar w:fldCharType="separate"/>
      </w:r>
      <w:r w:rsidR="0021290A">
        <w:rPr>
          <w:noProof/>
          <w:webHidden/>
        </w:rPr>
        <w:t>188</w:t>
      </w:r>
      <w:r w:rsidRPr="00F260DF">
        <w:rPr>
          <w:noProof/>
          <w:webHidden/>
        </w:rPr>
        <w:fldChar w:fldCharType="end"/>
      </w:r>
      <w:r w:rsidRPr="00F260DF">
        <w:rPr>
          <w:rStyle w:val="Hyperlink"/>
          <w:noProof/>
        </w:rPr>
        <w:fldChar w:fldCharType="end"/>
      </w:r>
    </w:p>
    <w:p w14:paraId="5F5669FF" w14:textId="0360968F"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"_Toc184828432"</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42" w:author="Muhammad Subarkah" w:date="2024-12-11T16:52:00Z" w16du:dateUtc="2024-12-11T09:52:00Z">
            <w:rPr>
              <w:rStyle w:val="Hyperlink"/>
              <w:b/>
              <w:bCs/>
              <w:noProof/>
            </w:rPr>
          </w:rPrChange>
        </w:rPr>
        <w:t>Lampiran 12. Analisis Hasil Uji Pengguna</w:t>
      </w:r>
      <w:r w:rsidRPr="00F260DF">
        <w:rPr>
          <w:noProof/>
          <w:webHidden/>
        </w:rPr>
        <w:tab/>
      </w:r>
      <w:r w:rsidRPr="00F260DF">
        <w:rPr>
          <w:noProof/>
          <w:webHidden/>
        </w:rPr>
        <w:fldChar w:fldCharType="begin"/>
      </w:r>
      <w:r w:rsidRPr="00F260DF">
        <w:rPr>
          <w:noProof/>
          <w:webHidden/>
        </w:rPr>
        <w:instrText xml:space="preserve"> PAGEREF _Toc184828432 \h </w:instrText>
      </w:r>
      <w:r w:rsidRPr="00F260DF">
        <w:rPr>
          <w:noProof/>
          <w:webHidden/>
        </w:rPr>
      </w:r>
      <w:r w:rsidRPr="00F260DF">
        <w:rPr>
          <w:noProof/>
          <w:webHidden/>
        </w:rPr>
        <w:fldChar w:fldCharType="separate"/>
      </w:r>
      <w:r w:rsidR="0021290A">
        <w:rPr>
          <w:noProof/>
          <w:webHidden/>
        </w:rPr>
        <w:t>190</w:t>
      </w:r>
      <w:r w:rsidRPr="00F260DF">
        <w:rPr>
          <w:noProof/>
          <w:webHidden/>
        </w:rPr>
        <w:fldChar w:fldCharType="end"/>
      </w:r>
      <w:r w:rsidRPr="00F260DF">
        <w:rPr>
          <w:rStyle w:val="Hyperlink"/>
          <w:noProof/>
        </w:rPr>
        <w:fldChar w:fldCharType="end"/>
      </w:r>
    </w:p>
    <w:p w14:paraId="112D45BD" w14:textId="665BF182"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"_Toc184828433"</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43" w:author="Muhammad Subarkah" w:date="2024-12-11T16:52:00Z" w16du:dateUtc="2024-12-11T09:52:00Z">
            <w:rPr>
              <w:rStyle w:val="Hyperlink"/>
              <w:b/>
              <w:bCs/>
              <w:noProof/>
            </w:rPr>
          </w:rPrChange>
        </w:rPr>
        <w:t>Lampiran 13. Uji Reliabilitas Data Pengguna</w:t>
      </w:r>
      <w:r w:rsidRPr="00F260DF">
        <w:rPr>
          <w:noProof/>
          <w:webHidden/>
        </w:rPr>
        <w:tab/>
      </w:r>
      <w:r w:rsidRPr="00F260DF">
        <w:rPr>
          <w:noProof/>
          <w:webHidden/>
        </w:rPr>
        <w:fldChar w:fldCharType="begin"/>
      </w:r>
      <w:r w:rsidRPr="00F260DF">
        <w:rPr>
          <w:noProof/>
          <w:webHidden/>
        </w:rPr>
        <w:instrText xml:space="preserve"> PAGEREF _Toc184828433 \h </w:instrText>
      </w:r>
      <w:r w:rsidRPr="00F260DF">
        <w:rPr>
          <w:noProof/>
          <w:webHidden/>
        </w:rPr>
      </w:r>
      <w:r w:rsidRPr="00F260DF">
        <w:rPr>
          <w:noProof/>
          <w:webHidden/>
        </w:rPr>
        <w:fldChar w:fldCharType="separate"/>
      </w:r>
      <w:r w:rsidR="0021290A">
        <w:rPr>
          <w:noProof/>
          <w:webHidden/>
        </w:rPr>
        <w:t>193</w:t>
      </w:r>
      <w:r w:rsidRPr="00F260DF">
        <w:rPr>
          <w:noProof/>
          <w:webHidden/>
        </w:rPr>
        <w:fldChar w:fldCharType="end"/>
      </w:r>
      <w:r w:rsidRPr="00F260DF">
        <w:rPr>
          <w:rStyle w:val="Hyperlink"/>
          <w:noProof/>
        </w:rPr>
        <w:fldChar w:fldCharType="end"/>
      </w:r>
    </w:p>
    <w:p w14:paraId="10D91EEF" w14:textId="564EF560" w:rsidR="00F260DF" w:rsidRPr="00F260DF" w:rsidRDefault="00F260DF" w:rsidP="00F260DF">
      <w:pPr>
        <w:pStyle w:val="TableofFigures"/>
        <w:tabs>
          <w:tab w:val="right" w:leader="dot" w:pos="7927"/>
        </w:tabs>
        <w:spacing w:line="240" w:lineRule="auto"/>
        <w:rPr>
          <w:rFonts w:asciiTheme="minorHAnsi" w:eastAsiaTheme="minorEastAsia" w:hAnsiTheme="minorHAnsi"/>
          <w:noProof/>
          <w:kern w:val="2"/>
          <w:szCs w:val="24"/>
          <w:lang w:eastAsia="id-ID"/>
          <w14:ligatures w14:val="standardContextual"/>
        </w:rPr>
      </w:pPr>
      <w:r w:rsidRPr="00F260DF">
        <w:rPr>
          <w:rStyle w:val="Hyperlink"/>
          <w:noProof/>
        </w:rPr>
        <w:fldChar w:fldCharType="begin"/>
      </w:r>
      <w:r w:rsidRPr="00F260DF">
        <w:rPr>
          <w:rStyle w:val="Hyperlink"/>
          <w:noProof/>
        </w:rPr>
        <w:instrText xml:space="preserve"> </w:instrText>
      </w:r>
      <w:r w:rsidRPr="00F260DF">
        <w:rPr>
          <w:noProof/>
        </w:rPr>
        <w:instrText>HYPERLINK \l "_Toc184828434"</w:instrText>
      </w:r>
      <w:r w:rsidRPr="00F260DF">
        <w:rPr>
          <w:rStyle w:val="Hyperlink"/>
          <w:noProof/>
        </w:rPr>
        <w:instrText xml:space="preserve"> </w:instrText>
      </w:r>
      <w:r w:rsidRPr="00F260DF">
        <w:rPr>
          <w:rStyle w:val="Hyperlink"/>
          <w:noProof/>
        </w:rPr>
      </w:r>
      <w:r w:rsidRPr="00F260DF">
        <w:rPr>
          <w:rStyle w:val="Hyperlink"/>
          <w:noProof/>
        </w:rPr>
        <w:fldChar w:fldCharType="separate"/>
      </w:r>
      <w:r w:rsidRPr="00F260DF">
        <w:rPr>
          <w:rStyle w:val="Hyperlink"/>
          <w:noProof/>
          <w:rPrChange w:id="544" w:author="Muhammad Subarkah" w:date="2024-12-11T16:52:00Z" w16du:dateUtc="2024-12-11T09:52:00Z">
            <w:rPr>
              <w:rStyle w:val="Hyperlink"/>
              <w:b/>
              <w:bCs/>
              <w:noProof/>
            </w:rPr>
          </w:rPrChange>
        </w:rPr>
        <w:t xml:space="preserve">Lampiran 14. Detail Desain Robot </w:t>
      </w:r>
      <w:r w:rsidRPr="00F260DF">
        <w:rPr>
          <w:rStyle w:val="Hyperlink"/>
          <w:i/>
          <w:iCs/>
          <w:noProof/>
          <w:rPrChange w:id="545" w:author="Muhammad Subarkah" w:date="2024-12-11T16:52:00Z" w16du:dateUtc="2024-12-11T09:52:00Z">
            <w:rPr>
              <w:rStyle w:val="Hyperlink"/>
              <w:b/>
              <w:bCs/>
              <w:i/>
              <w:iCs/>
              <w:noProof/>
            </w:rPr>
          </w:rPrChange>
        </w:rPr>
        <w:t>Transporter</w:t>
      </w:r>
      <w:r w:rsidRPr="00F260DF">
        <w:rPr>
          <w:noProof/>
          <w:webHidden/>
        </w:rPr>
        <w:tab/>
      </w:r>
      <w:r w:rsidRPr="00F260DF">
        <w:rPr>
          <w:noProof/>
          <w:webHidden/>
        </w:rPr>
        <w:fldChar w:fldCharType="begin"/>
      </w:r>
      <w:r w:rsidRPr="00F260DF">
        <w:rPr>
          <w:noProof/>
          <w:webHidden/>
        </w:rPr>
        <w:instrText xml:space="preserve"> PAGEREF _Toc184828434 \h </w:instrText>
      </w:r>
      <w:r w:rsidRPr="00F260DF">
        <w:rPr>
          <w:noProof/>
          <w:webHidden/>
        </w:rPr>
      </w:r>
      <w:r w:rsidRPr="00F260DF">
        <w:rPr>
          <w:noProof/>
          <w:webHidden/>
        </w:rPr>
        <w:fldChar w:fldCharType="separate"/>
      </w:r>
      <w:r w:rsidR="0021290A">
        <w:rPr>
          <w:noProof/>
          <w:webHidden/>
        </w:rPr>
        <w:t>194</w:t>
      </w:r>
      <w:r w:rsidRPr="00F260DF">
        <w:rPr>
          <w:noProof/>
          <w:webHidden/>
        </w:rPr>
        <w:fldChar w:fldCharType="end"/>
      </w:r>
      <w:r w:rsidRPr="00F260DF">
        <w:rPr>
          <w:rStyle w:val="Hyperlink"/>
          <w:noProof/>
        </w:rPr>
        <w:fldChar w:fldCharType="end"/>
      </w:r>
    </w:p>
    <w:p w14:paraId="5885CA57" w14:textId="74845DEF" w:rsidR="00B46A49" w:rsidRPr="00B46A49" w:rsidDel="00F260DF" w:rsidRDefault="00B46A49" w:rsidP="00B46A49">
      <w:pPr>
        <w:pStyle w:val="TableofFigures"/>
        <w:tabs>
          <w:tab w:val="right" w:leader="dot" w:pos="7927"/>
        </w:tabs>
        <w:spacing w:line="240" w:lineRule="auto"/>
        <w:rPr>
          <w:del w:id="546" w:author="Muhammad Subarkah" w:date="2024-12-11T16:52:00Z" w16du:dateUtc="2024-12-11T09:52:00Z"/>
          <w:rFonts w:asciiTheme="minorHAnsi" w:eastAsiaTheme="minorEastAsia" w:hAnsiTheme="minorHAnsi"/>
          <w:noProof/>
          <w:kern w:val="2"/>
          <w:szCs w:val="24"/>
          <w:lang w:eastAsia="id-ID"/>
          <w14:ligatures w14:val="standardContextual"/>
        </w:rPr>
      </w:pPr>
      <w:del w:id="547" w:author="Muhammad Subarkah" w:date="2024-12-11T16:52:00Z" w16du:dateUtc="2024-12-11T09:52:00Z">
        <w:r w:rsidRPr="00F260DF" w:rsidDel="00F260DF">
          <w:rPr>
            <w:rStyle w:val="Hyperlink"/>
            <w:noProof/>
          </w:rPr>
          <w:delText>Lampiran 1. Surat Keputusan Pengangkatan Dosen Pembimbing TAS</w:delText>
        </w:r>
        <w:r w:rsidRPr="00B46A49" w:rsidDel="00F260DF">
          <w:rPr>
            <w:noProof/>
            <w:webHidden/>
          </w:rPr>
          <w:tab/>
          <w:delText>77</w:delText>
        </w:r>
      </w:del>
    </w:p>
    <w:p w14:paraId="1FB055A2" w14:textId="737C8D8E" w:rsidR="00B46A49" w:rsidRPr="00B46A49" w:rsidDel="00F260DF" w:rsidRDefault="00B46A49" w:rsidP="00B46A49">
      <w:pPr>
        <w:pStyle w:val="TableofFigures"/>
        <w:tabs>
          <w:tab w:val="right" w:leader="dot" w:pos="7927"/>
        </w:tabs>
        <w:spacing w:line="240" w:lineRule="auto"/>
        <w:rPr>
          <w:del w:id="548" w:author="Muhammad Subarkah" w:date="2024-12-11T16:52:00Z" w16du:dateUtc="2024-12-11T09:52:00Z"/>
          <w:rFonts w:asciiTheme="minorHAnsi" w:eastAsiaTheme="minorEastAsia" w:hAnsiTheme="minorHAnsi"/>
          <w:noProof/>
          <w:kern w:val="2"/>
          <w:szCs w:val="24"/>
          <w:lang w:eastAsia="id-ID"/>
          <w14:ligatures w14:val="standardContextual"/>
        </w:rPr>
      </w:pPr>
      <w:del w:id="549" w:author="Muhammad Subarkah" w:date="2024-12-11T16:52:00Z" w16du:dateUtc="2024-12-11T09:52:00Z">
        <w:r w:rsidRPr="00F260DF" w:rsidDel="00F260DF">
          <w:rPr>
            <w:rStyle w:val="Hyperlink"/>
            <w:noProof/>
          </w:rPr>
          <w:delText>Lampiran 2. Modul</w:delText>
        </w:r>
        <w:r w:rsidRPr="00B46A49" w:rsidDel="00F260DF">
          <w:rPr>
            <w:noProof/>
            <w:webHidden/>
          </w:rPr>
          <w:tab/>
          <w:delText>79</w:delText>
        </w:r>
      </w:del>
    </w:p>
    <w:p w14:paraId="4AD1DC27" w14:textId="29A738CE" w:rsidR="00B46A49" w:rsidRPr="00B46A49" w:rsidDel="00F260DF" w:rsidRDefault="00B46A49" w:rsidP="00B46A49">
      <w:pPr>
        <w:pStyle w:val="TableofFigures"/>
        <w:tabs>
          <w:tab w:val="right" w:leader="dot" w:pos="7927"/>
        </w:tabs>
        <w:spacing w:line="240" w:lineRule="auto"/>
        <w:rPr>
          <w:del w:id="550" w:author="Muhammad Subarkah" w:date="2024-12-11T16:52:00Z" w16du:dateUtc="2024-12-11T09:52:00Z"/>
          <w:rFonts w:asciiTheme="minorHAnsi" w:eastAsiaTheme="minorEastAsia" w:hAnsiTheme="minorHAnsi"/>
          <w:noProof/>
          <w:kern w:val="2"/>
          <w:szCs w:val="24"/>
          <w:lang w:eastAsia="id-ID"/>
          <w14:ligatures w14:val="standardContextual"/>
        </w:rPr>
      </w:pPr>
      <w:del w:id="551" w:author="Muhammad Subarkah" w:date="2024-12-11T16:52:00Z" w16du:dateUtc="2024-12-11T09:52:00Z">
        <w:r w:rsidRPr="00F260DF" w:rsidDel="00F260DF">
          <w:rPr>
            <w:rStyle w:val="Hyperlink"/>
            <w:noProof/>
          </w:rPr>
          <w:delText xml:space="preserve">Lampiran 3. </w:delText>
        </w:r>
        <w:r w:rsidRPr="00F260DF" w:rsidDel="00F260DF">
          <w:rPr>
            <w:rStyle w:val="Hyperlink"/>
            <w:i/>
            <w:iCs/>
            <w:noProof/>
          </w:rPr>
          <w:delText>Labsheet</w:delText>
        </w:r>
        <w:r w:rsidRPr="00B46A49" w:rsidDel="00F260DF">
          <w:rPr>
            <w:noProof/>
            <w:webHidden/>
          </w:rPr>
          <w:tab/>
          <w:delText>114</w:delText>
        </w:r>
      </w:del>
    </w:p>
    <w:p w14:paraId="6FF795C3" w14:textId="5FD290AF" w:rsidR="00B46A49" w:rsidRPr="00B46A49" w:rsidDel="00F260DF" w:rsidRDefault="00B46A49" w:rsidP="00B46A49">
      <w:pPr>
        <w:pStyle w:val="TableofFigures"/>
        <w:tabs>
          <w:tab w:val="right" w:leader="dot" w:pos="7927"/>
        </w:tabs>
        <w:spacing w:line="240" w:lineRule="auto"/>
        <w:rPr>
          <w:del w:id="552" w:author="Muhammad Subarkah" w:date="2024-12-11T16:52:00Z" w16du:dateUtc="2024-12-11T09:52:00Z"/>
          <w:rFonts w:asciiTheme="minorHAnsi" w:eastAsiaTheme="minorEastAsia" w:hAnsiTheme="minorHAnsi"/>
          <w:noProof/>
          <w:kern w:val="2"/>
          <w:szCs w:val="24"/>
          <w:lang w:eastAsia="id-ID"/>
          <w14:ligatures w14:val="standardContextual"/>
        </w:rPr>
      </w:pPr>
      <w:del w:id="553" w:author="Muhammad Subarkah" w:date="2024-12-11T16:52:00Z" w16du:dateUtc="2024-12-11T09:52:00Z">
        <w:r w:rsidRPr="00F260DF" w:rsidDel="00F260DF">
          <w:rPr>
            <w:rStyle w:val="Hyperlink"/>
            <w:noProof/>
          </w:rPr>
          <w:delText>Lampiran 4. Lembar Instrumen Validasi Ahli Materi</w:delText>
        </w:r>
        <w:r w:rsidRPr="00B46A49" w:rsidDel="00F260DF">
          <w:rPr>
            <w:noProof/>
            <w:webHidden/>
          </w:rPr>
          <w:tab/>
          <w:delText>142</w:delText>
        </w:r>
      </w:del>
    </w:p>
    <w:p w14:paraId="083952A1" w14:textId="7DEE9D89" w:rsidR="00B46A49" w:rsidRPr="00B46A49" w:rsidDel="00F260DF" w:rsidRDefault="00B46A49" w:rsidP="00B46A49">
      <w:pPr>
        <w:pStyle w:val="TableofFigures"/>
        <w:tabs>
          <w:tab w:val="right" w:leader="dot" w:pos="7927"/>
        </w:tabs>
        <w:spacing w:line="240" w:lineRule="auto"/>
        <w:rPr>
          <w:del w:id="554" w:author="Muhammad Subarkah" w:date="2024-12-11T16:52:00Z" w16du:dateUtc="2024-12-11T09:52:00Z"/>
          <w:rFonts w:asciiTheme="minorHAnsi" w:eastAsiaTheme="minorEastAsia" w:hAnsiTheme="minorHAnsi"/>
          <w:noProof/>
          <w:kern w:val="2"/>
          <w:szCs w:val="24"/>
          <w:lang w:eastAsia="id-ID"/>
          <w14:ligatures w14:val="standardContextual"/>
        </w:rPr>
      </w:pPr>
      <w:del w:id="555" w:author="Muhammad Subarkah" w:date="2024-12-11T16:52:00Z" w16du:dateUtc="2024-12-11T09:52:00Z">
        <w:r w:rsidRPr="00F260DF" w:rsidDel="00F260DF">
          <w:rPr>
            <w:rStyle w:val="Hyperlink"/>
            <w:noProof/>
          </w:rPr>
          <w:delText>Lampiran 5. Lembar Instrumen Validasi Ahli Media</w:delText>
        </w:r>
        <w:r w:rsidRPr="00B46A49" w:rsidDel="00F260DF">
          <w:rPr>
            <w:noProof/>
            <w:webHidden/>
          </w:rPr>
          <w:tab/>
          <w:delText>146</w:delText>
        </w:r>
      </w:del>
    </w:p>
    <w:p w14:paraId="1A239679" w14:textId="01DE4DAA" w:rsidR="00B46A49" w:rsidRPr="00B46A49" w:rsidDel="00F260DF" w:rsidRDefault="00B46A49" w:rsidP="00B46A49">
      <w:pPr>
        <w:pStyle w:val="TableofFigures"/>
        <w:tabs>
          <w:tab w:val="right" w:leader="dot" w:pos="7927"/>
        </w:tabs>
        <w:spacing w:line="240" w:lineRule="auto"/>
        <w:rPr>
          <w:del w:id="556" w:author="Muhammad Subarkah" w:date="2024-12-11T16:52:00Z" w16du:dateUtc="2024-12-11T09:52:00Z"/>
          <w:rFonts w:asciiTheme="minorHAnsi" w:eastAsiaTheme="minorEastAsia" w:hAnsiTheme="minorHAnsi"/>
          <w:noProof/>
          <w:kern w:val="2"/>
          <w:szCs w:val="24"/>
          <w:lang w:eastAsia="id-ID"/>
          <w14:ligatures w14:val="standardContextual"/>
        </w:rPr>
      </w:pPr>
      <w:del w:id="557" w:author="Muhammad Subarkah" w:date="2024-12-11T16:52:00Z" w16du:dateUtc="2024-12-11T09:52:00Z">
        <w:r w:rsidRPr="00F260DF" w:rsidDel="00F260DF">
          <w:rPr>
            <w:rStyle w:val="Hyperlink"/>
            <w:noProof/>
          </w:rPr>
          <w:delText>Lampiran 6. Lembar Instrumen Angket Penilaian Pengguna</w:delText>
        </w:r>
        <w:r w:rsidRPr="00B46A49" w:rsidDel="00F260DF">
          <w:rPr>
            <w:noProof/>
            <w:webHidden/>
          </w:rPr>
          <w:tab/>
          <w:delText>150</w:delText>
        </w:r>
      </w:del>
    </w:p>
    <w:p w14:paraId="62506B55" w14:textId="4C4FA00F" w:rsidR="00B46A49" w:rsidRPr="00B46A49" w:rsidDel="00F260DF" w:rsidRDefault="00B46A49" w:rsidP="00B46A49">
      <w:pPr>
        <w:pStyle w:val="TableofFigures"/>
        <w:tabs>
          <w:tab w:val="right" w:leader="dot" w:pos="7927"/>
        </w:tabs>
        <w:spacing w:line="240" w:lineRule="auto"/>
        <w:rPr>
          <w:del w:id="558" w:author="Muhammad Subarkah" w:date="2024-12-11T16:52:00Z" w16du:dateUtc="2024-12-11T09:52:00Z"/>
          <w:rFonts w:asciiTheme="minorHAnsi" w:eastAsiaTheme="minorEastAsia" w:hAnsiTheme="minorHAnsi"/>
          <w:noProof/>
          <w:kern w:val="2"/>
          <w:szCs w:val="24"/>
          <w:lang w:eastAsia="id-ID"/>
          <w14:ligatures w14:val="standardContextual"/>
        </w:rPr>
      </w:pPr>
      <w:del w:id="559" w:author="Muhammad Subarkah" w:date="2024-12-11T16:52:00Z" w16du:dateUtc="2024-12-11T09:52:00Z">
        <w:r w:rsidRPr="00F260DF" w:rsidDel="00F260DF">
          <w:rPr>
            <w:rStyle w:val="Hyperlink"/>
            <w:noProof/>
          </w:rPr>
          <w:delText>Lampiran 7. Hasil Validasi Ahli Materi</w:delText>
        </w:r>
        <w:r w:rsidRPr="00B46A49" w:rsidDel="00F260DF">
          <w:rPr>
            <w:noProof/>
            <w:webHidden/>
          </w:rPr>
          <w:tab/>
          <w:delText>159</w:delText>
        </w:r>
      </w:del>
    </w:p>
    <w:p w14:paraId="423291BE" w14:textId="3A1FEBC9" w:rsidR="00B46A49" w:rsidRPr="00B46A49" w:rsidDel="00F260DF" w:rsidRDefault="00B46A49" w:rsidP="00B46A49">
      <w:pPr>
        <w:pStyle w:val="TableofFigures"/>
        <w:tabs>
          <w:tab w:val="right" w:leader="dot" w:pos="7927"/>
        </w:tabs>
        <w:spacing w:line="240" w:lineRule="auto"/>
        <w:rPr>
          <w:del w:id="560" w:author="Muhammad Subarkah" w:date="2024-12-11T16:52:00Z" w16du:dateUtc="2024-12-11T09:52:00Z"/>
          <w:rFonts w:asciiTheme="minorHAnsi" w:eastAsiaTheme="minorEastAsia" w:hAnsiTheme="minorHAnsi"/>
          <w:noProof/>
          <w:kern w:val="2"/>
          <w:szCs w:val="24"/>
          <w:lang w:eastAsia="id-ID"/>
          <w14:ligatures w14:val="standardContextual"/>
        </w:rPr>
      </w:pPr>
      <w:del w:id="561" w:author="Muhammad Subarkah" w:date="2024-12-11T16:52:00Z" w16du:dateUtc="2024-12-11T09:52:00Z">
        <w:r w:rsidRPr="00F260DF" w:rsidDel="00F260DF">
          <w:rPr>
            <w:rStyle w:val="Hyperlink"/>
            <w:noProof/>
          </w:rPr>
          <w:delText>Lampiran 8. Hasil Validasi Ahli Media</w:delText>
        </w:r>
        <w:r w:rsidRPr="00B46A49" w:rsidDel="00F260DF">
          <w:rPr>
            <w:noProof/>
            <w:webHidden/>
          </w:rPr>
          <w:tab/>
          <w:delText>165</w:delText>
        </w:r>
      </w:del>
    </w:p>
    <w:p w14:paraId="290DF526" w14:textId="43B7F77E" w:rsidR="00B46A49" w:rsidRPr="00B46A49" w:rsidDel="00F260DF" w:rsidRDefault="00B46A49" w:rsidP="00B46A49">
      <w:pPr>
        <w:pStyle w:val="TableofFigures"/>
        <w:tabs>
          <w:tab w:val="right" w:leader="dot" w:pos="7927"/>
        </w:tabs>
        <w:spacing w:line="240" w:lineRule="auto"/>
        <w:rPr>
          <w:del w:id="562" w:author="Muhammad Subarkah" w:date="2024-12-11T16:52:00Z" w16du:dateUtc="2024-12-11T09:52:00Z"/>
          <w:rFonts w:asciiTheme="minorHAnsi" w:eastAsiaTheme="minorEastAsia" w:hAnsiTheme="minorHAnsi"/>
          <w:noProof/>
          <w:kern w:val="2"/>
          <w:szCs w:val="24"/>
          <w:lang w:eastAsia="id-ID"/>
          <w14:ligatures w14:val="standardContextual"/>
        </w:rPr>
      </w:pPr>
      <w:del w:id="563" w:author="Muhammad Subarkah" w:date="2024-12-11T16:52:00Z" w16du:dateUtc="2024-12-11T09:52:00Z">
        <w:r w:rsidRPr="00F260DF" w:rsidDel="00F260DF">
          <w:rPr>
            <w:rStyle w:val="Hyperlink"/>
            <w:noProof/>
          </w:rPr>
          <w:delText>Lampiran 9. Hasil Uji Kelayakan Pengguna</w:delText>
        </w:r>
        <w:r w:rsidRPr="00B46A49" w:rsidDel="00F260DF">
          <w:rPr>
            <w:noProof/>
            <w:webHidden/>
          </w:rPr>
          <w:tab/>
          <w:delText>173</w:delText>
        </w:r>
      </w:del>
    </w:p>
    <w:p w14:paraId="17828574" w14:textId="5F53EDA8" w:rsidR="00B46A49" w:rsidRPr="00B46A49" w:rsidDel="00F260DF" w:rsidRDefault="00B46A49" w:rsidP="00B46A49">
      <w:pPr>
        <w:pStyle w:val="TableofFigures"/>
        <w:tabs>
          <w:tab w:val="right" w:leader="dot" w:pos="7927"/>
        </w:tabs>
        <w:spacing w:line="240" w:lineRule="auto"/>
        <w:rPr>
          <w:del w:id="564" w:author="Muhammad Subarkah" w:date="2024-12-11T16:52:00Z" w16du:dateUtc="2024-12-11T09:52:00Z"/>
          <w:rFonts w:asciiTheme="minorHAnsi" w:eastAsiaTheme="minorEastAsia" w:hAnsiTheme="minorHAnsi"/>
          <w:noProof/>
          <w:kern w:val="2"/>
          <w:szCs w:val="24"/>
          <w:lang w:eastAsia="id-ID"/>
          <w14:ligatures w14:val="standardContextual"/>
        </w:rPr>
      </w:pPr>
      <w:del w:id="565" w:author="Muhammad Subarkah" w:date="2024-12-11T16:52:00Z" w16du:dateUtc="2024-12-11T09:52:00Z">
        <w:r w:rsidRPr="00F260DF" w:rsidDel="00F260DF">
          <w:rPr>
            <w:rStyle w:val="Hyperlink"/>
            <w:noProof/>
          </w:rPr>
          <w:delText>Lampiran 10. Analisis Hasil Validasi Ahli Materi</w:delText>
        </w:r>
        <w:r w:rsidRPr="00B46A49" w:rsidDel="00F260DF">
          <w:rPr>
            <w:noProof/>
            <w:webHidden/>
          </w:rPr>
          <w:tab/>
          <w:delText>187</w:delText>
        </w:r>
      </w:del>
    </w:p>
    <w:p w14:paraId="05467408" w14:textId="4154E6BE" w:rsidR="00B46A49" w:rsidRPr="00B46A49" w:rsidDel="00F260DF" w:rsidRDefault="00B46A49" w:rsidP="00B46A49">
      <w:pPr>
        <w:pStyle w:val="TableofFigures"/>
        <w:tabs>
          <w:tab w:val="right" w:leader="dot" w:pos="7927"/>
        </w:tabs>
        <w:spacing w:line="240" w:lineRule="auto"/>
        <w:rPr>
          <w:del w:id="566" w:author="Muhammad Subarkah" w:date="2024-12-11T16:52:00Z" w16du:dateUtc="2024-12-11T09:52:00Z"/>
          <w:rFonts w:asciiTheme="minorHAnsi" w:eastAsiaTheme="minorEastAsia" w:hAnsiTheme="minorHAnsi"/>
          <w:noProof/>
          <w:kern w:val="2"/>
          <w:szCs w:val="24"/>
          <w:lang w:eastAsia="id-ID"/>
          <w14:ligatures w14:val="standardContextual"/>
        </w:rPr>
      </w:pPr>
      <w:del w:id="567" w:author="Muhammad Subarkah" w:date="2024-12-11T16:52:00Z" w16du:dateUtc="2024-12-11T09:52:00Z">
        <w:r w:rsidRPr="00F260DF" w:rsidDel="00F260DF">
          <w:rPr>
            <w:rStyle w:val="Hyperlink"/>
            <w:noProof/>
          </w:rPr>
          <w:delText>Lampiran 11. Analisis Hasil Validasi Ahli Media</w:delText>
        </w:r>
        <w:r w:rsidRPr="00B46A49" w:rsidDel="00F260DF">
          <w:rPr>
            <w:noProof/>
            <w:webHidden/>
          </w:rPr>
          <w:tab/>
          <w:delText>188</w:delText>
        </w:r>
      </w:del>
    </w:p>
    <w:p w14:paraId="7ADE15EB" w14:textId="40A69135" w:rsidR="00B46A49" w:rsidRPr="00B46A49" w:rsidDel="00F260DF" w:rsidRDefault="00B46A49" w:rsidP="00B46A49">
      <w:pPr>
        <w:pStyle w:val="TableofFigures"/>
        <w:tabs>
          <w:tab w:val="right" w:leader="dot" w:pos="7927"/>
        </w:tabs>
        <w:spacing w:line="240" w:lineRule="auto"/>
        <w:rPr>
          <w:del w:id="568" w:author="Muhammad Subarkah" w:date="2024-12-11T16:52:00Z" w16du:dateUtc="2024-12-11T09:52:00Z"/>
          <w:rFonts w:asciiTheme="minorHAnsi" w:eastAsiaTheme="minorEastAsia" w:hAnsiTheme="minorHAnsi"/>
          <w:noProof/>
          <w:kern w:val="2"/>
          <w:szCs w:val="24"/>
          <w:lang w:eastAsia="id-ID"/>
          <w14:ligatures w14:val="standardContextual"/>
        </w:rPr>
      </w:pPr>
      <w:del w:id="569" w:author="Muhammad Subarkah" w:date="2024-12-11T16:52:00Z" w16du:dateUtc="2024-12-11T09:52:00Z">
        <w:r w:rsidRPr="00F260DF" w:rsidDel="00F260DF">
          <w:rPr>
            <w:rStyle w:val="Hyperlink"/>
            <w:noProof/>
          </w:rPr>
          <w:delText>Lampiran 12. Analisis Hasil Uji Pengguna</w:delText>
        </w:r>
        <w:r w:rsidRPr="00B46A49" w:rsidDel="00F260DF">
          <w:rPr>
            <w:noProof/>
            <w:webHidden/>
          </w:rPr>
          <w:tab/>
          <w:delText>190</w:delText>
        </w:r>
      </w:del>
    </w:p>
    <w:p w14:paraId="34FBCF5C" w14:textId="63042B55" w:rsidR="00B46A49" w:rsidRPr="00B46A49" w:rsidDel="00F260DF" w:rsidRDefault="00B46A49" w:rsidP="00B46A49">
      <w:pPr>
        <w:pStyle w:val="TableofFigures"/>
        <w:tabs>
          <w:tab w:val="right" w:leader="dot" w:pos="7927"/>
        </w:tabs>
        <w:spacing w:line="240" w:lineRule="auto"/>
        <w:rPr>
          <w:del w:id="570" w:author="Muhammad Subarkah" w:date="2024-12-11T16:52:00Z" w16du:dateUtc="2024-12-11T09:52:00Z"/>
          <w:rFonts w:asciiTheme="minorHAnsi" w:eastAsiaTheme="minorEastAsia" w:hAnsiTheme="minorHAnsi"/>
          <w:noProof/>
          <w:kern w:val="2"/>
          <w:szCs w:val="24"/>
          <w:lang w:eastAsia="id-ID"/>
          <w14:ligatures w14:val="standardContextual"/>
        </w:rPr>
      </w:pPr>
      <w:del w:id="571" w:author="Muhammad Subarkah" w:date="2024-12-11T16:52:00Z" w16du:dateUtc="2024-12-11T09:52:00Z">
        <w:r w:rsidRPr="00F260DF" w:rsidDel="00F260DF">
          <w:rPr>
            <w:rStyle w:val="Hyperlink"/>
            <w:noProof/>
          </w:rPr>
          <w:delText>Lampiran 13. Uji Reliabilitas Data Pengguna</w:delText>
        </w:r>
        <w:r w:rsidRPr="00B46A49" w:rsidDel="00F260DF">
          <w:rPr>
            <w:noProof/>
            <w:webHidden/>
          </w:rPr>
          <w:tab/>
          <w:delText>193</w:delText>
        </w:r>
      </w:del>
    </w:p>
    <w:p w14:paraId="3B4EC0FB" w14:textId="7A945541" w:rsidR="00B46A49" w:rsidRPr="00B46A49" w:rsidDel="00F260DF" w:rsidRDefault="00B46A49" w:rsidP="00B46A49">
      <w:pPr>
        <w:pStyle w:val="TableofFigures"/>
        <w:tabs>
          <w:tab w:val="right" w:leader="dot" w:pos="7927"/>
        </w:tabs>
        <w:spacing w:line="240" w:lineRule="auto"/>
        <w:rPr>
          <w:del w:id="572" w:author="Muhammad Subarkah" w:date="2024-12-11T16:52:00Z" w16du:dateUtc="2024-12-11T09:52:00Z"/>
          <w:rFonts w:asciiTheme="minorHAnsi" w:eastAsiaTheme="minorEastAsia" w:hAnsiTheme="minorHAnsi"/>
          <w:noProof/>
          <w:kern w:val="2"/>
          <w:szCs w:val="24"/>
          <w:lang w:eastAsia="id-ID"/>
          <w14:ligatures w14:val="standardContextual"/>
        </w:rPr>
      </w:pPr>
      <w:del w:id="573" w:author="Muhammad Subarkah" w:date="2024-12-11T16:52:00Z" w16du:dateUtc="2024-12-11T09:52:00Z">
        <w:r w:rsidRPr="00F260DF" w:rsidDel="00F260DF">
          <w:rPr>
            <w:rStyle w:val="Hyperlink"/>
            <w:noProof/>
          </w:rPr>
          <w:delText xml:space="preserve">Lampiran 14. Detail Desain Robot </w:delText>
        </w:r>
        <w:r w:rsidRPr="00F260DF" w:rsidDel="00F260DF">
          <w:rPr>
            <w:rStyle w:val="Hyperlink"/>
            <w:i/>
            <w:iCs/>
            <w:noProof/>
          </w:rPr>
          <w:delText>Transporter</w:delText>
        </w:r>
        <w:r w:rsidRPr="00B46A49" w:rsidDel="00F260DF">
          <w:rPr>
            <w:noProof/>
            <w:webHidden/>
          </w:rPr>
          <w:tab/>
          <w:delText>194</w:delText>
        </w:r>
      </w:del>
    </w:p>
    <w:p w14:paraId="08C1984A" w14:textId="574E3EBD" w:rsidR="00637E7D" w:rsidRPr="00B46A49" w:rsidDel="00B46A49" w:rsidRDefault="00637E7D" w:rsidP="00B46A49">
      <w:pPr>
        <w:pStyle w:val="TableofFigures"/>
        <w:tabs>
          <w:tab w:val="right" w:leader="dot" w:pos="7927"/>
        </w:tabs>
        <w:spacing w:line="240" w:lineRule="auto"/>
        <w:rPr>
          <w:del w:id="574" w:author="Muhammad Subarkah" w:date="2024-12-11T01:12:00Z" w16du:dateUtc="2024-12-10T18:12:00Z"/>
          <w:rFonts w:asciiTheme="minorHAnsi" w:eastAsiaTheme="minorEastAsia" w:hAnsiTheme="minorHAnsi"/>
          <w:noProof/>
          <w:kern w:val="2"/>
          <w:szCs w:val="24"/>
          <w:lang w:eastAsia="id-ID"/>
          <w14:ligatures w14:val="standardContextual"/>
        </w:rPr>
      </w:pPr>
      <w:del w:id="575" w:author="Muhammad Subarkah" w:date="2024-12-11T01:12:00Z" w16du:dateUtc="2024-12-10T18:12:00Z">
        <w:r w:rsidRPr="00B46A49" w:rsidDel="00B46A49">
          <w:rPr>
            <w:rStyle w:val="Hyperlink"/>
            <w:noProof/>
          </w:rPr>
          <w:delText>Lampiran 1. Surat Keputusan Pengangkatan Dosen Pembimbing TAS</w:delText>
        </w:r>
        <w:r w:rsidRPr="00B46A49" w:rsidDel="00B46A49">
          <w:rPr>
            <w:noProof/>
            <w:webHidden/>
          </w:rPr>
          <w:tab/>
          <w:delText>78</w:delText>
        </w:r>
      </w:del>
    </w:p>
    <w:p w14:paraId="05FC09DB" w14:textId="13049962" w:rsidR="00637E7D" w:rsidRPr="00B46A49" w:rsidDel="00B46A49" w:rsidRDefault="00637E7D" w:rsidP="00B46A49">
      <w:pPr>
        <w:pStyle w:val="TableofFigures"/>
        <w:tabs>
          <w:tab w:val="right" w:leader="dot" w:pos="7927"/>
        </w:tabs>
        <w:spacing w:line="240" w:lineRule="auto"/>
        <w:rPr>
          <w:del w:id="576" w:author="Muhammad Subarkah" w:date="2024-12-11T01:12:00Z" w16du:dateUtc="2024-12-10T18:12:00Z"/>
          <w:rFonts w:asciiTheme="minorHAnsi" w:eastAsiaTheme="minorEastAsia" w:hAnsiTheme="minorHAnsi"/>
          <w:noProof/>
          <w:kern w:val="2"/>
          <w:szCs w:val="24"/>
          <w:lang w:eastAsia="id-ID"/>
          <w14:ligatures w14:val="standardContextual"/>
        </w:rPr>
      </w:pPr>
      <w:del w:id="577" w:author="Muhammad Subarkah" w:date="2024-12-11T01:12:00Z" w16du:dateUtc="2024-12-10T18:12:00Z">
        <w:r w:rsidRPr="00B46A49" w:rsidDel="00B46A49">
          <w:rPr>
            <w:rStyle w:val="Hyperlink"/>
            <w:noProof/>
          </w:rPr>
          <w:delText>Lampiran 2. Modul</w:delText>
        </w:r>
        <w:r w:rsidRPr="00B46A49" w:rsidDel="00B46A49">
          <w:rPr>
            <w:noProof/>
            <w:webHidden/>
          </w:rPr>
          <w:tab/>
          <w:delText>80</w:delText>
        </w:r>
      </w:del>
    </w:p>
    <w:p w14:paraId="3112C82A" w14:textId="0BFD3D9D" w:rsidR="00637E7D" w:rsidRPr="00B46A49" w:rsidDel="00B46A49" w:rsidRDefault="00637E7D" w:rsidP="00B46A49">
      <w:pPr>
        <w:pStyle w:val="TableofFigures"/>
        <w:tabs>
          <w:tab w:val="right" w:leader="dot" w:pos="7927"/>
        </w:tabs>
        <w:spacing w:line="240" w:lineRule="auto"/>
        <w:rPr>
          <w:del w:id="578" w:author="Muhammad Subarkah" w:date="2024-12-11T01:12:00Z" w16du:dateUtc="2024-12-10T18:12:00Z"/>
          <w:rFonts w:asciiTheme="minorHAnsi" w:eastAsiaTheme="minorEastAsia" w:hAnsiTheme="minorHAnsi"/>
          <w:noProof/>
          <w:kern w:val="2"/>
          <w:szCs w:val="24"/>
          <w:lang w:eastAsia="id-ID"/>
          <w14:ligatures w14:val="standardContextual"/>
        </w:rPr>
      </w:pPr>
      <w:del w:id="579" w:author="Muhammad Subarkah" w:date="2024-12-11T01:12:00Z" w16du:dateUtc="2024-12-10T18:12:00Z">
        <w:r w:rsidRPr="00B46A49" w:rsidDel="00B46A49">
          <w:rPr>
            <w:rStyle w:val="Hyperlink"/>
            <w:noProof/>
          </w:rPr>
          <w:delText xml:space="preserve">Lampiran 3. </w:delText>
        </w:r>
        <w:r w:rsidRPr="00B46A49" w:rsidDel="00B46A49">
          <w:rPr>
            <w:rStyle w:val="Hyperlink"/>
            <w:i/>
            <w:iCs/>
            <w:noProof/>
          </w:rPr>
          <w:delText>Labsheet</w:delText>
        </w:r>
        <w:r w:rsidRPr="00B46A49" w:rsidDel="00B46A49">
          <w:rPr>
            <w:noProof/>
            <w:webHidden/>
          </w:rPr>
          <w:tab/>
          <w:delText>115</w:delText>
        </w:r>
      </w:del>
    </w:p>
    <w:p w14:paraId="3895B02D" w14:textId="1CC0C336" w:rsidR="00637E7D" w:rsidRPr="00B46A49" w:rsidDel="00B46A49" w:rsidRDefault="00637E7D" w:rsidP="00B46A49">
      <w:pPr>
        <w:pStyle w:val="TableofFigures"/>
        <w:tabs>
          <w:tab w:val="right" w:leader="dot" w:pos="7927"/>
        </w:tabs>
        <w:spacing w:line="240" w:lineRule="auto"/>
        <w:rPr>
          <w:del w:id="580" w:author="Muhammad Subarkah" w:date="2024-12-11T01:12:00Z" w16du:dateUtc="2024-12-10T18:12:00Z"/>
          <w:rFonts w:asciiTheme="minorHAnsi" w:eastAsiaTheme="minorEastAsia" w:hAnsiTheme="minorHAnsi"/>
          <w:noProof/>
          <w:kern w:val="2"/>
          <w:szCs w:val="24"/>
          <w:lang w:eastAsia="id-ID"/>
          <w14:ligatures w14:val="standardContextual"/>
        </w:rPr>
      </w:pPr>
      <w:del w:id="581" w:author="Muhammad Subarkah" w:date="2024-12-11T01:12:00Z" w16du:dateUtc="2024-12-10T18:12:00Z">
        <w:r w:rsidRPr="00B46A49" w:rsidDel="00B46A49">
          <w:rPr>
            <w:rStyle w:val="Hyperlink"/>
            <w:noProof/>
          </w:rPr>
          <w:delText>Lampiran 4. Lembar Instrumen Validasi Ahli Materi</w:delText>
        </w:r>
        <w:r w:rsidRPr="00B46A49" w:rsidDel="00B46A49">
          <w:rPr>
            <w:noProof/>
            <w:webHidden/>
          </w:rPr>
          <w:tab/>
          <w:delText>143</w:delText>
        </w:r>
      </w:del>
    </w:p>
    <w:p w14:paraId="61947BAC" w14:textId="008A17B6" w:rsidR="00637E7D" w:rsidRPr="00B46A49" w:rsidDel="00B46A49" w:rsidRDefault="00637E7D" w:rsidP="00B46A49">
      <w:pPr>
        <w:pStyle w:val="TableofFigures"/>
        <w:tabs>
          <w:tab w:val="right" w:leader="dot" w:pos="7927"/>
        </w:tabs>
        <w:spacing w:line="240" w:lineRule="auto"/>
        <w:rPr>
          <w:del w:id="582" w:author="Muhammad Subarkah" w:date="2024-12-11T01:12:00Z" w16du:dateUtc="2024-12-10T18:12:00Z"/>
          <w:rFonts w:asciiTheme="minorHAnsi" w:eastAsiaTheme="minorEastAsia" w:hAnsiTheme="minorHAnsi"/>
          <w:noProof/>
          <w:kern w:val="2"/>
          <w:szCs w:val="24"/>
          <w:lang w:eastAsia="id-ID"/>
          <w14:ligatures w14:val="standardContextual"/>
        </w:rPr>
      </w:pPr>
      <w:del w:id="583" w:author="Muhammad Subarkah" w:date="2024-12-11T01:12:00Z" w16du:dateUtc="2024-12-10T18:12:00Z">
        <w:r w:rsidRPr="00B46A49" w:rsidDel="00B46A49">
          <w:rPr>
            <w:rStyle w:val="Hyperlink"/>
            <w:noProof/>
          </w:rPr>
          <w:delText>Lampiran 5. Lembar Instrumen Validasi Ahli Media</w:delText>
        </w:r>
        <w:r w:rsidRPr="00B46A49" w:rsidDel="00B46A49">
          <w:rPr>
            <w:noProof/>
            <w:webHidden/>
          </w:rPr>
          <w:tab/>
          <w:delText>147</w:delText>
        </w:r>
      </w:del>
    </w:p>
    <w:p w14:paraId="185960B6" w14:textId="16FB7414" w:rsidR="00637E7D" w:rsidRPr="00B46A49" w:rsidDel="00B46A49" w:rsidRDefault="00637E7D" w:rsidP="00B46A49">
      <w:pPr>
        <w:pStyle w:val="TableofFigures"/>
        <w:tabs>
          <w:tab w:val="right" w:leader="dot" w:pos="7927"/>
        </w:tabs>
        <w:spacing w:line="240" w:lineRule="auto"/>
        <w:rPr>
          <w:del w:id="584" w:author="Muhammad Subarkah" w:date="2024-12-11T01:12:00Z" w16du:dateUtc="2024-12-10T18:12:00Z"/>
          <w:rFonts w:asciiTheme="minorHAnsi" w:eastAsiaTheme="minorEastAsia" w:hAnsiTheme="minorHAnsi"/>
          <w:noProof/>
          <w:kern w:val="2"/>
          <w:szCs w:val="24"/>
          <w:lang w:eastAsia="id-ID"/>
          <w14:ligatures w14:val="standardContextual"/>
        </w:rPr>
      </w:pPr>
      <w:del w:id="585" w:author="Muhammad Subarkah" w:date="2024-12-11T01:12:00Z" w16du:dateUtc="2024-12-10T18:12:00Z">
        <w:r w:rsidRPr="00B46A49" w:rsidDel="00B46A49">
          <w:rPr>
            <w:rStyle w:val="Hyperlink"/>
            <w:noProof/>
          </w:rPr>
          <w:delText>Lampiran 6. Lembar Instrumen Angket Penilaian Pengguna</w:delText>
        </w:r>
        <w:r w:rsidRPr="00B46A49" w:rsidDel="00B46A49">
          <w:rPr>
            <w:noProof/>
            <w:webHidden/>
          </w:rPr>
          <w:tab/>
          <w:delText>151</w:delText>
        </w:r>
      </w:del>
    </w:p>
    <w:p w14:paraId="37DFD6D2" w14:textId="5DCFA860" w:rsidR="00637E7D" w:rsidRPr="00B46A49" w:rsidDel="00B46A49" w:rsidRDefault="00637E7D" w:rsidP="00B46A49">
      <w:pPr>
        <w:pStyle w:val="TableofFigures"/>
        <w:tabs>
          <w:tab w:val="right" w:leader="dot" w:pos="7927"/>
        </w:tabs>
        <w:spacing w:line="240" w:lineRule="auto"/>
        <w:rPr>
          <w:del w:id="586" w:author="Muhammad Subarkah" w:date="2024-12-11T01:12:00Z" w16du:dateUtc="2024-12-10T18:12:00Z"/>
          <w:rFonts w:asciiTheme="minorHAnsi" w:eastAsiaTheme="minorEastAsia" w:hAnsiTheme="minorHAnsi"/>
          <w:noProof/>
          <w:kern w:val="2"/>
          <w:szCs w:val="24"/>
          <w:lang w:eastAsia="id-ID"/>
          <w14:ligatures w14:val="standardContextual"/>
        </w:rPr>
      </w:pPr>
      <w:del w:id="587" w:author="Muhammad Subarkah" w:date="2024-12-11T01:12:00Z" w16du:dateUtc="2024-12-10T18:12:00Z">
        <w:r w:rsidRPr="00B46A49" w:rsidDel="00B46A49">
          <w:rPr>
            <w:rStyle w:val="Hyperlink"/>
            <w:noProof/>
          </w:rPr>
          <w:delText>Lampiran 7. Hasil Validasi Ahli Materi</w:delText>
        </w:r>
        <w:r w:rsidRPr="00B46A49" w:rsidDel="00B46A49">
          <w:rPr>
            <w:noProof/>
            <w:webHidden/>
          </w:rPr>
          <w:tab/>
          <w:delText>160</w:delText>
        </w:r>
      </w:del>
    </w:p>
    <w:p w14:paraId="214112AE" w14:textId="2E0534FD" w:rsidR="00637E7D" w:rsidRPr="00B46A49" w:rsidDel="00B46A49" w:rsidRDefault="00637E7D" w:rsidP="00B46A49">
      <w:pPr>
        <w:pStyle w:val="TableofFigures"/>
        <w:tabs>
          <w:tab w:val="right" w:leader="dot" w:pos="7927"/>
        </w:tabs>
        <w:spacing w:line="240" w:lineRule="auto"/>
        <w:rPr>
          <w:del w:id="588" w:author="Muhammad Subarkah" w:date="2024-12-11T01:12:00Z" w16du:dateUtc="2024-12-10T18:12:00Z"/>
          <w:rFonts w:asciiTheme="minorHAnsi" w:eastAsiaTheme="minorEastAsia" w:hAnsiTheme="minorHAnsi"/>
          <w:noProof/>
          <w:kern w:val="2"/>
          <w:szCs w:val="24"/>
          <w:lang w:eastAsia="id-ID"/>
          <w14:ligatures w14:val="standardContextual"/>
        </w:rPr>
      </w:pPr>
      <w:del w:id="589" w:author="Muhammad Subarkah" w:date="2024-12-11T01:12:00Z" w16du:dateUtc="2024-12-10T18:12:00Z">
        <w:r w:rsidRPr="00B46A49" w:rsidDel="00B46A49">
          <w:rPr>
            <w:rStyle w:val="Hyperlink"/>
            <w:noProof/>
          </w:rPr>
          <w:delText>Lampiran 8. Hasil Validasi Ahli Media</w:delText>
        </w:r>
        <w:r w:rsidRPr="00B46A49" w:rsidDel="00B46A49">
          <w:rPr>
            <w:noProof/>
            <w:webHidden/>
          </w:rPr>
          <w:tab/>
          <w:delText>166</w:delText>
        </w:r>
      </w:del>
    </w:p>
    <w:p w14:paraId="58764F43" w14:textId="7B3877CE" w:rsidR="00637E7D" w:rsidRPr="00B46A49" w:rsidDel="00B46A49" w:rsidRDefault="00637E7D" w:rsidP="00B46A49">
      <w:pPr>
        <w:pStyle w:val="TableofFigures"/>
        <w:tabs>
          <w:tab w:val="right" w:leader="dot" w:pos="7927"/>
        </w:tabs>
        <w:spacing w:line="240" w:lineRule="auto"/>
        <w:rPr>
          <w:del w:id="590" w:author="Muhammad Subarkah" w:date="2024-12-11T01:12:00Z" w16du:dateUtc="2024-12-10T18:12:00Z"/>
          <w:rFonts w:asciiTheme="minorHAnsi" w:eastAsiaTheme="minorEastAsia" w:hAnsiTheme="minorHAnsi"/>
          <w:noProof/>
          <w:kern w:val="2"/>
          <w:szCs w:val="24"/>
          <w:lang w:eastAsia="id-ID"/>
          <w14:ligatures w14:val="standardContextual"/>
        </w:rPr>
      </w:pPr>
      <w:del w:id="591" w:author="Muhammad Subarkah" w:date="2024-12-11T01:12:00Z" w16du:dateUtc="2024-12-10T18:12:00Z">
        <w:r w:rsidRPr="00B46A49" w:rsidDel="00B46A49">
          <w:rPr>
            <w:rStyle w:val="Hyperlink"/>
            <w:noProof/>
          </w:rPr>
          <w:delText>Lampiran 9. Hasil Uji Kelayakan Pengguna</w:delText>
        </w:r>
        <w:r w:rsidRPr="00B46A49" w:rsidDel="00B46A49">
          <w:rPr>
            <w:noProof/>
            <w:webHidden/>
          </w:rPr>
          <w:tab/>
          <w:delText>174</w:delText>
        </w:r>
      </w:del>
    </w:p>
    <w:p w14:paraId="4DCBA411" w14:textId="583BC191" w:rsidR="00637E7D" w:rsidRPr="00B46A49" w:rsidDel="00B46A49" w:rsidRDefault="00637E7D" w:rsidP="00B46A49">
      <w:pPr>
        <w:pStyle w:val="TableofFigures"/>
        <w:tabs>
          <w:tab w:val="right" w:leader="dot" w:pos="7927"/>
        </w:tabs>
        <w:spacing w:line="240" w:lineRule="auto"/>
        <w:rPr>
          <w:del w:id="592" w:author="Muhammad Subarkah" w:date="2024-12-11T01:12:00Z" w16du:dateUtc="2024-12-10T18:12:00Z"/>
          <w:rFonts w:asciiTheme="minorHAnsi" w:eastAsiaTheme="minorEastAsia" w:hAnsiTheme="minorHAnsi"/>
          <w:noProof/>
          <w:kern w:val="2"/>
          <w:szCs w:val="24"/>
          <w:lang w:eastAsia="id-ID"/>
          <w14:ligatures w14:val="standardContextual"/>
        </w:rPr>
      </w:pPr>
      <w:del w:id="593" w:author="Muhammad Subarkah" w:date="2024-12-11T01:12:00Z" w16du:dateUtc="2024-12-10T18:12:00Z">
        <w:r w:rsidRPr="00B46A49" w:rsidDel="00B46A49">
          <w:rPr>
            <w:rStyle w:val="Hyperlink"/>
            <w:noProof/>
          </w:rPr>
          <w:delText>Lampiran 10. Analisis Hasil Validasi Ahli Materi</w:delText>
        </w:r>
        <w:r w:rsidRPr="00B46A49" w:rsidDel="00B46A49">
          <w:rPr>
            <w:noProof/>
            <w:webHidden/>
          </w:rPr>
          <w:tab/>
          <w:delText>188</w:delText>
        </w:r>
      </w:del>
    </w:p>
    <w:p w14:paraId="1861FB24" w14:textId="5EE1F3F5" w:rsidR="00637E7D" w:rsidRPr="00B46A49" w:rsidDel="00B46A49" w:rsidRDefault="00637E7D" w:rsidP="00B46A49">
      <w:pPr>
        <w:pStyle w:val="TableofFigures"/>
        <w:tabs>
          <w:tab w:val="right" w:leader="dot" w:pos="7927"/>
        </w:tabs>
        <w:spacing w:line="240" w:lineRule="auto"/>
        <w:rPr>
          <w:del w:id="594" w:author="Muhammad Subarkah" w:date="2024-12-11T01:12:00Z" w16du:dateUtc="2024-12-10T18:12:00Z"/>
          <w:rFonts w:asciiTheme="minorHAnsi" w:eastAsiaTheme="minorEastAsia" w:hAnsiTheme="minorHAnsi"/>
          <w:noProof/>
          <w:kern w:val="2"/>
          <w:szCs w:val="24"/>
          <w:lang w:eastAsia="id-ID"/>
          <w14:ligatures w14:val="standardContextual"/>
        </w:rPr>
      </w:pPr>
      <w:del w:id="595" w:author="Muhammad Subarkah" w:date="2024-12-11T01:12:00Z" w16du:dateUtc="2024-12-10T18:12:00Z">
        <w:r w:rsidRPr="00B46A49" w:rsidDel="00B46A49">
          <w:rPr>
            <w:rStyle w:val="Hyperlink"/>
            <w:noProof/>
          </w:rPr>
          <w:delText>Lampiran 11. Analisis Hasil Validasi Ahli Media</w:delText>
        </w:r>
        <w:r w:rsidRPr="00B46A49" w:rsidDel="00B46A49">
          <w:rPr>
            <w:noProof/>
            <w:webHidden/>
          </w:rPr>
          <w:tab/>
          <w:delText>189</w:delText>
        </w:r>
      </w:del>
    </w:p>
    <w:p w14:paraId="01EC5B30" w14:textId="2C82CB69" w:rsidR="00637E7D" w:rsidRPr="00B46A49" w:rsidDel="00B46A49" w:rsidRDefault="00637E7D" w:rsidP="00B46A49">
      <w:pPr>
        <w:pStyle w:val="TableofFigures"/>
        <w:tabs>
          <w:tab w:val="right" w:leader="dot" w:pos="7927"/>
        </w:tabs>
        <w:spacing w:line="240" w:lineRule="auto"/>
        <w:rPr>
          <w:del w:id="596" w:author="Muhammad Subarkah" w:date="2024-12-11T01:12:00Z" w16du:dateUtc="2024-12-10T18:12:00Z"/>
          <w:rFonts w:asciiTheme="minorHAnsi" w:eastAsiaTheme="minorEastAsia" w:hAnsiTheme="minorHAnsi"/>
          <w:noProof/>
          <w:kern w:val="2"/>
          <w:szCs w:val="24"/>
          <w:lang w:eastAsia="id-ID"/>
          <w14:ligatures w14:val="standardContextual"/>
        </w:rPr>
      </w:pPr>
      <w:del w:id="597" w:author="Muhammad Subarkah" w:date="2024-12-11T01:12:00Z" w16du:dateUtc="2024-12-10T18:12:00Z">
        <w:r w:rsidRPr="00B46A49" w:rsidDel="00B46A49">
          <w:rPr>
            <w:rStyle w:val="Hyperlink"/>
            <w:noProof/>
          </w:rPr>
          <w:delText>Lampiran 12. Analisis Hasil Uji Pengguna</w:delText>
        </w:r>
        <w:r w:rsidRPr="00B46A49" w:rsidDel="00B46A49">
          <w:rPr>
            <w:noProof/>
            <w:webHidden/>
          </w:rPr>
          <w:tab/>
          <w:delText>191</w:delText>
        </w:r>
      </w:del>
    </w:p>
    <w:p w14:paraId="6373025F" w14:textId="05A4999D" w:rsidR="00637E7D" w:rsidRPr="00B46A49" w:rsidDel="00B46A49" w:rsidRDefault="00637E7D" w:rsidP="00B46A49">
      <w:pPr>
        <w:pStyle w:val="TableofFigures"/>
        <w:tabs>
          <w:tab w:val="right" w:leader="dot" w:pos="7927"/>
        </w:tabs>
        <w:spacing w:line="240" w:lineRule="auto"/>
        <w:rPr>
          <w:del w:id="598" w:author="Muhammad Subarkah" w:date="2024-12-11T01:12:00Z" w16du:dateUtc="2024-12-10T18:12:00Z"/>
          <w:rFonts w:asciiTheme="minorHAnsi" w:eastAsiaTheme="minorEastAsia" w:hAnsiTheme="minorHAnsi"/>
          <w:noProof/>
          <w:kern w:val="2"/>
          <w:szCs w:val="24"/>
          <w:lang w:eastAsia="id-ID"/>
          <w14:ligatures w14:val="standardContextual"/>
        </w:rPr>
      </w:pPr>
      <w:del w:id="599" w:author="Muhammad Subarkah" w:date="2024-12-11T01:12:00Z" w16du:dateUtc="2024-12-10T18:12:00Z">
        <w:r w:rsidRPr="00B46A49" w:rsidDel="00B46A49">
          <w:rPr>
            <w:rStyle w:val="Hyperlink"/>
            <w:noProof/>
          </w:rPr>
          <w:delText>Lampiran 13. Uji Reliabilitas Data Pengguna</w:delText>
        </w:r>
        <w:r w:rsidRPr="00B46A49" w:rsidDel="00B46A49">
          <w:rPr>
            <w:noProof/>
            <w:webHidden/>
          </w:rPr>
          <w:tab/>
          <w:delText>194</w:delText>
        </w:r>
      </w:del>
    </w:p>
    <w:p w14:paraId="6613F542" w14:textId="4E2EF0B9" w:rsidR="005104E7" w:rsidRPr="00B46A49" w:rsidDel="00637E7D" w:rsidRDefault="005104E7" w:rsidP="00B46A49">
      <w:pPr>
        <w:pStyle w:val="TableofFigures"/>
        <w:tabs>
          <w:tab w:val="right" w:leader="dot" w:pos="7927"/>
        </w:tabs>
        <w:spacing w:line="240" w:lineRule="auto"/>
        <w:rPr>
          <w:del w:id="600" w:author="Muhammad Subarkah" w:date="2024-12-10T16:37:00Z" w16du:dateUtc="2024-12-10T09:37:00Z"/>
          <w:rFonts w:asciiTheme="minorHAnsi" w:eastAsiaTheme="minorEastAsia" w:hAnsiTheme="minorHAnsi"/>
          <w:noProof/>
          <w:kern w:val="2"/>
          <w:szCs w:val="24"/>
          <w:lang w:eastAsia="id-ID"/>
          <w14:ligatures w14:val="standardContextual"/>
        </w:rPr>
      </w:pPr>
      <w:del w:id="601" w:author="Muhammad Subarkah" w:date="2024-12-10T16:37:00Z" w16du:dateUtc="2024-12-10T09:37:00Z">
        <w:r w:rsidRPr="00B46A49" w:rsidDel="00637E7D">
          <w:rPr>
            <w:rPrChange w:id="602" w:author="Muhammad Subarkah" w:date="2024-12-11T01:12:00Z" w16du:dateUtc="2024-12-10T18:12:00Z">
              <w:rPr>
                <w:rStyle w:val="Hyperlink"/>
                <w:noProof/>
              </w:rPr>
            </w:rPrChange>
          </w:rPr>
          <w:delText>Lampiran 1. Surat Keputusan Pengangkatan Dosen Pembimbing TAS</w:delText>
        </w:r>
        <w:r w:rsidRPr="00B46A49" w:rsidDel="00637E7D">
          <w:rPr>
            <w:noProof/>
            <w:webHidden/>
          </w:rPr>
          <w:tab/>
        </w:r>
      </w:del>
      <w:del w:id="603" w:author="Muhammad Subarkah" w:date="2024-12-04T09:38:00Z" w16du:dateUtc="2024-12-04T02:38:00Z">
        <w:r w:rsidR="00C24AC4" w:rsidRPr="00B46A49" w:rsidDel="0087193E">
          <w:rPr>
            <w:noProof/>
            <w:webHidden/>
          </w:rPr>
          <w:delText>74</w:delText>
        </w:r>
      </w:del>
    </w:p>
    <w:p w14:paraId="26B4D1B3" w14:textId="3989A744" w:rsidR="005104E7" w:rsidRPr="00B46A49" w:rsidDel="00637E7D" w:rsidRDefault="005104E7" w:rsidP="00B46A49">
      <w:pPr>
        <w:pStyle w:val="TableofFigures"/>
        <w:tabs>
          <w:tab w:val="right" w:leader="dot" w:pos="7927"/>
        </w:tabs>
        <w:spacing w:line="240" w:lineRule="auto"/>
        <w:rPr>
          <w:del w:id="604" w:author="Muhammad Subarkah" w:date="2024-12-10T16:37:00Z" w16du:dateUtc="2024-12-10T09:37:00Z"/>
          <w:rFonts w:asciiTheme="minorHAnsi" w:eastAsiaTheme="minorEastAsia" w:hAnsiTheme="minorHAnsi"/>
          <w:noProof/>
          <w:kern w:val="2"/>
          <w:szCs w:val="24"/>
          <w:lang w:eastAsia="id-ID"/>
          <w14:ligatures w14:val="standardContextual"/>
        </w:rPr>
      </w:pPr>
      <w:del w:id="605" w:author="Muhammad Subarkah" w:date="2024-12-10T16:37:00Z" w16du:dateUtc="2024-12-10T09:37:00Z">
        <w:r w:rsidRPr="00B46A49" w:rsidDel="00637E7D">
          <w:rPr>
            <w:rPrChange w:id="606" w:author="Muhammad Subarkah" w:date="2024-12-11T01:12:00Z" w16du:dateUtc="2024-12-10T18:12:00Z">
              <w:rPr>
                <w:rStyle w:val="Hyperlink"/>
                <w:noProof/>
              </w:rPr>
            </w:rPrChange>
          </w:rPr>
          <w:delText>Lampiran 2. Modul</w:delText>
        </w:r>
        <w:r w:rsidRPr="00B46A49" w:rsidDel="00637E7D">
          <w:rPr>
            <w:noProof/>
            <w:webHidden/>
          </w:rPr>
          <w:tab/>
        </w:r>
      </w:del>
      <w:del w:id="607" w:author="Muhammad Subarkah" w:date="2024-12-04T09:38:00Z" w16du:dateUtc="2024-12-04T02:38:00Z">
        <w:r w:rsidR="00C24AC4" w:rsidRPr="00B46A49" w:rsidDel="0087193E">
          <w:rPr>
            <w:noProof/>
            <w:webHidden/>
          </w:rPr>
          <w:delText>76</w:delText>
        </w:r>
      </w:del>
    </w:p>
    <w:p w14:paraId="01DD8903" w14:textId="70E2A2A8" w:rsidR="005104E7" w:rsidRPr="00B46A49" w:rsidDel="00637E7D" w:rsidRDefault="005104E7" w:rsidP="00B46A49">
      <w:pPr>
        <w:pStyle w:val="TableofFigures"/>
        <w:tabs>
          <w:tab w:val="right" w:leader="dot" w:pos="7927"/>
        </w:tabs>
        <w:spacing w:line="240" w:lineRule="auto"/>
        <w:rPr>
          <w:del w:id="608" w:author="Muhammad Subarkah" w:date="2024-12-10T16:37:00Z" w16du:dateUtc="2024-12-10T09:37:00Z"/>
          <w:rFonts w:asciiTheme="minorHAnsi" w:eastAsiaTheme="minorEastAsia" w:hAnsiTheme="minorHAnsi"/>
          <w:noProof/>
          <w:kern w:val="2"/>
          <w:szCs w:val="24"/>
          <w:lang w:eastAsia="id-ID"/>
          <w14:ligatures w14:val="standardContextual"/>
        </w:rPr>
      </w:pPr>
      <w:del w:id="609" w:author="Muhammad Subarkah" w:date="2024-12-10T16:37:00Z" w16du:dateUtc="2024-12-10T09:37:00Z">
        <w:r w:rsidRPr="00B46A49" w:rsidDel="00637E7D">
          <w:rPr>
            <w:rPrChange w:id="610" w:author="Muhammad Subarkah" w:date="2024-12-11T01:12:00Z" w16du:dateUtc="2024-12-10T18:12:00Z">
              <w:rPr>
                <w:rStyle w:val="Hyperlink"/>
                <w:noProof/>
              </w:rPr>
            </w:rPrChange>
          </w:rPr>
          <w:delText xml:space="preserve">Lampiran 3. </w:delText>
        </w:r>
        <w:r w:rsidRPr="00B46A49" w:rsidDel="00637E7D">
          <w:rPr>
            <w:rPrChange w:id="611" w:author="Muhammad Subarkah" w:date="2024-12-11T01:12:00Z" w16du:dateUtc="2024-12-10T18:12:00Z">
              <w:rPr>
                <w:rStyle w:val="Hyperlink"/>
                <w:i/>
                <w:iCs/>
                <w:noProof/>
              </w:rPr>
            </w:rPrChange>
          </w:rPr>
          <w:delText>Labsheet</w:delText>
        </w:r>
        <w:r w:rsidRPr="00B46A49" w:rsidDel="00637E7D">
          <w:rPr>
            <w:noProof/>
            <w:webHidden/>
          </w:rPr>
          <w:tab/>
        </w:r>
      </w:del>
      <w:del w:id="612" w:author="Muhammad Subarkah" w:date="2024-12-04T09:38:00Z" w16du:dateUtc="2024-12-04T02:38:00Z">
        <w:r w:rsidR="00C24AC4" w:rsidRPr="00B46A49" w:rsidDel="0087193E">
          <w:rPr>
            <w:noProof/>
            <w:webHidden/>
          </w:rPr>
          <w:delText>111</w:delText>
        </w:r>
      </w:del>
    </w:p>
    <w:p w14:paraId="2ADDE86C" w14:textId="418707C2" w:rsidR="005104E7" w:rsidRPr="00B46A49" w:rsidDel="00637E7D" w:rsidRDefault="005104E7" w:rsidP="00B46A49">
      <w:pPr>
        <w:pStyle w:val="TableofFigures"/>
        <w:tabs>
          <w:tab w:val="right" w:leader="dot" w:pos="7927"/>
        </w:tabs>
        <w:spacing w:line="240" w:lineRule="auto"/>
        <w:rPr>
          <w:del w:id="613" w:author="Muhammad Subarkah" w:date="2024-12-10T16:37:00Z" w16du:dateUtc="2024-12-10T09:37:00Z"/>
          <w:rFonts w:asciiTheme="minorHAnsi" w:eastAsiaTheme="minorEastAsia" w:hAnsiTheme="minorHAnsi"/>
          <w:noProof/>
          <w:kern w:val="2"/>
          <w:szCs w:val="24"/>
          <w:lang w:eastAsia="id-ID"/>
          <w14:ligatures w14:val="standardContextual"/>
        </w:rPr>
      </w:pPr>
      <w:del w:id="614" w:author="Muhammad Subarkah" w:date="2024-12-10T16:37:00Z" w16du:dateUtc="2024-12-10T09:37:00Z">
        <w:r w:rsidRPr="00B46A49" w:rsidDel="00637E7D">
          <w:rPr>
            <w:rPrChange w:id="615" w:author="Muhammad Subarkah" w:date="2024-12-11T01:12:00Z" w16du:dateUtc="2024-12-10T18:12:00Z">
              <w:rPr>
                <w:rStyle w:val="Hyperlink"/>
                <w:noProof/>
              </w:rPr>
            </w:rPrChange>
          </w:rPr>
          <w:delText>Lampiran 4. Lembar Instrumen Validasi Ahli Materi</w:delText>
        </w:r>
        <w:r w:rsidRPr="00B46A49" w:rsidDel="00637E7D">
          <w:rPr>
            <w:noProof/>
            <w:webHidden/>
          </w:rPr>
          <w:tab/>
        </w:r>
      </w:del>
      <w:del w:id="616" w:author="Muhammad Subarkah" w:date="2024-12-04T09:38:00Z" w16du:dateUtc="2024-12-04T02:38:00Z">
        <w:r w:rsidR="00C24AC4" w:rsidRPr="00B46A49" w:rsidDel="0087193E">
          <w:rPr>
            <w:noProof/>
            <w:webHidden/>
          </w:rPr>
          <w:delText>137</w:delText>
        </w:r>
      </w:del>
    </w:p>
    <w:p w14:paraId="1E2A30C9" w14:textId="744179B6" w:rsidR="005104E7" w:rsidRPr="00B46A49" w:rsidDel="00637E7D" w:rsidRDefault="005104E7" w:rsidP="00B46A49">
      <w:pPr>
        <w:pStyle w:val="TableofFigures"/>
        <w:tabs>
          <w:tab w:val="right" w:leader="dot" w:pos="7927"/>
        </w:tabs>
        <w:spacing w:line="240" w:lineRule="auto"/>
        <w:rPr>
          <w:del w:id="617" w:author="Muhammad Subarkah" w:date="2024-12-10T16:37:00Z" w16du:dateUtc="2024-12-10T09:37:00Z"/>
          <w:rFonts w:asciiTheme="minorHAnsi" w:eastAsiaTheme="minorEastAsia" w:hAnsiTheme="minorHAnsi"/>
          <w:noProof/>
          <w:kern w:val="2"/>
          <w:szCs w:val="24"/>
          <w:lang w:eastAsia="id-ID"/>
          <w14:ligatures w14:val="standardContextual"/>
        </w:rPr>
      </w:pPr>
      <w:del w:id="618" w:author="Muhammad Subarkah" w:date="2024-12-10T16:37:00Z" w16du:dateUtc="2024-12-10T09:37:00Z">
        <w:r w:rsidRPr="00B46A49" w:rsidDel="00637E7D">
          <w:rPr>
            <w:rPrChange w:id="619" w:author="Muhammad Subarkah" w:date="2024-12-11T01:12:00Z" w16du:dateUtc="2024-12-10T18:12:00Z">
              <w:rPr>
                <w:rStyle w:val="Hyperlink"/>
                <w:noProof/>
              </w:rPr>
            </w:rPrChange>
          </w:rPr>
          <w:delText>Lampiran 5. Lembar Instrumen Validasi Ahli Media</w:delText>
        </w:r>
        <w:r w:rsidRPr="00B46A49" w:rsidDel="00637E7D">
          <w:rPr>
            <w:noProof/>
            <w:webHidden/>
          </w:rPr>
          <w:tab/>
        </w:r>
      </w:del>
      <w:del w:id="620" w:author="Muhammad Subarkah" w:date="2024-12-04T09:38:00Z" w16du:dateUtc="2024-12-04T02:38:00Z">
        <w:r w:rsidR="00C24AC4" w:rsidRPr="00B46A49" w:rsidDel="0087193E">
          <w:rPr>
            <w:noProof/>
            <w:webHidden/>
          </w:rPr>
          <w:delText>141</w:delText>
        </w:r>
      </w:del>
    </w:p>
    <w:p w14:paraId="539E4651" w14:textId="0EE72BF6" w:rsidR="005104E7" w:rsidRPr="00B46A49" w:rsidDel="00637E7D" w:rsidRDefault="005104E7" w:rsidP="00B46A49">
      <w:pPr>
        <w:pStyle w:val="TableofFigures"/>
        <w:tabs>
          <w:tab w:val="right" w:leader="dot" w:pos="7927"/>
        </w:tabs>
        <w:spacing w:line="240" w:lineRule="auto"/>
        <w:rPr>
          <w:del w:id="621" w:author="Muhammad Subarkah" w:date="2024-12-10T16:37:00Z" w16du:dateUtc="2024-12-10T09:37:00Z"/>
          <w:rFonts w:asciiTheme="minorHAnsi" w:eastAsiaTheme="minorEastAsia" w:hAnsiTheme="minorHAnsi"/>
          <w:noProof/>
          <w:kern w:val="2"/>
          <w:szCs w:val="24"/>
          <w:lang w:eastAsia="id-ID"/>
          <w14:ligatures w14:val="standardContextual"/>
        </w:rPr>
      </w:pPr>
      <w:del w:id="622" w:author="Muhammad Subarkah" w:date="2024-12-10T16:37:00Z" w16du:dateUtc="2024-12-10T09:37:00Z">
        <w:r w:rsidRPr="00B46A49" w:rsidDel="00637E7D">
          <w:rPr>
            <w:rPrChange w:id="623" w:author="Muhammad Subarkah" w:date="2024-12-11T01:12:00Z" w16du:dateUtc="2024-12-10T18:12:00Z">
              <w:rPr>
                <w:rStyle w:val="Hyperlink"/>
                <w:noProof/>
              </w:rPr>
            </w:rPrChange>
          </w:rPr>
          <w:delText>Lampiran 6. Lembar Instrumen Angket Penilaian Pengguna</w:delText>
        </w:r>
        <w:r w:rsidRPr="00B46A49" w:rsidDel="00637E7D">
          <w:rPr>
            <w:noProof/>
            <w:webHidden/>
          </w:rPr>
          <w:tab/>
        </w:r>
      </w:del>
      <w:del w:id="624" w:author="Muhammad Subarkah" w:date="2024-12-04T09:38:00Z" w16du:dateUtc="2024-12-04T02:38:00Z">
        <w:r w:rsidR="00C24AC4" w:rsidRPr="00B46A49" w:rsidDel="0087193E">
          <w:rPr>
            <w:noProof/>
            <w:webHidden/>
          </w:rPr>
          <w:delText>145</w:delText>
        </w:r>
      </w:del>
    </w:p>
    <w:p w14:paraId="79FC6D36" w14:textId="558E451F" w:rsidR="005104E7" w:rsidRPr="00B46A49" w:rsidDel="00637E7D" w:rsidRDefault="005104E7" w:rsidP="00B46A49">
      <w:pPr>
        <w:pStyle w:val="TableofFigures"/>
        <w:tabs>
          <w:tab w:val="right" w:leader="dot" w:pos="7927"/>
        </w:tabs>
        <w:spacing w:line="240" w:lineRule="auto"/>
        <w:rPr>
          <w:del w:id="625" w:author="Muhammad Subarkah" w:date="2024-12-10T16:37:00Z" w16du:dateUtc="2024-12-10T09:37:00Z"/>
          <w:rFonts w:asciiTheme="minorHAnsi" w:eastAsiaTheme="minorEastAsia" w:hAnsiTheme="minorHAnsi"/>
          <w:noProof/>
          <w:kern w:val="2"/>
          <w:szCs w:val="24"/>
          <w:lang w:eastAsia="id-ID"/>
          <w14:ligatures w14:val="standardContextual"/>
        </w:rPr>
      </w:pPr>
      <w:del w:id="626" w:author="Muhammad Subarkah" w:date="2024-12-10T16:37:00Z" w16du:dateUtc="2024-12-10T09:37:00Z">
        <w:r w:rsidRPr="00B46A49" w:rsidDel="00637E7D">
          <w:rPr>
            <w:rPrChange w:id="627" w:author="Muhammad Subarkah" w:date="2024-12-11T01:12:00Z" w16du:dateUtc="2024-12-10T18:12:00Z">
              <w:rPr>
                <w:rStyle w:val="Hyperlink"/>
                <w:noProof/>
              </w:rPr>
            </w:rPrChange>
          </w:rPr>
          <w:delText>Lampiran 7. Hasil Validasi Ahli Materi</w:delText>
        </w:r>
        <w:r w:rsidRPr="00B46A49" w:rsidDel="00637E7D">
          <w:rPr>
            <w:noProof/>
            <w:webHidden/>
          </w:rPr>
          <w:tab/>
        </w:r>
      </w:del>
      <w:del w:id="628" w:author="Muhammad Subarkah" w:date="2024-12-04T09:38:00Z" w16du:dateUtc="2024-12-04T02:38:00Z">
        <w:r w:rsidR="00C24AC4" w:rsidRPr="00B46A49" w:rsidDel="0087193E">
          <w:rPr>
            <w:noProof/>
            <w:webHidden/>
          </w:rPr>
          <w:delText>154</w:delText>
        </w:r>
      </w:del>
    </w:p>
    <w:p w14:paraId="63F69E03" w14:textId="4DFE9E69" w:rsidR="005104E7" w:rsidRPr="00B46A49" w:rsidDel="00637E7D" w:rsidRDefault="005104E7" w:rsidP="00B46A49">
      <w:pPr>
        <w:pStyle w:val="TableofFigures"/>
        <w:tabs>
          <w:tab w:val="right" w:leader="dot" w:pos="7927"/>
        </w:tabs>
        <w:spacing w:line="240" w:lineRule="auto"/>
        <w:rPr>
          <w:del w:id="629" w:author="Muhammad Subarkah" w:date="2024-12-10T16:37:00Z" w16du:dateUtc="2024-12-10T09:37:00Z"/>
          <w:rFonts w:asciiTheme="minorHAnsi" w:eastAsiaTheme="minorEastAsia" w:hAnsiTheme="minorHAnsi"/>
          <w:noProof/>
          <w:kern w:val="2"/>
          <w:szCs w:val="24"/>
          <w:lang w:eastAsia="id-ID"/>
          <w14:ligatures w14:val="standardContextual"/>
        </w:rPr>
      </w:pPr>
      <w:del w:id="630" w:author="Muhammad Subarkah" w:date="2024-12-10T16:37:00Z" w16du:dateUtc="2024-12-10T09:37:00Z">
        <w:r w:rsidRPr="00B46A49" w:rsidDel="00637E7D">
          <w:rPr>
            <w:rPrChange w:id="631" w:author="Muhammad Subarkah" w:date="2024-12-11T01:12:00Z" w16du:dateUtc="2024-12-10T18:12:00Z">
              <w:rPr>
                <w:rStyle w:val="Hyperlink"/>
                <w:noProof/>
              </w:rPr>
            </w:rPrChange>
          </w:rPr>
          <w:delText>Lampiran 8. Hasil Validasi Ahli Media</w:delText>
        </w:r>
        <w:r w:rsidRPr="00B46A49" w:rsidDel="00637E7D">
          <w:rPr>
            <w:noProof/>
            <w:webHidden/>
          </w:rPr>
          <w:tab/>
        </w:r>
      </w:del>
      <w:del w:id="632" w:author="Muhammad Subarkah" w:date="2024-12-04T09:38:00Z" w16du:dateUtc="2024-12-04T02:38:00Z">
        <w:r w:rsidR="00C24AC4" w:rsidRPr="00B46A49" w:rsidDel="0087193E">
          <w:rPr>
            <w:noProof/>
            <w:webHidden/>
          </w:rPr>
          <w:delText>160</w:delText>
        </w:r>
      </w:del>
    </w:p>
    <w:p w14:paraId="0718BA6D" w14:textId="3C100E6B" w:rsidR="005104E7" w:rsidRPr="00B46A49" w:rsidDel="00637E7D" w:rsidRDefault="005104E7" w:rsidP="00B46A49">
      <w:pPr>
        <w:pStyle w:val="TableofFigures"/>
        <w:tabs>
          <w:tab w:val="right" w:leader="dot" w:pos="7927"/>
        </w:tabs>
        <w:spacing w:line="240" w:lineRule="auto"/>
        <w:rPr>
          <w:del w:id="633" w:author="Muhammad Subarkah" w:date="2024-12-10T16:37:00Z" w16du:dateUtc="2024-12-10T09:37:00Z"/>
          <w:rFonts w:asciiTheme="minorHAnsi" w:eastAsiaTheme="minorEastAsia" w:hAnsiTheme="minorHAnsi"/>
          <w:noProof/>
          <w:kern w:val="2"/>
          <w:szCs w:val="24"/>
          <w:lang w:eastAsia="id-ID"/>
          <w14:ligatures w14:val="standardContextual"/>
        </w:rPr>
      </w:pPr>
      <w:del w:id="634" w:author="Muhammad Subarkah" w:date="2024-12-10T16:37:00Z" w16du:dateUtc="2024-12-10T09:37:00Z">
        <w:r w:rsidRPr="00B46A49" w:rsidDel="00637E7D">
          <w:rPr>
            <w:rPrChange w:id="635" w:author="Muhammad Subarkah" w:date="2024-12-11T01:12:00Z" w16du:dateUtc="2024-12-10T18:12:00Z">
              <w:rPr>
                <w:rStyle w:val="Hyperlink"/>
                <w:noProof/>
              </w:rPr>
            </w:rPrChange>
          </w:rPr>
          <w:delText>Lampiran 9. Hasil Uji Kelayakan Pengguna</w:delText>
        </w:r>
        <w:r w:rsidRPr="00B46A49" w:rsidDel="00637E7D">
          <w:rPr>
            <w:noProof/>
            <w:webHidden/>
          </w:rPr>
          <w:tab/>
        </w:r>
      </w:del>
      <w:del w:id="636" w:author="Muhammad Subarkah" w:date="2024-12-04T09:38:00Z" w16du:dateUtc="2024-12-04T02:38:00Z">
        <w:r w:rsidR="00C24AC4" w:rsidRPr="00B46A49" w:rsidDel="0087193E">
          <w:rPr>
            <w:noProof/>
            <w:webHidden/>
          </w:rPr>
          <w:delText>168</w:delText>
        </w:r>
      </w:del>
    </w:p>
    <w:p w14:paraId="5AB49933" w14:textId="4F05E467" w:rsidR="005104E7" w:rsidRPr="00B46A49" w:rsidDel="00637E7D" w:rsidRDefault="005104E7" w:rsidP="00B46A49">
      <w:pPr>
        <w:pStyle w:val="TableofFigures"/>
        <w:tabs>
          <w:tab w:val="right" w:leader="dot" w:pos="7927"/>
        </w:tabs>
        <w:spacing w:line="240" w:lineRule="auto"/>
        <w:rPr>
          <w:del w:id="637" w:author="Muhammad Subarkah" w:date="2024-12-10T16:37:00Z" w16du:dateUtc="2024-12-10T09:37:00Z"/>
          <w:rFonts w:asciiTheme="minorHAnsi" w:eastAsiaTheme="minorEastAsia" w:hAnsiTheme="minorHAnsi"/>
          <w:noProof/>
          <w:kern w:val="2"/>
          <w:szCs w:val="24"/>
          <w:lang w:eastAsia="id-ID"/>
          <w14:ligatures w14:val="standardContextual"/>
        </w:rPr>
      </w:pPr>
      <w:del w:id="638" w:author="Muhammad Subarkah" w:date="2024-12-10T16:37:00Z" w16du:dateUtc="2024-12-10T09:37:00Z">
        <w:r w:rsidRPr="00B46A49" w:rsidDel="00637E7D">
          <w:rPr>
            <w:rPrChange w:id="639" w:author="Muhammad Subarkah" w:date="2024-12-11T01:12:00Z" w16du:dateUtc="2024-12-10T18:12:00Z">
              <w:rPr>
                <w:rStyle w:val="Hyperlink"/>
                <w:noProof/>
              </w:rPr>
            </w:rPrChange>
          </w:rPr>
          <w:delText>Lampiran 10. Analisis Hasil Validasi Ahli Materi</w:delText>
        </w:r>
        <w:r w:rsidRPr="00B46A49" w:rsidDel="00637E7D">
          <w:rPr>
            <w:noProof/>
            <w:webHidden/>
          </w:rPr>
          <w:tab/>
        </w:r>
      </w:del>
      <w:del w:id="640" w:author="Muhammad Subarkah" w:date="2024-12-04T09:38:00Z" w16du:dateUtc="2024-12-04T02:38:00Z">
        <w:r w:rsidR="00C24AC4" w:rsidRPr="00B46A49" w:rsidDel="0087193E">
          <w:rPr>
            <w:noProof/>
            <w:webHidden/>
          </w:rPr>
          <w:delText>182</w:delText>
        </w:r>
      </w:del>
    </w:p>
    <w:p w14:paraId="5D661CCE" w14:textId="301832D6" w:rsidR="005104E7" w:rsidRPr="00B46A49" w:rsidDel="00637E7D" w:rsidRDefault="005104E7" w:rsidP="00B46A49">
      <w:pPr>
        <w:pStyle w:val="TableofFigures"/>
        <w:tabs>
          <w:tab w:val="right" w:leader="dot" w:pos="7927"/>
        </w:tabs>
        <w:spacing w:line="240" w:lineRule="auto"/>
        <w:rPr>
          <w:del w:id="641" w:author="Muhammad Subarkah" w:date="2024-12-10T16:37:00Z" w16du:dateUtc="2024-12-10T09:37:00Z"/>
          <w:rFonts w:asciiTheme="minorHAnsi" w:eastAsiaTheme="minorEastAsia" w:hAnsiTheme="minorHAnsi"/>
          <w:noProof/>
          <w:kern w:val="2"/>
          <w:szCs w:val="24"/>
          <w:lang w:eastAsia="id-ID"/>
          <w14:ligatures w14:val="standardContextual"/>
        </w:rPr>
      </w:pPr>
      <w:del w:id="642" w:author="Muhammad Subarkah" w:date="2024-12-10T16:37:00Z" w16du:dateUtc="2024-12-10T09:37:00Z">
        <w:r w:rsidRPr="00B46A49" w:rsidDel="00637E7D">
          <w:rPr>
            <w:rPrChange w:id="643" w:author="Muhammad Subarkah" w:date="2024-12-11T01:12:00Z" w16du:dateUtc="2024-12-10T18:12:00Z">
              <w:rPr>
                <w:rStyle w:val="Hyperlink"/>
                <w:noProof/>
              </w:rPr>
            </w:rPrChange>
          </w:rPr>
          <w:delText>Lampiran 11. Analisis Hasil Validasi Ahli Media</w:delText>
        </w:r>
        <w:r w:rsidRPr="00B46A49" w:rsidDel="00637E7D">
          <w:rPr>
            <w:noProof/>
            <w:webHidden/>
          </w:rPr>
          <w:tab/>
        </w:r>
      </w:del>
      <w:del w:id="644" w:author="Muhammad Subarkah" w:date="2024-12-04T09:38:00Z" w16du:dateUtc="2024-12-04T02:38:00Z">
        <w:r w:rsidR="00C24AC4" w:rsidRPr="00B46A49" w:rsidDel="0087193E">
          <w:rPr>
            <w:noProof/>
            <w:webHidden/>
          </w:rPr>
          <w:delText>183</w:delText>
        </w:r>
      </w:del>
    </w:p>
    <w:p w14:paraId="316BFE87" w14:textId="2B631967" w:rsidR="005104E7" w:rsidRPr="00B46A49" w:rsidDel="00637E7D" w:rsidRDefault="005104E7" w:rsidP="00B46A49">
      <w:pPr>
        <w:pStyle w:val="TableofFigures"/>
        <w:tabs>
          <w:tab w:val="right" w:leader="dot" w:pos="7927"/>
        </w:tabs>
        <w:spacing w:line="240" w:lineRule="auto"/>
        <w:rPr>
          <w:del w:id="645" w:author="Muhammad Subarkah" w:date="2024-12-10T16:37:00Z" w16du:dateUtc="2024-12-10T09:37:00Z"/>
          <w:rFonts w:asciiTheme="minorHAnsi" w:eastAsiaTheme="minorEastAsia" w:hAnsiTheme="minorHAnsi"/>
          <w:noProof/>
          <w:kern w:val="2"/>
          <w:szCs w:val="24"/>
          <w:lang w:eastAsia="id-ID"/>
          <w14:ligatures w14:val="standardContextual"/>
        </w:rPr>
      </w:pPr>
      <w:del w:id="646" w:author="Muhammad Subarkah" w:date="2024-12-10T16:37:00Z" w16du:dateUtc="2024-12-10T09:37:00Z">
        <w:r w:rsidRPr="00B46A49" w:rsidDel="00637E7D">
          <w:rPr>
            <w:rPrChange w:id="647" w:author="Muhammad Subarkah" w:date="2024-12-11T01:12:00Z" w16du:dateUtc="2024-12-10T18:12:00Z">
              <w:rPr>
                <w:rStyle w:val="Hyperlink"/>
                <w:noProof/>
              </w:rPr>
            </w:rPrChange>
          </w:rPr>
          <w:delText>Lampiran 12. Analisis Hasil Uji Pengguna</w:delText>
        </w:r>
        <w:r w:rsidRPr="00B46A49" w:rsidDel="00637E7D">
          <w:rPr>
            <w:noProof/>
            <w:webHidden/>
          </w:rPr>
          <w:tab/>
        </w:r>
      </w:del>
      <w:del w:id="648" w:author="Muhammad Subarkah" w:date="2024-12-04T09:38:00Z" w16du:dateUtc="2024-12-04T02:38:00Z">
        <w:r w:rsidR="00C24AC4" w:rsidRPr="00B46A49" w:rsidDel="0087193E">
          <w:rPr>
            <w:noProof/>
            <w:webHidden/>
          </w:rPr>
          <w:delText>185</w:delText>
        </w:r>
      </w:del>
    </w:p>
    <w:p w14:paraId="171045E8" w14:textId="13D26035" w:rsidR="005104E7" w:rsidRPr="00B46A49" w:rsidDel="00637E7D" w:rsidRDefault="005104E7" w:rsidP="00B46A49">
      <w:pPr>
        <w:pStyle w:val="TableofFigures"/>
        <w:tabs>
          <w:tab w:val="right" w:leader="dot" w:pos="7927"/>
        </w:tabs>
        <w:spacing w:line="240" w:lineRule="auto"/>
        <w:rPr>
          <w:del w:id="649" w:author="Muhammad Subarkah" w:date="2024-12-10T16:37:00Z" w16du:dateUtc="2024-12-10T09:37:00Z"/>
          <w:rFonts w:asciiTheme="minorHAnsi" w:eastAsiaTheme="minorEastAsia" w:hAnsiTheme="minorHAnsi"/>
          <w:noProof/>
          <w:kern w:val="2"/>
          <w:szCs w:val="24"/>
          <w:lang w:eastAsia="id-ID"/>
          <w14:ligatures w14:val="standardContextual"/>
        </w:rPr>
      </w:pPr>
      <w:del w:id="650" w:author="Muhammad Subarkah" w:date="2024-12-10T16:37:00Z" w16du:dateUtc="2024-12-10T09:37:00Z">
        <w:r w:rsidRPr="00B46A49" w:rsidDel="00637E7D">
          <w:rPr>
            <w:rPrChange w:id="651" w:author="Muhammad Subarkah" w:date="2024-12-11T01:12:00Z" w16du:dateUtc="2024-12-10T18:12:00Z">
              <w:rPr>
                <w:rStyle w:val="Hyperlink"/>
                <w:noProof/>
              </w:rPr>
            </w:rPrChange>
          </w:rPr>
          <w:delText>Lampiran 13. Uji Reliabilitas Data Pengguna</w:delText>
        </w:r>
        <w:r w:rsidRPr="00B46A49" w:rsidDel="00637E7D">
          <w:rPr>
            <w:noProof/>
            <w:webHidden/>
          </w:rPr>
          <w:tab/>
        </w:r>
      </w:del>
      <w:del w:id="652" w:author="Muhammad Subarkah" w:date="2024-12-04T09:38:00Z" w16du:dateUtc="2024-12-04T02:38:00Z">
        <w:r w:rsidR="00C24AC4" w:rsidRPr="00B46A49" w:rsidDel="0087193E">
          <w:rPr>
            <w:noProof/>
            <w:webHidden/>
          </w:rPr>
          <w:delText>188</w:delText>
        </w:r>
      </w:del>
    </w:p>
    <w:p w14:paraId="61F3B114" w14:textId="665685FC" w:rsidR="00967F8A" w:rsidRPr="00967F8A" w:rsidRDefault="005104E7" w:rsidP="00B46A49">
      <w:pPr>
        <w:spacing w:line="240" w:lineRule="auto"/>
      </w:pPr>
      <w:r>
        <w:fldChar w:fldCharType="end"/>
      </w:r>
    </w:p>
    <w:p w14:paraId="740D1B08" w14:textId="35D2F2AD" w:rsidR="009C7948" w:rsidRPr="001B4700" w:rsidRDefault="009C7948" w:rsidP="00644C11">
      <w:pPr>
        <w:spacing w:after="0" w:line="259" w:lineRule="auto"/>
        <w:jc w:val="left"/>
        <w:rPr>
          <w:b/>
          <w:bCs/>
        </w:rPr>
      </w:pPr>
      <w:r w:rsidRPr="001B4700">
        <w:rPr>
          <w:b/>
          <w:bCs/>
        </w:rPr>
        <w:br w:type="page"/>
      </w:r>
    </w:p>
    <w:p w14:paraId="2FD5DD47" w14:textId="77777777" w:rsidR="0047307C" w:rsidRPr="001B4700" w:rsidRDefault="0047307C" w:rsidP="00FD2691">
      <w:pPr>
        <w:pStyle w:val="Heading1"/>
        <w:spacing w:after="0"/>
        <w:sectPr w:rsidR="0047307C" w:rsidRPr="001B4700" w:rsidSect="00D36D69">
          <w:footerReference w:type="default" r:id="rId16"/>
          <w:footerReference w:type="first" r:id="rId17"/>
          <w:pgSz w:w="11906" w:h="16838"/>
          <w:pgMar w:top="2268" w:right="1701" w:bottom="1701" w:left="2268" w:header="709" w:footer="709" w:gutter="0"/>
          <w:pgNumType w:fmt="lowerRoman"/>
          <w:cols w:space="708"/>
          <w:titlePg/>
          <w:docGrid w:linePitch="360"/>
        </w:sectPr>
      </w:pPr>
    </w:p>
    <w:p w14:paraId="696F2481" w14:textId="5A5922F5" w:rsidR="00A10036" w:rsidRPr="001B4700" w:rsidRDefault="009C7948" w:rsidP="00FD2691">
      <w:pPr>
        <w:pStyle w:val="Heading1"/>
        <w:spacing w:after="0"/>
      </w:pPr>
      <w:bookmarkStart w:id="653" w:name="_Toc184828287"/>
      <w:r w:rsidRPr="001B4700">
        <w:lastRenderedPageBreak/>
        <w:t>BAB I</w:t>
      </w:r>
      <w:r w:rsidR="00FD2691" w:rsidRPr="001B4700">
        <w:br/>
      </w:r>
      <w:r w:rsidRPr="001B4700">
        <w:t>PENDAHULUAN</w:t>
      </w:r>
      <w:bookmarkEnd w:id="653"/>
    </w:p>
    <w:p w14:paraId="5DE95565" w14:textId="0D500550" w:rsidR="00201C5A" w:rsidRPr="001B4700" w:rsidRDefault="00862936">
      <w:pPr>
        <w:pStyle w:val="Heading2"/>
        <w:numPr>
          <w:ilvl w:val="0"/>
          <w:numId w:val="56"/>
        </w:numPr>
        <w:ind w:left="567" w:hanging="425"/>
        <w:pPrChange w:id="654" w:author="Muhammad Subarkah" w:date="2024-12-10T23:00:00Z" w16du:dateUtc="2024-12-10T16:00:00Z">
          <w:pPr>
            <w:pStyle w:val="Heading2"/>
            <w:ind w:left="567" w:hanging="425"/>
          </w:pPr>
        </w:pPrChange>
      </w:pPr>
      <w:bookmarkStart w:id="655" w:name="_Toc184828288"/>
      <w:r w:rsidRPr="001B4700">
        <w:t>Latar Belakang Masalah</w:t>
      </w:r>
      <w:bookmarkEnd w:id="655"/>
    </w:p>
    <w:p w14:paraId="204B0496" w14:textId="22804966" w:rsidR="00D206B6" w:rsidRDefault="002A26BE" w:rsidP="009B29AA">
      <w:pPr>
        <w:spacing w:after="0"/>
        <w:ind w:left="567" w:firstLine="567"/>
        <w:rPr>
          <w:ins w:id="656" w:author="Muhammad Subarkah" w:date="2024-12-04T09:26:00Z" w16du:dateUtc="2024-12-04T02:26:00Z"/>
        </w:rPr>
      </w:pPr>
      <w:r>
        <w:t>Cepatnya p</w:t>
      </w:r>
      <w:r w:rsidR="00D206B6" w:rsidRPr="001B4700">
        <w:t xml:space="preserve">erkembangan </w:t>
      </w:r>
      <w:r w:rsidR="00ED5871" w:rsidRPr="001B4700">
        <w:t xml:space="preserve">pengetahuan, informasi </w:t>
      </w:r>
      <w:r w:rsidR="000053D5" w:rsidRPr="001B4700">
        <w:t>dan</w:t>
      </w:r>
      <w:r w:rsidR="00ED5871" w:rsidRPr="001B4700">
        <w:t xml:space="preserve"> </w:t>
      </w:r>
      <w:r w:rsidR="00D206B6" w:rsidRPr="001B4700">
        <w:t xml:space="preserve">teknologi di dunia saat ini </w:t>
      </w:r>
      <w:r w:rsidR="00664CA1">
        <w:t>membawa</w:t>
      </w:r>
      <w:r w:rsidR="00D91CA4" w:rsidRPr="001B4700">
        <w:t xml:space="preserve"> </w:t>
      </w:r>
      <w:r w:rsidR="00664CA1">
        <w:t>dampak</w:t>
      </w:r>
      <w:r w:rsidR="00D91CA4" w:rsidRPr="001B4700">
        <w:t xml:space="preserve"> signifikan dalam bidang teknologi.</w:t>
      </w:r>
      <w:r w:rsidR="00ED5871" w:rsidRPr="001B4700">
        <w:t xml:space="preserve"> </w:t>
      </w:r>
      <w:r w:rsidR="005661C0" w:rsidRPr="001B4700">
        <w:t>Perkembangan teknologi</w:t>
      </w:r>
      <w:r w:rsidR="000053D5" w:rsidRPr="001B4700">
        <w:t xml:space="preserve"> ini</w:t>
      </w:r>
      <w:r w:rsidR="005661C0" w:rsidRPr="001B4700">
        <w:t xml:space="preserve"> juga berdampak pada </w:t>
      </w:r>
      <w:r w:rsidR="00D50330" w:rsidRPr="001B4700">
        <w:t>bidang</w:t>
      </w:r>
      <w:r w:rsidR="005661C0" w:rsidRPr="001B4700">
        <w:t xml:space="preserve"> robotika.</w:t>
      </w:r>
      <w:r w:rsidR="00193D29" w:rsidRPr="001B4700">
        <w:t xml:space="preserve"> Salah satunya adalah</w:t>
      </w:r>
      <w:r w:rsidR="00346F18" w:rsidRPr="001B4700">
        <w:t xml:space="preserve"> perkembangan </w:t>
      </w:r>
      <w:r w:rsidR="0034270D" w:rsidRPr="001B4700">
        <w:t xml:space="preserve">alat pengukuran </w:t>
      </w:r>
      <w:r w:rsidR="00346F18" w:rsidRPr="001B4700">
        <w:t xml:space="preserve">yang membuat robot dapat </w:t>
      </w:r>
      <w:r w:rsidR="00C27180" w:rsidRPr="001B4700">
        <w:t xml:space="preserve">membaca </w:t>
      </w:r>
      <w:r w:rsidR="004B35C6" w:rsidRPr="001B4700">
        <w:t xml:space="preserve">besar </w:t>
      </w:r>
      <w:r w:rsidR="00E81B44" w:rsidRPr="001B4700">
        <w:t>sudut</w:t>
      </w:r>
      <w:r w:rsidR="007E15E9" w:rsidRPr="001B4700">
        <w:t xml:space="preserve"> </w:t>
      </w:r>
      <w:r w:rsidR="00C27180" w:rsidRPr="001B4700">
        <w:t>putarnya</w:t>
      </w:r>
      <w:r w:rsidR="00193D29" w:rsidRPr="001B4700">
        <w:t xml:space="preserve">. </w:t>
      </w:r>
      <w:r w:rsidR="00194F00">
        <w:t>Dalam proses</w:t>
      </w:r>
      <w:r w:rsidR="00194F00" w:rsidRPr="001B4700">
        <w:t xml:space="preserve"> </w:t>
      </w:r>
      <w:r w:rsidR="00004DAC" w:rsidRPr="001B4700">
        <w:t xml:space="preserve">mengikuti perkembangan teknologi ini, </w:t>
      </w:r>
      <w:bookmarkStart w:id="657" w:name="OLE_LINK50"/>
      <w:r w:rsidR="00004DAC" w:rsidRPr="001B4700">
        <w:t>diperlukan sumber daya manusia (SDM) yang kompeten</w:t>
      </w:r>
      <w:r w:rsidR="00BD037D" w:rsidRPr="001B4700">
        <w:t xml:space="preserve"> </w:t>
      </w:r>
      <w:r w:rsidR="00C120FF" w:rsidRPr="001B4700">
        <w:t>di bidang ini.</w:t>
      </w:r>
      <w:bookmarkEnd w:id="657"/>
      <w:r w:rsidR="00193D29" w:rsidRPr="001B4700">
        <w:t xml:space="preserve"> </w:t>
      </w:r>
    </w:p>
    <w:p w14:paraId="4395FD92" w14:textId="632428C0" w:rsidR="00D308F1" w:rsidRPr="001B4700" w:rsidRDefault="003F1C85" w:rsidP="009B29AA">
      <w:pPr>
        <w:spacing w:after="0"/>
        <w:ind w:left="567" w:firstLine="567"/>
      </w:pPr>
      <w:ins w:id="658" w:author="Muhammad Subarkah" w:date="2024-12-04T09:30:00Z" w16du:dateUtc="2024-12-04T02:30:00Z">
        <w:r>
          <w:t>Peng</w:t>
        </w:r>
        <w:r w:rsidRPr="003F1C85">
          <w:t>u</w:t>
        </w:r>
        <w:r>
          <w:t xml:space="preserve">asaan </w:t>
        </w:r>
      </w:ins>
      <w:ins w:id="659" w:author="Muhammad Subarkah" w:date="2024-12-04T13:23:00Z" w16du:dateUtc="2024-12-04T06:23:00Z">
        <w:r w:rsidR="00517943">
          <w:t xml:space="preserve">perkembangan </w:t>
        </w:r>
      </w:ins>
      <w:ins w:id="660" w:author="Muhammad Subarkah" w:date="2024-12-04T09:30:00Z" w16du:dateUtc="2024-12-04T02:30:00Z">
        <w:r>
          <w:t xml:space="preserve">teknologi </w:t>
        </w:r>
      </w:ins>
      <w:ins w:id="661" w:author="Muhammad Subarkah" w:date="2024-12-04T09:31:00Z" w16du:dateUtc="2024-12-04T02:31:00Z">
        <w:r>
          <w:t xml:space="preserve">sangat penting </w:t>
        </w:r>
      </w:ins>
      <w:ins w:id="662" w:author="Muhammad Subarkah" w:date="2024-12-04T09:35:00Z" w16du:dateUtc="2024-12-04T02:35:00Z">
        <w:r w:rsidR="0087193E">
          <w:t>s</w:t>
        </w:r>
        <w:r w:rsidR="0087193E" w:rsidRPr="0087193E">
          <w:t>u</w:t>
        </w:r>
        <w:r w:rsidR="0087193E">
          <w:t>pa</w:t>
        </w:r>
      </w:ins>
      <w:ins w:id="663" w:author="Muhammad Subarkah" w:date="2024-12-04T09:36:00Z" w16du:dateUtc="2024-12-04T02:36:00Z">
        <w:r w:rsidR="0087193E">
          <w:t xml:space="preserve">ya kita </w:t>
        </w:r>
      </w:ins>
      <w:ins w:id="664" w:author="Muhammad Subarkah" w:date="2024-12-04T09:37:00Z" w16du:dateUtc="2024-12-04T02:37:00Z">
        <w:r w:rsidR="0087193E">
          <w:t>tidak dikalahkan oleh</w:t>
        </w:r>
      </w:ins>
      <w:ins w:id="665" w:author="Muhammad Subarkah" w:date="2024-12-04T09:39:00Z" w16du:dateUtc="2024-12-04T02:39:00Z">
        <w:r w:rsidR="005B7B93">
          <w:t xml:space="preserve"> zaman.</w:t>
        </w:r>
      </w:ins>
      <w:ins w:id="666" w:author="Muhammad Subarkah" w:date="2024-12-04T09:38:00Z" w16du:dateUtc="2024-12-04T02:38:00Z">
        <w:r w:rsidR="005B7B93">
          <w:t xml:space="preserve"> </w:t>
        </w:r>
      </w:ins>
      <w:ins w:id="667" w:author="Muhammad Subarkah" w:date="2024-12-04T00:35:00Z" w16du:dateUtc="2024-12-03T17:35:00Z">
        <w:r w:rsidR="00D308F1">
          <w:t>Dengan me</w:t>
        </w:r>
        <w:bookmarkStart w:id="668" w:name="OLE_LINK70"/>
        <w:r w:rsidR="00D308F1">
          <w:t>n</w:t>
        </w:r>
        <w:bookmarkEnd w:id="668"/>
        <w:r w:rsidR="00D308F1">
          <w:t>g</w:t>
        </w:r>
        <w:r w:rsidR="00D308F1" w:rsidRPr="00E54C8A">
          <w:t>u</w:t>
        </w:r>
        <w:r w:rsidR="00D308F1">
          <w:t>asai perkembangan teknologi diharapkan dapat meningkatkan prod</w:t>
        </w:r>
        <w:r w:rsidR="00D308F1" w:rsidRPr="006A1E3C">
          <w:t>u</w:t>
        </w:r>
        <w:r w:rsidR="00D308F1">
          <w:t>ktivitas kehid</w:t>
        </w:r>
        <w:r w:rsidR="00D308F1" w:rsidRPr="005B35B1">
          <w:t>u</w:t>
        </w:r>
        <w:r w:rsidR="00D308F1">
          <w:t>pan kita sehari-hari</w:t>
        </w:r>
      </w:ins>
      <w:ins w:id="669" w:author="Muhammad Subarkah" w:date="2024-12-04T09:41:00Z" w16du:dateUtc="2024-12-04T02:41:00Z">
        <w:r w:rsidR="00686D5E">
          <w:t xml:space="preserve"> dan j</w:t>
        </w:r>
        <w:r w:rsidR="00686D5E" w:rsidRPr="00686D5E">
          <w:t>u</w:t>
        </w:r>
        <w:r w:rsidR="00686D5E">
          <w:t>ga</w:t>
        </w:r>
      </w:ins>
      <w:ins w:id="670" w:author="Muhammad Subarkah" w:date="2024-12-04T09:57:00Z" w16du:dateUtc="2024-12-04T02:57:00Z">
        <w:r w:rsidR="001F4CA9">
          <w:t xml:space="preserve"> sedikit-sedikit</w:t>
        </w:r>
      </w:ins>
      <w:ins w:id="671" w:author="Muhammad Subarkah" w:date="2024-12-04T09:42:00Z" w16du:dateUtc="2024-12-04T02:42:00Z">
        <w:r w:rsidR="00686D5E">
          <w:t xml:space="preserve"> mengubah pola hid</w:t>
        </w:r>
        <w:r w:rsidR="00686D5E" w:rsidRPr="00686D5E">
          <w:t>u</w:t>
        </w:r>
        <w:r w:rsidR="00686D5E">
          <w:t>p</w:t>
        </w:r>
      </w:ins>
      <w:ins w:id="672" w:author="Muhammad Subarkah" w:date="2024-12-04T13:24:00Z" w16du:dateUtc="2024-12-04T06:24:00Z">
        <w:r w:rsidR="0023622E">
          <w:t xml:space="preserve"> kita</w:t>
        </w:r>
      </w:ins>
      <w:ins w:id="673" w:author="Muhammad Subarkah" w:date="2024-12-04T00:35:00Z" w16du:dateUtc="2024-12-03T17:35:00Z">
        <w:r w:rsidR="00D308F1">
          <w:t>.</w:t>
        </w:r>
      </w:ins>
      <w:ins w:id="674" w:author="Muhammad Subarkah" w:date="2024-12-04T00:36:00Z" w16du:dateUtc="2024-12-03T17:36:00Z">
        <w:r w:rsidR="00D308F1">
          <w:t xml:space="preserve"> </w:t>
        </w:r>
      </w:ins>
      <w:ins w:id="675" w:author="Muhammad Subarkah" w:date="2024-12-04T09:46:00Z" w16du:dateUtc="2024-12-04T02:46:00Z">
        <w:r w:rsidR="00F45A8D">
          <w:t xml:space="preserve">Sekarang </w:t>
        </w:r>
      </w:ins>
      <w:ins w:id="676" w:author="Muhammad Subarkah" w:date="2024-12-04T09:49:00Z" w16du:dateUtc="2024-12-04T02:49:00Z">
        <w:r w:rsidR="001C347E">
          <w:t>kita</w:t>
        </w:r>
      </w:ins>
      <w:ins w:id="677" w:author="Muhammad Subarkah" w:date="2024-12-04T09:46:00Z" w16du:dateUtc="2024-12-04T02:46:00Z">
        <w:r w:rsidR="00F45A8D">
          <w:t xml:space="preserve"> tidak lagi </w:t>
        </w:r>
      </w:ins>
      <w:ins w:id="678" w:author="Muhammad Subarkah" w:date="2024-12-04T09:44:00Z" w16du:dateUtc="2024-12-04T02:44:00Z">
        <w:r w:rsidR="00F45A8D">
          <w:t>berb</w:t>
        </w:r>
        <w:r w:rsidR="00F45A8D" w:rsidRPr="00F45A8D">
          <w:t>u</w:t>
        </w:r>
        <w:r w:rsidR="00F45A8D">
          <w:t>r</w:t>
        </w:r>
        <w:r w:rsidR="00F45A8D" w:rsidRPr="00F45A8D">
          <w:t>u</w:t>
        </w:r>
      </w:ins>
      <w:ins w:id="679" w:author="Muhammad Subarkah" w:date="2024-12-04T09:48:00Z" w16du:dateUtc="2024-12-04T02:48:00Z">
        <w:r w:rsidR="00F45A8D">
          <w:t xml:space="preserve">, </w:t>
        </w:r>
      </w:ins>
      <w:ins w:id="680" w:author="Muhammad Subarkah" w:date="2024-12-04T09:51:00Z" w16du:dateUtc="2024-12-04T02:51:00Z">
        <w:r w:rsidR="00F45314">
          <w:t>s</w:t>
        </w:r>
        <w:r w:rsidR="00F45314" w:rsidRPr="00F45314">
          <w:t>u</w:t>
        </w:r>
        <w:r w:rsidR="00F45314">
          <w:t xml:space="preserve">dah diganti dengan </w:t>
        </w:r>
      </w:ins>
      <w:ins w:id="681" w:author="Muhammad Subarkah" w:date="2024-12-04T09:48:00Z" w16du:dateUtc="2024-12-04T02:48:00Z">
        <w:r w:rsidR="00F45A8D">
          <w:t xml:space="preserve">bercocok tanam dan </w:t>
        </w:r>
      </w:ins>
      <w:ins w:id="682" w:author="Muhammad Subarkah" w:date="2024-12-04T09:49:00Z" w16du:dateUtc="2024-12-04T02:49:00Z">
        <w:r w:rsidR="00F45A8D">
          <w:t xml:space="preserve">menetapi </w:t>
        </w:r>
      </w:ins>
      <w:ins w:id="683" w:author="Muhammad Subarkah" w:date="2024-12-04T10:08:00Z" w16du:dateUtc="2024-12-04T03:08:00Z">
        <w:r w:rsidR="00563311">
          <w:t>s</w:t>
        </w:r>
        <w:r w:rsidR="00563311" w:rsidRPr="00563311">
          <w:t>u</w:t>
        </w:r>
        <w:r w:rsidR="00563311">
          <w:t>at</w:t>
        </w:r>
        <w:r w:rsidR="00563311" w:rsidRPr="00563311">
          <w:t>u</w:t>
        </w:r>
        <w:r w:rsidR="00563311">
          <w:t xml:space="preserve"> </w:t>
        </w:r>
      </w:ins>
      <w:ins w:id="684" w:author="Muhammad Subarkah" w:date="2024-12-04T09:49:00Z" w16du:dateUtc="2024-12-04T02:49:00Z">
        <w:r w:rsidR="00F45A8D">
          <w:t>wilayah.</w:t>
        </w:r>
      </w:ins>
      <w:ins w:id="685" w:author="Muhammad Subarkah" w:date="2024-12-04T09:53:00Z" w16du:dateUtc="2024-12-04T02:53:00Z">
        <w:r w:rsidR="00BA604F">
          <w:t xml:space="preserve"> </w:t>
        </w:r>
        <w:r w:rsidR="00BA604F" w:rsidRPr="00BA604F">
          <w:t>U</w:t>
        </w:r>
        <w:r w:rsidR="00BA604F">
          <w:t>nt</w:t>
        </w:r>
        <w:r w:rsidR="00BA604F" w:rsidRPr="00BA604F">
          <w:t>u</w:t>
        </w:r>
        <w:r w:rsidR="00BA604F">
          <w:t>k memindahkan ses</w:t>
        </w:r>
        <w:r w:rsidR="00BA604F" w:rsidRPr="00BA604F">
          <w:t>u</w:t>
        </w:r>
        <w:r w:rsidR="00BA604F">
          <w:t>at</w:t>
        </w:r>
        <w:r w:rsidR="00BA604F" w:rsidRPr="00BA604F">
          <w:t>u</w:t>
        </w:r>
      </w:ins>
      <w:ins w:id="686" w:author="Muhammad Subarkah" w:date="2024-12-04T09:54:00Z" w16du:dateUtc="2024-12-04T02:54:00Z">
        <w:r w:rsidR="00BA604F">
          <w:t xml:space="preserve"> sekarang kita tidak memik</w:t>
        </w:r>
        <w:r w:rsidR="00BA604F" w:rsidRPr="00BA604F">
          <w:t>u</w:t>
        </w:r>
        <w:r w:rsidR="00BA604F">
          <w:t>lnya, nam</w:t>
        </w:r>
        <w:r w:rsidR="00BA604F" w:rsidRPr="00BA604F">
          <w:t>u</w:t>
        </w:r>
        <w:r w:rsidR="00BA604F">
          <w:t>n membawanya dengan kendaraan</w:t>
        </w:r>
      </w:ins>
      <w:ins w:id="687" w:author="Muhammad Subarkah" w:date="2024-12-04T09:55:00Z" w16du:dateUtc="2024-12-04T02:55:00Z">
        <w:r w:rsidR="004E6F35">
          <w:t xml:space="preserve"> beroda</w:t>
        </w:r>
        <w:r w:rsidR="002F7880">
          <w:t xml:space="preserve"> dan m</w:t>
        </w:r>
        <w:r w:rsidR="002F7880" w:rsidRPr="002F7880">
          <w:t>u</w:t>
        </w:r>
        <w:r w:rsidR="002F7880">
          <w:t>ngkin bermotor</w:t>
        </w:r>
      </w:ins>
      <w:ins w:id="688" w:author="Muhammad Subarkah" w:date="2024-12-04T09:54:00Z" w16du:dateUtc="2024-12-04T02:54:00Z">
        <w:r w:rsidR="00BA604F">
          <w:t>.</w:t>
        </w:r>
      </w:ins>
      <w:ins w:id="689" w:author="Muhammad Subarkah" w:date="2024-12-04T09:59:00Z" w16du:dateUtc="2024-12-04T02:59:00Z">
        <w:r w:rsidR="00A10CB7">
          <w:t xml:space="preserve"> </w:t>
        </w:r>
      </w:ins>
      <w:ins w:id="690" w:author="Muhammad Subarkah" w:date="2024-12-04T10:10:00Z" w16du:dateUtc="2024-12-04T03:10:00Z">
        <w:r w:rsidR="008E41E9">
          <w:t xml:space="preserve">Dengan adanya </w:t>
        </w:r>
      </w:ins>
      <w:ins w:id="691" w:author="Muhammad Subarkah" w:date="2024-12-04T10:11:00Z" w16du:dateUtc="2024-12-04T03:11:00Z">
        <w:r w:rsidR="00BA6BF6">
          <w:t>per</w:t>
        </w:r>
        <w:r w:rsidR="00BA6BF6" w:rsidRPr="00BA6BF6">
          <w:t>u</w:t>
        </w:r>
        <w:r w:rsidR="00BA6BF6">
          <w:t xml:space="preserve">bahan ini, </w:t>
        </w:r>
        <w:r w:rsidR="008E41E9">
          <w:t>keb</w:t>
        </w:r>
        <w:r w:rsidR="008E41E9" w:rsidRPr="008E41E9">
          <w:t>u</w:t>
        </w:r>
        <w:r w:rsidR="008E41E9">
          <w:t>t</w:t>
        </w:r>
        <w:r w:rsidR="008E41E9" w:rsidRPr="008E41E9">
          <w:t>u</w:t>
        </w:r>
        <w:r w:rsidR="008E41E9">
          <w:t>han dalam d</w:t>
        </w:r>
        <w:r w:rsidR="008E41E9" w:rsidRPr="008E41E9">
          <w:t>u</w:t>
        </w:r>
        <w:r w:rsidR="008E41E9">
          <w:t>nia kerja p</w:t>
        </w:r>
        <w:r w:rsidR="008E41E9" w:rsidRPr="008E41E9">
          <w:t>u</w:t>
        </w:r>
        <w:r w:rsidR="008E41E9">
          <w:t>n ik</w:t>
        </w:r>
        <w:r w:rsidR="008E41E9" w:rsidRPr="008E41E9">
          <w:t>u</w:t>
        </w:r>
        <w:r w:rsidR="008E41E9">
          <w:t>t ber</w:t>
        </w:r>
        <w:r w:rsidR="008E41E9" w:rsidRPr="008E41E9">
          <w:t>u</w:t>
        </w:r>
        <w:r w:rsidR="008E41E9">
          <w:t>bah</w:t>
        </w:r>
      </w:ins>
      <w:ins w:id="692" w:author="Muhammad Subarkah" w:date="2024-12-04T10:08:00Z" w16du:dateUtc="2024-12-04T03:08:00Z">
        <w:r w:rsidR="007D3F5F">
          <w:t xml:space="preserve">. </w:t>
        </w:r>
      </w:ins>
      <w:ins w:id="693" w:author="Muhammad Subarkah" w:date="2024-12-04T09:59:00Z" w16du:dateUtc="2024-12-04T02:59:00Z">
        <w:r w:rsidR="00A10CB7">
          <w:t>Oleh karena it</w:t>
        </w:r>
        <w:r w:rsidR="00A10CB7" w:rsidRPr="00A10CB7">
          <w:t>u</w:t>
        </w:r>
        <w:r w:rsidR="00A10CB7">
          <w:t xml:space="preserve"> kita har</w:t>
        </w:r>
        <w:r w:rsidR="00A10CB7" w:rsidRPr="00A10CB7">
          <w:t>u</w:t>
        </w:r>
        <w:r w:rsidR="00A10CB7">
          <w:t>s</w:t>
        </w:r>
      </w:ins>
      <w:ins w:id="694" w:author="Muhammad Subarkah" w:date="2024-12-04T10:00:00Z" w16du:dateUtc="2024-12-04T03:00:00Z">
        <w:r w:rsidR="00A10CB7">
          <w:t xml:space="preserve"> </w:t>
        </w:r>
      </w:ins>
      <w:ins w:id="695" w:author="Muhammad Subarkah" w:date="2024-12-04T13:26:00Z" w16du:dateUtc="2024-12-04T06:26:00Z">
        <w:r w:rsidR="00E24D88">
          <w:t>ter</w:t>
        </w:r>
        <w:r w:rsidR="00E24D88" w:rsidRPr="00E24D88">
          <w:t>u</w:t>
        </w:r>
        <w:r w:rsidR="00E24D88">
          <w:t xml:space="preserve">s </w:t>
        </w:r>
      </w:ins>
      <w:ins w:id="696" w:author="Muhammad Subarkah" w:date="2024-12-04T10:00:00Z" w16du:dateUtc="2024-12-04T03:00:00Z">
        <w:r w:rsidR="00A10CB7">
          <w:t>meng</w:t>
        </w:r>
        <w:r w:rsidR="00A10CB7" w:rsidRPr="00A10CB7">
          <w:t>u</w:t>
        </w:r>
        <w:r w:rsidR="00A10CB7">
          <w:t>asai perkembangan</w:t>
        </w:r>
      </w:ins>
      <w:ins w:id="697" w:author="Muhammad Subarkah" w:date="2024-12-04T10:02:00Z" w16du:dateUtc="2024-12-04T03:02:00Z">
        <w:r w:rsidR="00A77638">
          <w:t xml:space="preserve"> ata</w:t>
        </w:r>
        <w:r w:rsidR="00A77638" w:rsidRPr="00A77638">
          <w:t>u</w:t>
        </w:r>
        <w:r w:rsidR="00A77638">
          <w:t xml:space="preserve"> menjadi inisiatornya</w:t>
        </w:r>
      </w:ins>
      <w:ins w:id="698" w:author="Muhammad Subarkah" w:date="2024-12-04T10:00:00Z" w16du:dateUtc="2024-12-04T03:00:00Z">
        <w:r w:rsidR="00A10CB7">
          <w:t>, s</w:t>
        </w:r>
        <w:r w:rsidR="00A10CB7" w:rsidRPr="00A10CB7">
          <w:t>u</w:t>
        </w:r>
        <w:r w:rsidR="00A10CB7">
          <w:t>paya kita tidak di</w:t>
        </w:r>
      </w:ins>
      <w:ins w:id="699" w:author="Muhammad Subarkah" w:date="2024-12-04T10:01:00Z" w16du:dateUtc="2024-12-04T03:01:00Z">
        <w:r w:rsidR="00A10CB7">
          <w:t xml:space="preserve">kalahkan </w:t>
        </w:r>
      </w:ins>
      <w:ins w:id="700" w:author="Muhammad Subarkah" w:date="2024-12-04T10:02:00Z" w16du:dateUtc="2024-12-04T03:02:00Z">
        <w:r w:rsidR="00A77638">
          <w:t>zaman</w:t>
        </w:r>
      </w:ins>
      <w:ins w:id="701" w:author="Muhammad Subarkah" w:date="2024-12-04T10:03:00Z" w16du:dateUtc="2024-12-04T03:03:00Z">
        <w:r w:rsidR="00CC4520">
          <w:t xml:space="preserve"> ata</w:t>
        </w:r>
        <w:r w:rsidR="00CC4520" w:rsidRPr="00CC4520">
          <w:t>u</w:t>
        </w:r>
        <w:r w:rsidR="00CC4520">
          <w:t xml:space="preserve"> </w:t>
        </w:r>
      </w:ins>
      <w:ins w:id="702" w:author="Muhammad Subarkah" w:date="2024-12-04T13:24:00Z" w16du:dateUtc="2024-12-04T06:24:00Z">
        <w:r w:rsidR="00981060">
          <w:t>dikalah</w:t>
        </w:r>
      </w:ins>
      <w:ins w:id="703" w:author="Muhammad Subarkah" w:date="2024-12-04T13:25:00Z" w16du:dateUtc="2024-12-04T06:25:00Z">
        <w:r w:rsidR="00981060">
          <w:t>kan</w:t>
        </w:r>
      </w:ins>
      <w:ins w:id="704" w:author="Muhammad Subarkah" w:date="2024-12-04T10:03:00Z" w16du:dateUtc="2024-12-04T03:03:00Z">
        <w:r w:rsidR="00CC4520">
          <w:t xml:space="preserve"> mereka </w:t>
        </w:r>
      </w:ins>
      <w:ins w:id="705" w:author="Muhammad Subarkah" w:date="2024-12-04T10:04:00Z" w16du:dateUtc="2024-12-04T03:04:00Z">
        <w:r w:rsidR="00D31A08">
          <w:t>yang lebih berkembang dari kita.</w:t>
        </w:r>
      </w:ins>
    </w:p>
    <w:p w14:paraId="6A184E7F" w14:textId="315CA843" w:rsidR="00A75BC6" w:rsidRPr="001B4700" w:rsidRDefault="00A75BC6" w:rsidP="009B29AA">
      <w:pPr>
        <w:spacing w:after="0"/>
        <w:ind w:left="567" w:firstLine="567"/>
      </w:pPr>
      <w:bookmarkStart w:id="706" w:name="OLE_LINK32"/>
      <w:commentRangeStart w:id="707"/>
      <w:r w:rsidRPr="001B4700">
        <w:t>Perkembangan</w:t>
      </w:r>
      <w:commentRangeEnd w:id="707"/>
      <w:r w:rsidR="00481D01">
        <w:rPr>
          <w:rStyle w:val="CommentReference"/>
        </w:rPr>
        <w:commentReference w:id="707"/>
      </w:r>
      <w:r w:rsidRPr="001B4700">
        <w:t xml:space="preserve"> </w:t>
      </w:r>
      <w:r w:rsidR="0036792B" w:rsidRPr="001B4700">
        <w:t xml:space="preserve">teknologi </w:t>
      </w:r>
      <w:r w:rsidRPr="001B4700">
        <w:t xml:space="preserve">memungkinkan ketepatan </w:t>
      </w:r>
      <w:r w:rsidR="00BA7EC5" w:rsidRPr="001B4700">
        <w:t xml:space="preserve">pengukuran </w:t>
      </w:r>
      <w:r w:rsidR="00DA05BA" w:rsidRPr="001B4700">
        <w:t xml:space="preserve">nilai </w:t>
      </w:r>
      <w:r w:rsidR="00BA7EC5" w:rsidRPr="001B4700">
        <w:t>sudut putar</w:t>
      </w:r>
      <w:r w:rsidR="00DA05BA" w:rsidRPr="001B4700">
        <w:t>an</w:t>
      </w:r>
      <w:r w:rsidR="00BA7EC5" w:rsidRPr="001B4700">
        <w:t xml:space="preserve"> robot</w:t>
      </w:r>
      <w:r w:rsidRPr="001B4700">
        <w:t xml:space="preserve">. </w:t>
      </w:r>
      <w:r w:rsidR="00BA7EC5" w:rsidRPr="001B4700">
        <w:t>Pengukuran</w:t>
      </w:r>
      <w:r w:rsidRPr="001B4700">
        <w:t xml:space="preserve"> </w:t>
      </w:r>
      <w:r w:rsidR="00DA05BA" w:rsidRPr="001B4700">
        <w:t xml:space="preserve">nilai </w:t>
      </w:r>
      <w:r w:rsidR="00BA7EC5" w:rsidRPr="001B4700">
        <w:t>sudut putar</w:t>
      </w:r>
      <w:r w:rsidR="00DA05BA" w:rsidRPr="001B4700">
        <w:t>an dapat</w:t>
      </w:r>
      <w:r w:rsidRPr="001B4700">
        <w:t xml:space="preserve"> meningkatkan keakuratan </w:t>
      </w:r>
      <w:r w:rsidR="00BA7EC5" w:rsidRPr="001B4700">
        <w:t>navigasi robot</w:t>
      </w:r>
      <w:r w:rsidRPr="001B4700">
        <w:t xml:space="preserve"> sehingga dimungkinkan </w:t>
      </w:r>
      <w:proofErr w:type="spellStart"/>
      <w:r w:rsidRPr="001B4700">
        <w:t>otomasi</w:t>
      </w:r>
      <w:proofErr w:type="spellEnd"/>
      <w:r w:rsidRPr="001B4700">
        <w:t xml:space="preserve"> robot, terutama </w:t>
      </w:r>
      <w:r w:rsidR="0036792B" w:rsidRPr="001B4700">
        <w:lastRenderedPageBreak/>
        <w:t xml:space="preserve">pada </w:t>
      </w:r>
      <w:r w:rsidRPr="001B4700">
        <w:t xml:space="preserve">robot beroda atau </w:t>
      </w:r>
      <w:proofErr w:type="spellStart"/>
      <w:r w:rsidRPr="001B4700">
        <w:rPr>
          <w:i/>
          <w:iCs/>
        </w:rPr>
        <w:t>mobile</w:t>
      </w:r>
      <w:proofErr w:type="spellEnd"/>
      <w:r w:rsidRPr="001B4700">
        <w:rPr>
          <w:i/>
          <w:iCs/>
        </w:rPr>
        <w:t xml:space="preserve"> </w:t>
      </w:r>
      <w:proofErr w:type="spellStart"/>
      <w:r w:rsidRPr="001B4700">
        <w:rPr>
          <w:i/>
          <w:iCs/>
        </w:rPr>
        <w:t>robotic</w:t>
      </w:r>
      <w:proofErr w:type="spellEnd"/>
      <w:r w:rsidRPr="001B4700">
        <w:t>.</w:t>
      </w:r>
      <w:r w:rsidR="00F15D89" w:rsidRPr="001B4700">
        <w:t xml:space="preserve"> Contoh penggunaan </w:t>
      </w:r>
      <w:r w:rsidR="00E05DCC" w:rsidRPr="001B4700">
        <w:t>sensor pengukuran</w:t>
      </w:r>
      <w:r w:rsidR="00F15D89" w:rsidRPr="001B4700">
        <w:t xml:space="preserve"> </w:t>
      </w:r>
      <w:r w:rsidR="00E05DCC" w:rsidRPr="001B4700">
        <w:t xml:space="preserve">sudut putar </w:t>
      </w:r>
      <w:r w:rsidR="00F15D89" w:rsidRPr="001B4700">
        <w:t xml:space="preserve">pada </w:t>
      </w:r>
      <w:proofErr w:type="spellStart"/>
      <w:r w:rsidR="00F15D89" w:rsidRPr="001B4700">
        <w:rPr>
          <w:i/>
          <w:iCs/>
        </w:rPr>
        <w:t>mobile</w:t>
      </w:r>
      <w:proofErr w:type="spellEnd"/>
      <w:r w:rsidR="00F15D89" w:rsidRPr="001B4700">
        <w:rPr>
          <w:i/>
          <w:iCs/>
        </w:rPr>
        <w:t xml:space="preserve"> </w:t>
      </w:r>
      <w:proofErr w:type="spellStart"/>
      <w:r w:rsidR="00F15D89" w:rsidRPr="001B4700">
        <w:rPr>
          <w:i/>
          <w:iCs/>
        </w:rPr>
        <w:t>robotic</w:t>
      </w:r>
      <w:proofErr w:type="spellEnd"/>
      <w:r w:rsidR="00F15D89" w:rsidRPr="001B4700">
        <w:t xml:space="preserve"> seperti pada robot pengantar makanan otomatis. Contoh lain </w:t>
      </w:r>
      <w:proofErr w:type="spellStart"/>
      <w:r w:rsidR="00F15D89" w:rsidRPr="001B4700">
        <w:rPr>
          <w:i/>
          <w:iCs/>
        </w:rPr>
        <w:t>mobile</w:t>
      </w:r>
      <w:proofErr w:type="spellEnd"/>
      <w:r w:rsidR="00F15D89" w:rsidRPr="001B4700">
        <w:rPr>
          <w:i/>
          <w:iCs/>
        </w:rPr>
        <w:t xml:space="preserve"> </w:t>
      </w:r>
      <w:proofErr w:type="spellStart"/>
      <w:r w:rsidR="00F15D89" w:rsidRPr="001B4700">
        <w:rPr>
          <w:i/>
          <w:iCs/>
        </w:rPr>
        <w:t>robotic</w:t>
      </w:r>
      <w:proofErr w:type="spellEnd"/>
      <w:r w:rsidR="00F15D89" w:rsidRPr="001B4700">
        <w:t xml:space="preserve"> yang menggunakan </w:t>
      </w:r>
      <w:r w:rsidR="00374E31" w:rsidRPr="001B4700">
        <w:t>sistem pengukuran sudut putar</w:t>
      </w:r>
      <w:r w:rsidR="00F15D89" w:rsidRPr="001B4700">
        <w:t xml:space="preserve"> untuk berjalan otomatis adalah robot </w:t>
      </w:r>
      <w:r w:rsidR="00523B4B" w:rsidRPr="001B4700">
        <w:t>penyortir</w:t>
      </w:r>
      <w:r w:rsidR="00F15D89" w:rsidRPr="001B4700">
        <w:t xml:space="preserve"> barang</w:t>
      </w:r>
      <w:r w:rsidR="00E05DCC" w:rsidRPr="001B4700">
        <w:t xml:space="preserve"> pada industri pengiriman barang</w:t>
      </w:r>
      <w:r w:rsidR="003E4F5E" w:rsidRPr="001B4700">
        <w:t>.</w:t>
      </w:r>
      <w:bookmarkEnd w:id="706"/>
    </w:p>
    <w:p w14:paraId="1685C65F" w14:textId="5768F3C3" w:rsidR="00843A6A" w:rsidRPr="001B4700" w:rsidRDefault="008164B1" w:rsidP="009B29AA">
      <w:pPr>
        <w:spacing w:after="0"/>
        <w:ind w:left="567" w:firstLine="567"/>
      </w:pPr>
      <w:bookmarkStart w:id="708" w:name="OLE_LINK38"/>
      <w:r w:rsidRPr="001B4700">
        <w:t>Dampak besar dari perkembangan yang pesat pada bidang robotika membutuhkan SDM yang kompeten. Oleh karena itu dibutuhkan tenaga pendidik kompeten yang menguasai perkembangan</w:t>
      </w:r>
      <w:r w:rsidR="00EA2FCF" w:rsidRPr="001B4700">
        <w:t xml:space="preserve"> </w:t>
      </w:r>
      <w:r w:rsidR="00C949BF" w:rsidRPr="001B4700">
        <w:t xml:space="preserve">teknologi di bidang </w:t>
      </w:r>
      <w:r w:rsidR="00EA2FCF" w:rsidRPr="001B4700">
        <w:t>robotika</w:t>
      </w:r>
      <w:r w:rsidR="00614E4D" w:rsidRPr="001B4700">
        <w:t>. Penguasaan perkembangan teknologi robotika oleh tenaga pendidik bertujuan agar</w:t>
      </w:r>
      <w:r w:rsidRPr="001B4700">
        <w:t xml:space="preserve"> </w:t>
      </w:r>
      <w:r w:rsidR="00614E4D" w:rsidRPr="001B4700">
        <w:t xml:space="preserve">mereka </w:t>
      </w:r>
      <w:r w:rsidR="00CC072A" w:rsidRPr="001B4700">
        <w:t xml:space="preserve">dapat melahirkan </w:t>
      </w:r>
      <w:r w:rsidR="00EA2FCF" w:rsidRPr="001B4700">
        <w:t xml:space="preserve">SDM </w:t>
      </w:r>
      <w:r w:rsidR="00CC072A" w:rsidRPr="001B4700">
        <w:t xml:space="preserve"> yang </w:t>
      </w:r>
      <w:r w:rsidR="003272E1" w:rsidRPr="001B4700">
        <w:t>berkualitas.</w:t>
      </w:r>
      <w:r w:rsidR="00CC072A" w:rsidRPr="001B4700">
        <w:t xml:space="preserve"> </w:t>
      </w:r>
      <w:r w:rsidR="0049142C" w:rsidRPr="0049142C">
        <w:t xml:space="preserve">Pembentukan tenaga pendidik ini didasarkan pada </w:t>
      </w:r>
      <w:proofErr w:type="spellStart"/>
      <w:r w:rsidR="0049142C" w:rsidRPr="0049142C">
        <w:t>Undang-Undang</w:t>
      </w:r>
      <w:proofErr w:type="spellEnd"/>
      <w:r w:rsidR="0049142C" w:rsidRPr="0049142C">
        <w:t xml:space="preserve"> Nomor 12 Tahun 2012 Pasal 5 </w:t>
      </w:r>
      <w:r w:rsidR="004053FC">
        <w:t>mengenai</w:t>
      </w:r>
      <w:r w:rsidR="0049142C" w:rsidRPr="0049142C">
        <w:t xml:space="preserve"> Tujuan Perguruan Tinggi, </w:t>
      </w:r>
      <w:r w:rsidR="00CB39F0">
        <w:t>yait</w:t>
      </w:r>
      <w:r w:rsidR="00CB39F0" w:rsidRPr="00CB39F0">
        <w:t>u</w:t>
      </w:r>
      <w:r w:rsidR="0049142C" w:rsidRPr="0049142C">
        <w:t xml:space="preserve"> untuk mengembangkan potensi mahasiswa menjadi individu yang beriman</w:t>
      </w:r>
      <w:r w:rsidR="00D3600D">
        <w:t xml:space="preserve">, </w:t>
      </w:r>
      <w:r w:rsidR="0049142C" w:rsidRPr="0049142C">
        <w:t xml:space="preserve">bertakwa kepada Tuhan Yang Maha Esa, berakhlak mulia, sehat, berpengetahuan, kompeten, kreatif, mandiri, terampil, dan memiliki budaya yang mendukung kepentingan bangsa. Selain itu, diharapkan lulusan dapat menguasai teknologi </w:t>
      </w:r>
      <w:r w:rsidR="00D86E75">
        <w:t xml:space="preserve">dan </w:t>
      </w:r>
      <w:r w:rsidR="00D86E75" w:rsidRPr="0049142C">
        <w:t xml:space="preserve">ilmu </w:t>
      </w:r>
      <w:r w:rsidR="00D86E75">
        <w:t>sehingga</w:t>
      </w:r>
      <w:r w:rsidR="0049142C" w:rsidRPr="0049142C">
        <w:t xml:space="preserve"> kebutuhan nasional</w:t>
      </w:r>
      <w:r w:rsidR="00D86E75">
        <w:t xml:space="preserve"> terp</w:t>
      </w:r>
      <w:bookmarkStart w:id="709" w:name="OLE_LINK52"/>
      <w:r w:rsidR="00D86E75">
        <w:t>e</w:t>
      </w:r>
      <w:bookmarkEnd w:id="709"/>
      <w:r w:rsidR="00D86E75">
        <w:t>n</w:t>
      </w:r>
      <w:r w:rsidR="00D86E75" w:rsidRPr="00D86E75">
        <w:t>u</w:t>
      </w:r>
      <w:r w:rsidR="00D86E75">
        <w:t>hi dan j</w:t>
      </w:r>
      <w:r w:rsidR="00D86E75" w:rsidRPr="00D86E75">
        <w:t>u</w:t>
      </w:r>
      <w:r w:rsidR="00D86E75">
        <w:t>ga</w:t>
      </w:r>
      <w:r w:rsidR="0049142C" w:rsidRPr="0049142C">
        <w:t xml:space="preserve"> daya saing bangsa</w:t>
      </w:r>
      <w:r w:rsidR="00B053A2">
        <w:t xml:space="preserve"> semakin meningkat</w:t>
      </w:r>
      <w:r w:rsidR="0049142C" w:rsidRPr="0049142C">
        <w:t>. Dengan demikian, diperlukan penyesuaian kompetensi mahasiswa sesuai dengan perkembangan teknologi terkini.</w:t>
      </w:r>
      <w:r w:rsidR="009456BD" w:rsidRPr="001B4700">
        <w:t xml:space="preserve"> </w:t>
      </w:r>
    </w:p>
    <w:bookmarkEnd w:id="708"/>
    <w:p w14:paraId="569D47EA" w14:textId="5444ABE9" w:rsidR="00F57BFA" w:rsidRPr="001B4700" w:rsidRDefault="0001443F" w:rsidP="009B29AA">
      <w:pPr>
        <w:spacing w:after="0"/>
        <w:ind w:left="567" w:firstLine="567"/>
      </w:pPr>
      <w:r w:rsidRPr="001B4700">
        <w:t xml:space="preserve">Universitas Negeri </w:t>
      </w:r>
      <w:r w:rsidR="00055344">
        <w:t>Yogyakarta (</w:t>
      </w:r>
      <w:r w:rsidR="00055344" w:rsidRPr="00055344">
        <w:t>U</w:t>
      </w:r>
      <w:r w:rsidR="00055344">
        <w:t xml:space="preserve">NY), </w:t>
      </w:r>
      <w:r w:rsidRPr="001B4700">
        <w:t xml:space="preserve">perguruan tinggi </w:t>
      </w:r>
      <w:r w:rsidR="00934938">
        <w:t xml:space="preserve">yang </w:t>
      </w:r>
      <w:r w:rsidR="0045412A" w:rsidRPr="001B4700">
        <w:t>di</w:t>
      </w:r>
      <w:r w:rsidR="002E7BA8">
        <w:t>na</w:t>
      </w:r>
      <w:r w:rsidR="002E7BA8" w:rsidRPr="002E7BA8">
        <w:t>u</w:t>
      </w:r>
      <w:r w:rsidR="002E7BA8">
        <w:t>ngi</w:t>
      </w:r>
      <w:r w:rsidRPr="001B4700">
        <w:t xml:space="preserve"> </w:t>
      </w:r>
      <w:r w:rsidR="0045412A" w:rsidRPr="001B4700">
        <w:t>Kementerian</w:t>
      </w:r>
      <w:r w:rsidRPr="001B4700">
        <w:t xml:space="preserve"> Pendidikan </w:t>
      </w:r>
      <w:r w:rsidR="00921660">
        <w:t>Tinggi, Sain, dan Teknologi</w:t>
      </w:r>
      <w:r w:rsidR="002E7BA8">
        <w:t xml:space="preserve">, </w:t>
      </w:r>
      <w:r w:rsidRPr="001B4700">
        <w:t xml:space="preserve">memiliki </w:t>
      </w:r>
      <w:commentRangeStart w:id="710"/>
      <w:del w:id="711" w:author="Muhammad Subarkah" w:date="2024-12-04T00:22:00Z" w16du:dateUtc="2024-12-03T17:22:00Z">
        <w:r w:rsidRPr="001B4700" w:rsidDel="00AB06BD">
          <w:delText>7</w:delText>
        </w:r>
        <w:commentRangeEnd w:id="710"/>
        <w:r w:rsidR="00921660" w:rsidDel="00AB06BD">
          <w:rPr>
            <w:rStyle w:val="CommentReference"/>
          </w:rPr>
          <w:commentReference w:id="710"/>
        </w:r>
        <w:r w:rsidRPr="001B4700" w:rsidDel="00AB06BD">
          <w:delText xml:space="preserve"> </w:delText>
        </w:r>
      </w:del>
      <w:ins w:id="712" w:author="Muhammad Subarkah" w:date="2024-12-04T00:22:00Z" w16du:dateUtc="2024-12-03T17:22:00Z">
        <w:r w:rsidR="00AB06BD">
          <w:t>9</w:t>
        </w:r>
        <w:r w:rsidR="00AB06BD" w:rsidRPr="001B4700">
          <w:t xml:space="preserve"> </w:t>
        </w:r>
      </w:ins>
      <w:r w:rsidRPr="001B4700">
        <w:t>fakultas</w:t>
      </w:r>
      <w:r w:rsidR="004C703C">
        <w:t>, dan salah sat</w:t>
      </w:r>
      <w:r w:rsidR="004C703C" w:rsidRPr="004C703C">
        <w:t>u</w:t>
      </w:r>
      <w:r w:rsidR="004C703C">
        <w:t>nya</w:t>
      </w:r>
      <w:ins w:id="713" w:author="Muhammad Subarkah" w:date="2024-12-04T00:27:00Z" w16du:dateUtc="2024-12-03T17:27:00Z">
        <w:r w:rsidR="00C24AC4">
          <w:t xml:space="preserve"> </w:t>
        </w:r>
        <w:bookmarkStart w:id="714" w:name="_Hlk184164296"/>
        <w:r w:rsidR="00C24AC4">
          <w:t>Fak</w:t>
        </w:r>
        <w:r w:rsidR="00C24AC4" w:rsidRPr="00326A44">
          <w:t>u</w:t>
        </w:r>
        <w:r w:rsidR="00C24AC4">
          <w:t>ltas Teknik yang di dalamnya</w:t>
        </w:r>
      </w:ins>
      <w:bookmarkEnd w:id="714"/>
      <w:r w:rsidR="004C703C">
        <w:t xml:space="preserve"> terdapat </w:t>
      </w:r>
      <w:commentRangeStart w:id="715"/>
      <w:r w:rsidRPr="001B4700">
        <w:t xml:space="preserve">Prodi </w:t>
      </w:r>
      <w:r w:rsidRPr="001B4700">
        <w:lastRenderedPageBreak/>
        <w:t>Pendidikan Teknik Mekatronika</w:t>
      </w:r>
      <w:commentRangeEnd w:id="715"/>
      <w:r w:rsidR="00921660">
        <w:rPr>
          <w:rStyle w:val="CommentReference"/>
        </w:rPr>
        <w:commentReference w:id="715"/>
      </w:r>
      <w:r w:rsidRPr="001B4700">
        <w:t>. Dari prodi tersebut diharapkan lahir tenaga pendidik yang menguasai ilmu di bidang Mekatronik</w:t>
      </w:r>
      <w:r w:rsidR="0045412A" w:rsidRPr="001B4700">
        <w:t>a</w:t>
      </w:r>
      <w:r w:rsidRPr="001B4700">
        <w:t xml:space="preserve"> yang kompeten dan relevan untuk diajarkan di Sekolah Menengah </w:t>
      </w:r>
      <w:r w:rsidR="0045412A" w:rsidRPr="001B4700">
        <w:t>Kejuruan</w:t>
      </w:r>
      <w:r w:rsidRPr="001B4700">
        <w:t xml:space="preserve"> (SMK).</w:t>
      </w:r>
    </w:p>
    <w:p w14:paraId="48BF3216" w14:textId="0E7E3E77" w:rsidR="00DA6BE8" w:rsidRPr="001B4700" w:rsidRDefault="00412B42" w:rsidP="009B29AA">
      <w:pPr>
        <w:spacing w:after="0"/>
        <w:ind w:left="567" w:firstLine="567"/>
      </w:pPr>
      <w:bookmarkStart w:id="716" w:name="OLE_LINK31"/>
      <w:del w:id="717" w:author="Muhammad Subarkah" w:date="2024-12-11T10:53:00Z" w16du:dateUtc="2024-12-11T03:53:00Z">
        <w:r w:rsidRPr="001B4700" w:rsidDel="002241F0">
          <w:delText xml:space="preserve">Pada </w:delText>
        </w:r>
      </w:del>
      <w:r w:rsidRPr="001B4700">
        <w:t xml:space="preserve">Prodi Pendidikan Teknik Mekatronika </w:t>
      </w:r>
      <w:ins w:id="718" w:author="Muhammad Subarkah" w:date="2024-12-11T10:54:00Z" w16du:dateUtc="2024-12-11T03:54:00Z">
        <w:r w:rsidR="008625F1">
          <w:t xml:space="preserve">mengajar </w:t>
        </w:r>
      </w:ins>
      <w:r w:rsidRPr="001B4700">
        <w:t xml:space="preserve">mahasiswa </w:t>
      </w:r>
      <w:del w:id="719" w:author="Muhammad Subarkah" w:date="2024-12-11T10:54:00Z" w16du:dateUtc="2024-12-11T03:54:00Z">
        <w:r w:rsidRPr="001B4700" w:rsidDel="008625F1">
          <w:delText xml:space="preserve">diajarkan </w:delText>
        </w:r>
      </w:del>
      <w:r w:rsidRPr="001B4700">
        <w:t xml:space="preserve">berbagai mata kuliah baik pendidikan maupun non-kependidikan untuk mempersiapkan mahasiswa agar mampu menjadi tenaga pendidik </w:t>
      </w:r>
      <w:r w:rsidR="00B01C76">
        <w:t xml:space="preserve">pada bidang </w:t>
      </w:r>
      <w:r w:rsidRPr="001B4700">
        <w:t>mekatronik</w:t>
      </w:r>
      <w:r w:rsidR="001558F6" w:rsidRPr="001B4700">
        <w:t>a</w:t>
      </w:r>
      <w:r w:rsidRPr="001B4700">
        <w:t xml:space="preserve">. Salah satu mata kuliah di prodi ini adalah Praktik Robotika. </w:t>
      </w:r>
      <w:bookmarkStart w:id="720" w:name="OLE_LINK74"/>
      <w:r w:rsidR="001C3BA0" w:rsidRPr="001B4700">
        <w:t>Mata kuliah praktik robotika membahas</w:t>
      </w:r>
      <w:r w:rsidR="00DB28F4">
        <w:t xml:space="preserve"> dari</w:t>
      </w:r>
      <w:r w:rsidR="001C3BA0" w:rsidRPr="001B4700">
        <w:t xml:space="preserve"> </w:t>
      </w:r>
      <w:r w:rsidR="00DD5D36">
        <w:t>proses merancang</w:t>
      </w:r>
      <w:r w:rsidR="001C3BA0" w:rsidRPr="001B4700">
        <w:t xml:space="preserve"> sebuah robot sampai pembuatannya.</w:t>
      </w:r>
      <w:r w:rsidR="00020150" w:rsidRPr="001B4700">
        <w:t xml:space="preserve"> Proses perancangan meliputi perancangan mekanik robot yang akan mendukung fungsi dan berbagai komponen robot.</w:t>
      </w:r>
      <w:r w:rsidR="00EA12C9" w:rsidRPr="001B4700">
        <w:t xml:space="preserve"> Selanjutnya perancangan elektronik yang menjadi sumber penggerak robot. Setelah perancangan elektronik, dilakukan perancangan program yang menjadi otak </w:t>
      </w:r>
      <w:r w:rsidR="00841B81" w:rsidRPr="001B4700">
        <w:t xml:space="preserve">dan </w:t>
      </w:r>
      <w:r w:rsidR="00EA12C9" w:rsidRPr="001B4700">
        <w:t>cara kerja dari robot ditentukan</w:t>
      </w:r>
      <w:r w:rsidR="00B348D4" w:rsidRPr="001B4700">
        <w:t xml:space="preserve"> pada proses ini</w:t>
      </w:r>
      <w:r w:rsidR="00EA12C9" w:rsidRPr="001B4700">
        <w:t>.</w:t>
      </w:r>
      <w:r w:rsidR="00F548DC" w:rsidRPr="001B4700">
        <w:t xml:space="preserve"> Pada praktik ini mahasiswa mempelajari robot seperti LEGO </w:t>
      </w:r>
      <w:proofErr w:type="spellStart"/>
      <w:r w:rsidR="00F548DC" w:rsidRPr="001B4700">
        <w:rPr>
          <w:i/>
          <w:iCs/>
        </w:rPr>
        <w:t>Mindstorms</w:t>
      </w:r>
      <w:proofErr w:type="spellEnd"/>
      <w:r w:rsidR="00F548DC" w:rsidRPr="001B4700">
        <w:t xml:space="preserve">, </w:t>
      </w:r>
      <w:proofErr w:type="spellStart"/>
      <w:r w:rsidR="00F548DC" w:rsidRPr="001B4700">
        <w:rPr>
          <w:i/>
          <w:iCs/>
        </w:rPr>
        <w:t>Humanoid</w:t>
      </w:r>
      <w:proofErr w:type="spellEnd"/>
      <w:r w:rsidR="00F548DC" w:rsidRPr="001B4700">
        <w:t xml:space="preserve"> Robot, </w:t>
      </w:r>
      <w:proofErr w:type="spellStart"/>
      <w:r w:rsidR="00F548DC" w:rsidRPr="001B4700">
        <w:t>BoE</w:t>
      </w:r>
      <w:proofErr w:type="spellEnd"/>
      <w:r w:rsidR="00F548DC" w:rsidRPr="001B4700">
        <w:t xml:space="preserve"> </w:t>
      </w:r>
      <w:proofErr w:type="spellStart"/>
      <w:r w:rsidR="00F548DC" w:rsidRPr="001B4700">
        <w:rPr>
          <w:i/>
          <w:iCs/>
        </w:rPr>
        <w:t>shield</w:t>
      </w:r>
      <w:proofErr w:type="spellEnd"/>
      <w:r w:rsidR="00F548DC" w:rsidRPr="001B4700">
        <w:t xml:space="preserve"> Robot</w:t>
      </w:r>
      <w:r w:rsidR="003A4644" w:rsidRPr="001B4700">
        <w:t xml:space="preserve"> </w:t>
      </w:r>
      <w:r w:rsidR="00F548DC" w:rsidRPr="001B4700">
        <w:t>dan lainnya</w:t>
      </w:r>
      <w:r w:rsidR="003A4644" w:rsidRPr="001B4700">
        <w:t xml:space="preserve">. Namun dari materi  </w:t>
      </w:r>
      <w:r w:rsidR="00E40FD9" w:rsidRPr="001B4700">
        <w:t xml:space="preserve">tersebut </w:t>
      </w:r>
      <w:r w:rsidR="00BB506F" w:rsidRPr="001B4700">
        <w:t xml:space="preserve">belum </w:t>
      </w:r>
      <w:r w:rsidR="00BD19E6" w:rsidRPr="001B4700">
        <w:t>menerapkan</w:t>
      </w:r>
      <w:r w:rsidR="00BB506F" w:rsidRPr="001B4700">
        <w:t xml:space="preserve"> </w:t>
      </w:r>
      <w:r w:rsidR="009D0F21" w:rsidRPr="001B4700">
        <w:t xml:space="preserve">alat pengukuran </w:t>
      </w:r>
      <w:r w:rsidR="007D0ED0" w:rsidRPr="001B4700">
        <w:t xml:space="preserve">nilai </w:t>
      </w:r>
      <w:r w:rsidR="009D0F21" w:rsidRPr="001B4700">
        <w:t>sudut putar</w:t>
      </w:r>
      <w:r w:rsidR="007D0ED0" w:rsidRPr="001B4700">
        <w:t>an</w:t>
      </w:r>
      <w:r w:rsidR="0082108A" w:rsidRPr="001B4700">
        <w:t xml:space="preserve"> </w:t>
      </w:r>
      <w:r w:rsidR="00CD0813" w:rsidRPr="001B4700">
        <w:t xml:space="preserve">pada </w:t>
      </w:r>
      <w:r w:rsidR="0082108A" w:rsidRPr="001B4700">
        <w:t>robot</w:t>
      </w:r>
      <w:bookmarkEnd w:id="716"/>
      <w:r w:rsidR="00BB506F" w:rsidRPr="001B4700">
        <w:t>.</w:t>
      </w:r>
      <w:r w:rsidR="00835BC9" w:rsidRPr="001B4700">
        <w:t xml:space="preserve"> </w:t>
      </w:r>
      <w:bookmarkEnd w:id="720"/>
    </w:p>
    <w:p w14:paraId="34A98763" w14:textId="7CA8C0BC" w:rsidR="00204B3D" w:rsidRPr="001B4700" w:rsidRDefault="00026FEC" w:rsidP="009B29AA">
      <w:pPr>
        <w:spacing w:after="0"/>
        <w:ind w:left="567" w:firstLine="567"/>
      </w:pPr>
      <w:r w:rsidRPr="001B4700">
        <w:t xml:space="preserve">Sistem pengukuran sudut </w:t>
      </w:r>
      <w:r w:rsidR="00CB780D">
        <w:t xml:space="preserve">yang memanfaatkan </w:t>
      </w:r>
      <w:r w:rsidR="00D93FC7" w:rsidRPr="001B4700">
        <w:t xml:space="preserve">sensor </w:t>
      </w:r>
      <w:proofErr w:type="spellStart"/>
      <w:r w:rsidR="00D93FC7" w:rsidRPr="001B4700">
        <w:rPr>
          <w:i/>
          <w:iCs/>
        </w:rPr>
        <w:t>Inertial</w:t>
      </w:r>
      <w:proofErr w:type="spellEnd"/>
      <w:r w:rsidR="00D93FC7" w:rsidRPr="001B4700">
        <w:rPr>
          <w:i/>
          <w:iCs/>
        </w:rPr>
        <w:t xml:space="preserve"> </w:t>
      </w:r>
      <w:proofErr w:type="spellStart"/>
      <w:r w:rsidR="00D93FC7" w:rsidRPr="001B4700">
        <w:rPr>
          <w:i/>
          <w:iCs/>
        </w:rPr>
        <w:t>Measurement</w:t>
      </w:r>
      <w:proofErr w:type="spellEnd"/>
      <w:r w:rsidR="00D93FC7" w:rsidRPr="001B4700">
        <w:rPr>
          <w:i/>
          <w:iCs/>
        </w:rPr>
        <w:t xml:space="preserve"> Unit</w:t>
      </w:r>
      <w:r w:rsidR="00D93FC7" w:rsidRPr="001B4700">
        <w:t xml:space="preserve"> (IMU) sesuai dengan kebutuhan industri belum dipelajari mahasiswa. Sensor </w:t>
      </w:r>
      <w:r w:rsidR="00745A84" w:rsidRPr="001B4700">
        <w:t xml:space="preserve">yang </w:t>
      </w:r>
      <w:r w:rsidR="00D93FC7" w:rsidRPr="001B4700">
        <w:t>tersusun dari sensor</w:t>
      </w:r>
      <w:r w:rsidR="008A6716" w:rsidRPr="001B4700">
        <w:t xml:space="preserve"> medan</w:t>
      </w:r>
      <w:r w:rsidR="00D93FC7" w:rsidRPr="001B4700">
        <w:t xml:space="preserve"> magnet (</w:t>
      </w:r>
      <w:r w:rsidR="00D93FC7" w:rsidRPr="001B4700">
        <w:rPr>
          <w:i/>
          <w:iCs/>
        </w:rPr>
        <w:t>magnetometer</w:t>
      </w:r>
      <w:r w:rsidR="00D93FC7" w:rsidRPr="001B4700">
        <w:t xml:space="preserve">), sensor gerak inersia </w:t>
      </w:r>
      <w:r w:rsidR="00A654FE">
        <w:t>p</w:t>
      </w:r>
      <w:r w:rsidR="00A654FE" w:rsidRPr="00A654FE">
        <w:t>u</w:t>
      </w:r>
      <w:r w:rsidR="00A654FE">
        <w:t>taran</w:t>
      </w:r>
      <w:r w:rsidR="00D93FC7" w:rsidRPr="001B4700">
        <w:t xml:space="preserve"> (</w:t>
      </w:r>
      <w:proofErr w:type="spellStart"/>
      <w:r w:rsidR="00D93FC7" w:rsidRPr="001B4700">
        <w:rPr>
          <w:i/>
          <w:iCs/>
        </w:rPr>
        <w:t>gyroscope</w:t>
      </w:r>
      <w:proofErr w:type="spellEnd"/>
      <w:r w:rsidR="00D93FC7" w:rsidRPr="001B4700">
        <w:t>),</w:t>
      </w:r>
      <w:r w:rsidR="00D93FC7" w:rsidRPr="001B4700">
        <w:rPr>
          <w:i/>
          <w:iCs/>
        </w:rPr>
        <w:t xml:space="preserve"> </w:t>
      </w:r>
      <w:r w:rsidR="00D93FC7" w:rsidRPr="001B4700">
        <w:t>sensor gerak inersia percepatan (</w:t>
      </w:r>
      <w:proofErr w:type="spellStart"/>
      <w:r w:rsidR="00D93FC7" w:rsidRPr="001B4700">
        <w:rPr>
          <w:i/>
          <w:iCs/>
        </w:rPr>
        <w:t>accelerometer</w:t>
      </w:r>
      <w:proofErr w:type="spellEnd"/>
      <w:r w:rsidR="00D93FC7" w:rsidRPr="001B4700">
        <w:t>)</w:t>
      </w:r>
      <w:r w:rsidR="00337BB7" w:rsidRPr="001B4700">
        <w:t xml:space="preserve"> ini biasa diterapkan pada</w:t>
      </w:r>
      <w:r w:rsidR="009E1E84" w:rsidRPr="001B4700">
        <w:t xml:space="preserve"> sistem navigasi </w:t>
      </w:r>
      <w:r w:rsidR="000D514D" w:rsidRPr="001B4700">
        <w:t xml:space="preserve">dengan mengandalkan posisi sudut putar </w:t>
      </w:r>
      <w:r w:rsidR="00337BB7" w:rsidRPr="001B4700">
        <w:t>seperti</w:t>
      </w:r>
      <w:r w:rsidR="009E1E84" w:rsidRPr="001B4700">
        <w:t xml:space="preserve"> pada robot pengantar makanan atau pada robot sortir barang pada</w:t>
      </w:r>
      <w:r w:rsidR="00357A88" w:rsidRPr="001B4700">
        <w:t xml:space="preserve"> industri pengiriman</w:t>
      </w:r>
      <w:r w:rsidR="009E1E84" w:rsidRPr="001B4700">
        <w:t>.</w:t>
      </w:r>
      <w:r w:rsidR="005D47DD" w:rsidRPr="001B4700">
        <w:t xml:space="preserve"> Hal ini menyebabkan tidak </w:t>
      </w:r>
      <w:r w:rsidR="005D47DD" w:rsidRPr="001B4700">
        <w:lastRenderedPageBreak/>
        <w:t xml:space="preserve">terpenuhinya </w:t>
      </w:r>
      <w:del w:id="721" w:author="Muhammad Subarkah" w:date="2024-12-04T00:20:00Z" w16du:dateUtc="2024-12-03T17:20:00Z">
        <w:r w:rsidR="005D47DD" w:rsidRPr="001B4700" w:rsidDel="00AB06BD">
          <w:delText xml:space="preserve">kompetisi </w:delText>
        </w:r>
      </w:del>
      <w:commentRangeStart w:id="722"/>
      <w:ins w:id="723" w:author="Khair Udin" w:date="2024-11-28T09:47:00Z" w16du:dateUtc="2024-11-28T02:47:00Z">
        <w:r w:rsidR="00921660" w:rsidRPr="001B4700">
          <w:t>kompet</w:t>
        </w:r>
        <w:r w:rsidR="00921660">
          <w:t>en</w:t>
        </w:r>
        <w:r w:rsidR="00921660" w:rsidRPr="001B4700">
          <w:t>si</w:t>
        </w:r>
        <w:commentRangeEnd w:id="722"/>
        <w:r w:rsidR="00921660">
          <w:rPr>
            <w:rStyle w:val="CommentReference"/>
          </w:rPr>
          <w:commentReference w:id="722"/>
        </w:r>
        <w:r w:rsidR="00921660" w:rsidRPr="001B4700">
          <w:t xml:space="preserve"> </w:t>
        </w:r>
      </w:ins>
      <w:r w:rsidR="005D47DD" w:rsidRPr="001B4700">
        <w:t xml:space="preserve">mahasiswa pada bidang </w:t>
      </w:r>
      <w:proofErr w:type="spellStart"/>
      <w:r w:rsidR="005D47DD" w:rsidRPr="001B4700">
        <w:rPr>
          <w:i/>
          <w:iCs/>
        </w:rPr>
        <w:t>programming</w:t>
      </w:r>
      <w:proofErr w:type="spellEnd"/>
      <w:r w:rsidR="005D47DD" w:rsidRPr="001B4700">
        <w:t xml:space="preserve"> dan elektronika</w:t>
      </w:r>
      <w:r w:rsidR="004A7D7B" w:rsidRPr="001B4700">
        <w:t>.</w:t>
      </w:r>
      <w:r w:rsidR="00181354" w:rsidRPr="001B4700">
        <w:t xml:space="preserve"> Sistem </w:t>
      </w:r>
      <w:r w:rsidR="003F63D7" w:rsidRPr="001B4700">
        <w:t>pengukuran sudut putar</w:t>
      </w:r>
      <w:r w:rsidR="00181354" w:rsidRPr="001B4700">
        <w:t xml:space="preserve"> ini dapat dipelajari mahasiswa untuk</w:t>
      </w:r>
      <w:r w:rsidR="008753AB" w:rsidRPr="001B4700">
        <w:t xml:space="preserve"> mengenal lebih lanjut sistem </w:t>
      </w:r>
      <w:r w:rsidR="009D7A4C" w:rsidRPr="001B4700">
        <w:t xml:space="preserve">pengukuran </w:t>
      </w:r>
      <w:r w:rsidR="00834CB8" w:rsidRPr="001B4700">
        <w:t xml:space="preserve">nilai </w:t>
      </w:r>
      <w:r w:rsidR="009D7A4C" w:rsidRPr="001B4700">
        <w:t>sudut putar</w:t>
      </w:r>
      <w:r w:rsidR="00834CB8" w:rsidRPr="001B4700">
        <w:t>an</w:t>
      </w:r>
      <w:r w:rsidR="00BC586A" w:rsidRPr="001B4700">
        <w:t xml:space="preserve"> robot</w:t>
      </w:r>
      <w:r w:rsidR="008753AB" w:rsidRPr="001B4700">
        <w:t xml:space="preserve"> dan meningkatkan</w:t>
      </w:r>
      <w:r w:rsidR="00985524" w:rsidRPr="001B4700">
        <w:t xml:space="preserve"> kompetensi mahasiswa</w:t>
      </w:r>
      <w:r w:rsidR="008753AB" w:rsidRPr="001B4700">
        <w:t>.</w:t>
      </w:r>
    </w:p>
    <w:p w14:paraId="44CE9EA7" w14:textId="13F209E1" w:rsidR="005C6D2E" w:rsidRPr="001B4700" w:rsidDel="00115D8D" w:rsidRDefault="00985524" w:rsidP="009B29AA">
      <w:pPr>
        <w:spacing w:after="0"/>
        <w:ind w:left="567" w:firstLine="567"/>
        <w:rPr>
          <w:del w:id="724" w:author="Muhammad Subarkah" w:date="2024-12-04T10:13:00Z" w16du:dateUtc="2024-12-04T03:13:00Z"/>
        </w:rPr>
      </w:pPr>
      <w:bookmarkStart w:id="725" w:name="_Hlk179563907"/>
      <w:r w:rsidRPr="001B4700">
        <w:t>Berdasarkan permasalahan yang di paparkan di</w:t>
      </w:r>
      <w:r w:rsidR="008C2955" w:rsidRPr="001B4700">
        <w:t xml:space="preserve"> </w:t>
      </w:r>
      <w:r w:rsidRPr="001B4700">
        <w:t>at</w:t>
      </w:r>
      <w:bookmarkStart w:id="726" w:name="OLE_LINK46"/>
      <w:r w:rsidRPr="001B4700">
        <w:t>a</w:t>
      </w:r>
      <w:bookmarkEnd w:id="726"/>
      <w:r w:rsidRPr="001B4700">
        <w:t xml:space="preserve">s, </w:t>
      </w:r>
      <w:r w:rsidR="00747DDD">
        <w:t>t</w:t>
      </w:r>
      <w:r w:rsidR="00747DDD" w:rsidRPr="00747DDD">
        <w:t>u</w:t>
      </w:r>
      <w:r w:rsidR="00747DDD">
        <w:t>j</w:t>
      </w:r>
      <w:r w:rsidR="00747DDD" w:rsidRPr="00747DDD">
        <w:t>u</w:t>
      </w:r>
      <w:r w:rsidR="00747DDD">
        <w:t xml:space="preserve">an </w:t>
      </w:r>
      <w:r w:rsidR="00EB6085">
        <w:t>dan maks</w:t>
      </w:r>
      <w:r w:rsidR="00EB6085" w:rsidRPr="00EB6085">
        <w:t>u</w:t>
      </w:r>
      <w:r w:rsidR="00EB6085">
        <w:t>d</w:t>
      </w:r>
      <w:r w:rsidR="00747DDD">
        <w:t xml:space="preserve"> penelitian </w:t>
      </w:r>
      <w:ins w:id="727" w:author="Khair Udin" w:date="2024-11-28T09:47:00Z" w16du:dateUtc="2024-11-28T02:47:00Z">
        <w:r w:rsidR="00921660">
          <w:t xml:space="preserve">adalah </w:t>
        </w:r>
      </w:ins>
      <w:r w:rsidR="00747DDD" w:rsidRPr="00747DDD">
        <w:t>u</w:t>
      </w:r>
      <w:r w:rsidR="00747DDD">
        <w:t>nt</w:t>
      </w:r>
      <w:r w:rsidR="00747DDD" w:rsidRPr="00747DDD">
        <w:t>u</w:t>
      </w:r>
      <w:r w:rsidR="00747DDD">
        <w:t>k</w:t>
      </w:r>
      <w:r w:rsidRPr="001B4700">
        <w:t xml:space="preserve"> </w:t>
      </w:r>
      <w:r w:rsidR="00967A9A" w:rsidRPr="001B4700">
        <w:t>merancang</w:t>
      </w:r>
      <w:r w:rsidR="008D5506">
        <w:t xml:space="preserve"> media pembelajaran</w:t>
      </w:r>
      <w:r w:rsidR="00967A9A" w:rsidRPr="001B4700">
        <w:t xml:space="preserve"> dan membangun media pembelajaran Praktik Robotika dengan judul “</w:t>
      </w:r>
      <w:r w:rsidR="00EE11FC" w:rsidRPr="001B4700">
        <w:rPr>
          <w:szCs w:val="24"/>
        </w:rPr>
        <w:t xml:space="preserve">Pengembangan Media Pembelajaran Pengaturan Arah </w:t>
      </w:r>
      <w:r w:rsidR="00D20982" w:rsidRPr="001B4700">
        <w:rPr>
          <w:szCs w:val="24"/>
        </w:rPr>
        <w:t xml:space="preserve">Sudut Putar Robot </w:t>
      </w:r>
      <w:proofErr w:type="spellStart"/>
      <w:r w:rsidR="00D20982" w:rsidRPr="001B4700">
        <w:rPr>
          <w:i/>
          <w:iCs/>
          <w:szCs w:val="24"/>
        </w:rPr>
        <w:t>Transporter</w:t>
      </w:r>
      <w:proofErr w:type="spellEnd"/>
      <w:r w:rsidR="00D20982" w:rsidRPr="001B4700">
        <w:rPr>
          <w:szCs w:val="24"/>
        </w:rPr>
        <w:t xml:space="preserve"> Dengan</w:t>
      </w:r>
      <w:r w:rsidR="00FE662E" w:rsidRPr="001B4700">
        <w:rPr>
          <w:szCs w:val="24"/>
        </w:rPr>
        <w:t xml:space="preserve"> Sensor</w:t>
      </w:r>
      <w:r w:rsidR="00D20982" w:rsidRPr="001B4700">
        <w:rPr>
          <w:szCs w:val="24"/>
        </w:rPr>
        <w:t xml:space="preserve"> </w:t>
      </w:r>
      <w:proofErr w:type="spellStart"/>
      <w:r w:rsidR="00D20982" w:rsidRPr="001B4700">
        <w:rPr>
          <w:i/>
          <w:szCs w:val="24"/>
        </w:rPr>
        <w:t>Inertial</w:t>
      </w:r>
      <w:proofErr w:type="spellEnd"/>
      <w:r w:rsidR="00D20982" w:rsidRPr="001B4700">
        <w:rPr>
          <w:i/>
          <w:szCs w:val="24"/>
        </w:rPr>
        <w:t xml:space="preserve"> </w:t>
      </w:r>
      <w:proofErr w:type="spellStart"/>
      <w:r w:rsidR="00D20982" w:rsidRPr="001B4700">
        <w:rPr>
          <w:i/>
          <w:szCs w:val="24"/>
        </w:rPr>
        <w:t>Measurement</w:t>
      </w:r>
      <w:proofErr w:type="spellEnd"/>
      <w:r w:rsidR="00D20982" w:rsidRPr="001B4700">
        <w:rPr>
          <w:i/>
          <w:szCs w:val="24"/>
        </w:rPr>
        <w:t xml:space="preserve"> Unit</w:t>
      </w:r>
      <w:r w:rsidR="00D20982" w:rsidRPr="001B4700">
        <w:rPr>
          <w:szCs w:val="24"/>
        </w:rPr>
        <w:t xml:space="preserve"> Pada Mata Kuliah</w:t>
      </w:r>
      <w:r w:rsidR="00501D8B" w:rsidRPr="001B4700">
        <w:rPr>
          <w:szCs w:val="24"/>
        </w:rPr>
        <w:t xml:space="preserve"> Robotika</w:t>
      </w:r>
      <w:r w:rsidR="00967A9A" w:rsidRPr="001B4700">
        <w:t>”</w:t>
      </w:r>
      <w:r w:rsidR="00B9300A">
        <w:t xml:space="preserve">. </w:t>
      </w:r>
      <w:r w:rsidR="00ED540D">
        <w:t>Sehingga d</w:t>
      </w:r>
      <w:r w:rsidR="000209D6" w:rsidRPr="001B4700">
        <w:t xml:space="preserve">iharapkan </w:t>
      </w:r>
      <w:r w:rsidR="00B9300A" w:rsidRPr="001B4700">
        <w:t xml:space="preserve">mahasiswa </w:t>
      </w:r>
      <w:r w:rsidR="000209D6" w:rsidRPr="001B4700">
        <w:t>dapat memahami rancang bangun robot dan mengatasi permasalahan yang ada dalam praktik robotika.</w:t>
      </w:r>
      <w:bookmarkEnd w:id="725"/>
    </w:p>
    <w:p w14:paraId="620FC9E5" w14:textId="77777777" w:rsidR="007804CE" w:rsidRPr="001B4700" w:rsidRDefault="007804CE" w:rsidP="009B29AA">
      <w:pPr>
        <w:spacing w:after="0"/>
        <w:ind w:left="567" w:firstLine="567"/>
      </w:pPr>
    </w:p>
    <w:p w14:paraId="4490EE1B" w14:textId="728B606D" w:rsidR="00431B53" w:rsidRPr="001B4700" w:rsidRDefault="00C40FEF">
      <w:pPr>
        <w:pStyle w:val="Heading2"/>
        <w:numPr>
          <w:ilvl w:val="0"/>
          <w:numId w:val="56"/>
        </w:numPr>
        <w:ind w:left="567" w:hanging="425"/>
        <w:pPrChange w:id="728" w:author="Muhammad Subarkah" w:date="2024-12-10T23:00:00Z" w16du:dateUtc="2024-12-10T16:00:00Z">
          <w:pPr>
            <w:pStyle w:val="Heading2"/>
            <w:ind w:left="567" w:hanging="501"/>
          </w:pPr>
        </w:pPrChange>
      </w:pPr>
      <w:bookmarkStart w:id="729" w:name="_Toc184828289"/>
      <w:r w:rsidRPr="001B4700">
        <w:t>Identifikasi</w:t>
      </w:r>
      <w:r w:rsidR="00F665DD" w:rsidRPr="001B4700">
        <w:t xml:space="preserve"> </w:t>
      </w:r>
      <w:commentRangeStart w:id="730"/>
      <w:r w:rsidR="00F665DD" w:rsidRPr="001B4700">
        <w:t>Masalah</w:t>
      </w:r>
      <w:commentRangeEnd w:id="730"/>
      <w:r w:rsidR="00921660">
        <w:rPr>
          <w:rStyle w:val="CommentReference"/>
          <w:b w:val="0"/>
          <w:bCs w:val="0"/>
        </w:rPr>
        <w:commentReference w:id="730"/>
      </w:r>
      <w:bookmarkEnd w:id="729"/>
    </w:p>
    <w:p w14:paraId="48E2E606" w14:textId="6003AAE6" w:rsidR="00431B53" w:rsidRPr="001B4700" w:rsidRDefault="0054535F" w:rsidP="00D236C0">
      <w:pPr>
        <w:spacing w:after="0"/>
        <w:ind w:left="567"/>
      </w:pPr>
      <w:r>
        <w:t>Beberapa permasalahan yang dapat diambil, dari identifikasi masalah pada latar belakang yang dikem</w:t>
      </w:r>
      <w:r w:rsidRPr="0054535F">
        <w:t>u</w:t>
      </w:r>
      <w:r>
        <w:t>kakan sebel</w:t>
      </w:r>
      <w:r w:rsidRPr="0054535F">
        <w:t>u</w:t>
      </w:r>
      <w:r>
        <w:t>mnya yait</w:t>
      </w:r>
      <w:r w:rsidRPr="0054535F">
        <w:t>u</w:t>
      </w:r>
      <w:r>
        <w:t>:</w:t>
      </w:r>
    </w:p>
    <w:p w14:paraId="335143A7" w14:textId="498A7912" w:rsidR="00431B53" w:rsidDel="0003629A" w:rsidRDefault="00A61D0A">
      <w:pPr>
        <w:pStyle w:val="ListParagraph"/>
        <w:numPr>
          <w:ilvl w:val="0"/>
          <w:numId w:val="2"/>
        </w:numPr>
        <w:spacing w:after="0"/>
        <w:ind w:left="993" w:hanging="426"/>
        <w:rPr>
          <w:del w:id="731" w:author="Muhammad Subarkah" w:date="2024-12-04T10:31:00Z" w16du:dateUtc="2024-12-04T03:31:00Z"/>
        </w:rPr>
        <w:pPrChange w:id="732" w:author="Muhammad Subarkah" w:date="2024-12-10T22:55:00Z" w16du:dateUtc="2024-12-10T15:55:00Z">
          <w:pPr>
            <w:pStyle w:val="ListParagraph"/>
            <w:numPr>
              <w:numId w:val="2"/>
            </w:numPr>
            <w:spacing w:after="0"/>
            <w:ind w:left="786" w:hanging="360"/>
          </w:pPr>
        </w:pPrChange>
      </w:pPr>
      <w:bookmarkStart w:id="733" w:name="_Hlk179564036"/>
      <w:commentRangeStart w:id="734"/>
      <w:r w:rsidRPr="001B4700">
        <w:t xml:space="preserve">Media pembelajaran robotika </w:t>
      </w:r>
      <w:del w:id="735" w:author="Muhammad Subarkah" w:date="2024-12-04T10:15:00Z" w16du:dateUtc="2024-12-04T03:15:00Z">
        <w:r w:rsidRPr="001B4700" w:rsidDel="00AC7144">
          <w:delText xml:space="preserve">belum </w:delText>
        </w:r>
      </w:del>
      <w:ins w:id="736" w:author="Muhammad Subarkah" w:date="2024-12-04T10:15:00Z" w16du:dateUtc="2024-12-04T03:15:00Z">
        <w:r w:rsidR="00AC7144">
          <w:t>s</w:t>
        </w:r>
        <w:r w:rsidR="00AC7144" w:rsidRPr="00AC7144">
          <w:t>u</w:t>
        </w:r>
        <w:r w:rsidR="00AC7144">
          <w:t>dah</w:t>
        </w:r>
      </w:ins>
      <w:del w:id="737" w:author="Muhammad Subarkah" w:date="2024-12-04T10:15:00Z" w16du:dateUtc="2024-12-04T03:15:00Z">
        <w:r w:rsidRPr="001B4700" w:rsidDel="008A50E0">
          <w:delText>ada</w:delText>
        </w:r>
      </w:del>
      <w:ins w:id="738" w:author="Muhammad Subarkah" w:date="2024-12-04T10:15:00Z" w16du:dateUtc="2024-12-04T03:15:00Z">
        <w:r w:rsidR="008A50E0">
          <w:t xml:space="preserve"> dilak</w:t>
        </w:r>
        <w:r w:rsidR="008A50E0" w:rsidRPr="008A50E0">
          <w:t>u</w:t>
        </w:r>
        <w:r w:rsidR="008A50E0">
          <w:t>kan</w:t>
        </w:r>
      </w:ins>
      <w:r w:rsidRPr="001B4700">
        <w:t xml:space="preserve"> pembaruan</w:t>
      </w:r>
      <w:ins w:id="739" w:author="Muhammad Subarkah" w:date="2024-12-04T10:31:00Z" w16du:dateUtc="2024-12-04T03:31:00Z">
        <w:r w:rsidR="006C4F7A">
          <w:t xml:space="preserve"> nam</w:t>
        </w:r>
        <w:r w:rsidR="006C4F7A" w:rsidRPr="006C4F7A">
          <w:t>u</w:t>
        </w:r>
        <w:r w:rsidR="006C4F7A">
          <w:t>n bel</w:t>
        </w:r>
        <w:r w:rsidR="006C4F7A" w:rsidRPr="006C4F7A">
          <w:t>u</w:t>
        </w:r>
        <w:r w:rsidR="006C4F7A">
          <w:t>m sepen</w:t>
        </w:r>
        <w:r w:rsidR="006C4F7A" w:rsidRPr="006C4F7A">
          <w:t>u</w:t>
        </w:r>
        <w:r w:rsidR="006C4F7A">
          <w:t>hnya</w:t>
        </w:r>
      </w:ins>
      <w:del w:id="740" w:author="Muhammad Subarkah" w:date="2024-12-04T10:31:00Z" w16du:dateUtc="2024-12-04T03:31:00Z">
        <w:r w:rsidRPr="001B4700" w:rsidDel="006C4F7A">
          <w:delText xml:space="preserve"> dan</w:delText>
        </w:r>
        <w:r w:rsidRPr="001B4700" w:rsidDel="00400A68">
          <w:delText xml:space="preserve"> penyesuaian</w:delText>
        </w:r>
      </w:del>
      <w:ins w:id="741" w:author="Muhammad Subarkah" w:date="2024-12-04T10:31:00Z" w16du:dateUtc="2024-12-04T03:31:00Z">
        <w:r w:rsidR="00400A68">
          <w:t xml:space="preserve"> </w:t>
        </w:r>
      </w:ins>
      <w:del w:id="742" w:author="Muhammad Subarkah" w:date="2024-12-04T10:33:00Z" w16du:dateUtc="2024-12-04T03:33:00Z">
        <w:r w:rsidRPr="001B4700" w:rsidDel="00FA206A">
          <w:delText xml:space="preserve"> </w:delText>
        </w:r>
      </w:del>
      <w:ins w:id="743" w:author="Muhammad Subarkah" w:date="2024-12-04T10:33:00Z" w16du:dateUtc="2024-12-04T03:33:00Z">
        <w:r w:rsidR="00FA206A">
          <w:t>diperbar</w:t>
        </w:r>
        <w:r w:rsidR="00FA206A" w:rsidRPr="00FA206A">
          <w:t>u</w:t>
        </w:r>
        <w:r w:rsidR="00FA206A">
          <w:t xml:space="preserve">i </w:t>
        </w:r>
      </w:ins>
      <w:del w:id="744" w:author="Muhammad Subarkah" w:date="2024-12-04T10:34:00Z" w16du:dateUtc="2024-12-04T03:34:00Z">
        <w:r w:rsidRPr="001B4700" w:rsidDel="008D44EF">
          <w:delText xml:space="preserve">dengan </w:delText>
        </w:r>
      </w:del>
      <w:ins w:id="745" w:author="Muhammad Subarkah" w:date="2024-12-04T10:34:00Z" w16du:dateUtc="2024-12-04T03:34:00Z">
        <w:r w:rsidR="00340A4F">
          <w:t>selaras</w:t>
        </w:r>
        <w:r w:rsidR="00C73E5E">
          <w:t xml:space="preserve"> dengan</w:t>
        </w:r>
        <w:r w:rsidR="008D44EF" w:rsidRPr="001B4700">
          <w:t xml:space="preserve"> </w:t>
        </w:r>
      </w:ins>
      <w:r w:rsidRPr="001B4700">
        <w:t>perkembangan industri</w:t>
      </w:r>
      <w:bookmarkEnd w:id="733"/>
      <w:r w:rsidRPr="001B4700">
        <w:t>.</w:t>
      </w:r>
      <w:commentRangeEnd w:id="734"/>
      <w:r w:rsidR="00921660">
        <w:rPr>
          <w:rStyle w:val="CommentReference"/>
        </w:rPr>
        <w:commentReference w:id="734"/>
      </w:r>
    </w:p>
    <w:p w14:paraId="30FE3711" w14:textId="77777777" w:rsidR="0003629A" w:rsidRPr="001B4700" w:rsidRDefault="0003629A">
      <w:pPr>
        <w:pStyle w:val="ListParagraph"/>
        <w:numPr>
          <w:ilvl w:val="0"/>
          <w:numId w:val="2"/>
        </w:numPr>
        <w:spacing w:after="0"/>
        <w:ind w:left="993" w:hanging="426"/>
        <w:rPr>
          <w:ins w:id="746" w:author="Muhammad Subarkah" w:date="2024-12-04T10:32:00Z" w16du:dateUtc="2024-12-04T03:32:00Z"/>
        </w:rPr>
        <w:pPrChange w:id="747" w:author="Muhammad Subarkah" w:date="2024-12-10T22:55:00Z" w16du:dateUtc="2024-12-10T15:55:00Z">
          <w:pPr>
            <w:pStyle w:val="ListParagraph"/>
            <w:numPr>
              <w:numId w:val="2"/>
            </w:numPr>
            <w:spacing w:after="0"/>
            <w:ind w:left="786" w:hanging="360"/>
          </w:pPr>
        </w:pPrChange>
      </w:pPr>
    </w:p>
    <w:p w14:paraId="5E50B4D6" w14:textId="3753C728" w:rsidR="00431B53" w:rsidRPr="001B4700" w:rsidRDefault="003A5FE8">
      <w:pPr>
        <w:pStyle w:val="ListParagraph"/>
        <w:numPr>
          <w:ilvl w:val="0"/>
          <w:numId w:val="2"/>
        </w:numPr>
        <w:spacing w:after="0"/>
        <w:ind w:left="993" w:hanging="426"/>
        <w:pPrChange w:id="748" w:author="Muhammad Subarkah" w:date="2024-12-10T22:55:00Z" w16du:dateUtc="2024-12-10T15:55:00Z">
          <w:pPr>
            <w:pStyle w:val="ListParagraph"/>
            <w:numPr>
              <w:numId w:val="2"/>
            </w:numPr>
            <w:spacing w:after="0"/>
            <w:ind w:left="786" w:hanging="360"/>
          </w:pPr>
        </w:pPrChange>
      </w:pPr>
      <w:bookmarkStart w:id="749" w:name="_Hlk179564052"/>
      <w:r w:rsidRPr="001B4700">
        <w:t>Kompetensi mahasiswa masih kurang karena kurang variatifnya media pembelajaran pada mata kuliah praktik robotika.</w:t>
      </w:r>
    </w:p>
    <w:p w14:paraId="2BD7A4D9" w14:textId="15FD88E2" w:rsidR="00431B53" w:rsidRPr="001B4700" w:rsidRDefault="007E44E6">
      <w:pPr>
        <w:pStyle w:val="ListParagraph"/>
        <w:numPr>
          <w:ilvl w:val="0"/>
          <w:numId w:val="2"/>
        </w:numPr>
        <w:spacing w:after="0"/>
        <w:ind w:left="993" w:hanging="426"/>
        <w:pPrChange w:id="750" w:author="Muhammad Subarkah" w:date="2024-12-10T22:55:00Z" w16du:dateUtc="2024-12-10T15:55:00Z">
          <w:pPr>
            <w:pStyle w:val="ListParagraph"/>
            <w:numPr>
              <w:numId w:val="2"/>
            </w:numPr>
            <w:spacing w:after="0"/>
            <w:ind w:left="786" w:hanging="360"/>
          </w:pPr>
        </w:pPrChange>
      </w:pPr>
      <w:bookmarkStart w:id="751" w:name="_Hlk179564064"/>
      <w:bookmarkEnd w:id="749"/>
      <w:r w:rsidRPr="001B4700">
        <w:t xml:space="preserve">Pemanfaatan sistem </w:t>
      </w:r>
      <w:r w:rsidR="0042272B" w:rsidRPr="001B4700">
        <w:t>pengukuran</w:t>
      </w:r>
      <w:r w:rsidRPr="001B4700">
        <w:t xml:space="preserve"> sudut </w:t>
      </w:r>
      <w:r w:rsidR="0042272B" w:rsidRPr="001B4700">
        <w:t xml:space="preserve">putar </w:t>
      </w:r>
      <w:r w:rsidRPr="001B4700">
        <w:t xml:space="preserve">robot sebagai penunjuk arah robot masih </w:t>
      </w:r>
      <w:r w:rsidR="006A5F34">
        <w:t>dapat ditingkatkan</w:t>
      </w:r>
      <w:r w:rsidRPr="001B4700">
        <w:t>.</w:t>
      </w:r>
    </w:p>
    <w:p w14:paraId="0346766C" w14:textId="0D67872E" w:rsidR="00F665DD" w:rsidRPr="001B4700" w:rsidRDefault="00F665DD">
      <w:pPr>
        <w:pStyle w:val="Heading2"/>
        <w:numPr>
          <w:ilvl w:val="0"/>
          <w:numId w:val="56"/>
        </w:numPr>
        <w:ind w:left="567" w:hanging="425"/>
        <w:pPrChange w:id="752" w:author="Muhammad Subarkah" w:date="2024-12-10T23:00:00Z" w16du:dateUtc="2024-12-10T16:00:00Z">
          <w:pPr>
            <w:pStyle w:val="Heading2"/>
            <w:ind w:left="426"/>
          </w:pPr>
        </w:pPrChange>
      </w:pPr>
      <w:bookmarkStart w:id="753" w:name="_Toc184828290"/>
      <w:bookmarkEnd w:id="751"/>
      <w:r w:rsidRPr="001B4700">
        <w:t xml:space="preserve">Batasan </w:t>
      </w:r>
      <w:commentRangeStart w:id="754"/>
      <w:r w:rsidRPr="001B4700">
        <w:t>Masalah</w:t>
      </w:r>
      <w:commentRangeEnd w:id="754"/>
      <w:r w:rsidR="00921660">
        <w:rPr>
          <w:rStyle w:val="CommentReference"/>
          <w:b w:val="0"/>
          <w:bCs w:val="0"/>
        </w:rPr>
        <w:commentReference w:id="754"/>
      </w:r>
      <w:bookmarkEnd w:id="753"/>
    </w:p>
    <w:p w14:paraId="0C4258BD" w14:textId="7EBDC755" w:rsidR="009D7781" w:rsidRPr="001B4700" w:rsidRDefault="002B3DF8">
      <w:pPr>
        <w:spacing w:after="0"/>
        <w:ind w:left="567" w:firstLine="567"/>
        <w:pPrChange w:id="755" w:author="Muhammad Subarkah" w:date="2024-12-10T22:55:00Z" w16du:dateUtc="2024-12-10T15:55:00Z">
          <w:pPr>
            <w:spacing w:after="0"/>
            <w:ind w:left="426" w:firstLine="294"/>
          </w:pPr>
        </w:pPrChange>
      </w:pPr>
      <w:ins w:id="756" w:author="Muhammad Subarkah" w:date="2024-12-04T12:31:00Z" w16du:dateUtc="2024-12-04T05:31:00Z">
        <w:r>
          <w:t>Dari permasa</w:t>
        </w:r>
      </w:ins>
      <w:ins w:id="757" w:author="Muhammad Subarkah" w:date="2024-12-04T12:32:00Z" w16du:dateUtc="2024-12-04T05:32:00Z">
        <w:r>
          <w:t>lahan mengenai pembar</w:t>
        </w:r>
        <w:r w:rsidRPr="002B3DF8">
          <w:t>u</w:t>
        </w:r>
        <w:r>
          <w:t>an ses</w:t>
        </w:r>
        <w:r w:rsidRPr="002B3DF8">
          <w:t>u</w:t>
        </w:r>
        <w:r>
          <w:t xml:space="preserve">ai perkembangan </w:t>
        </w:r>
      </w:ins>
      <w:ins w:id="758" w:author="Muhammad Subarkah" w:date="2024-12-04T12:33:00Z" w16du:dateUtc="2024-12-04T05:33:00Z">
        <w:r>
          <w:t>ind</w:t>
        </w:r>
        <w:r w:rsidRPr="002B3DF8">
          <w:t>u</w:t>
        </w:r>
        <w:r>
          <w:t xml:space="preserve">stri, </w:t>
        </w:r>
      </w:ins>
      <w:del w:id="759" w:author="Muhammad Subarkah" w:date="2024-12-04T12:33:00Z" w16du:dateUtc="2024-12-04T05:33:00Z">
        <w:r w:rsidR="002D37E0" w:rsidDel="002B3DF8">
          <w:delText>P</w:delText>
        </w:r>
      </w:del>
      <w:ins w:id="760" w:author="Muhammad Subarkah" w:date="2024-12-04T12:33:00Z" w16du:dateUtc="2024-12-04T05:33:00Z">
        <w:r>
          <w:t>p</w:t>
        </w:r>
      </w:ins>
      <w:r w:rsidR="009D7781" w:rsidRPr="001B4700">
        <w:t xml:space="preserve">eneliti membatasi lingkup penelitian </w:t>
      </w:r>
      <w:r w:rsidR="00C5198D">
        <w:t xml:space="preserve">hanya </w:t>
      </w:r>
      <w:r w:rsidR="009D7781" w:rsidRPr="001B4700">
        <w:t xml:space="preserve">pada </w:t>
      </w:r>
      <w:r w:rsidR="00EE11FC" w:rsidRPr="001B4700">
        <w:rPr>
          <w:szCs w:val="24"/>
        </w:rPr>
        <w:t xml:space="preserve">Pengembangan </w:t>
      </w:r>
      <w:r w:rsidR="00EE11FC" w:rsidRPr="001B4700">
        <w:rPr>
          <w:szCs w:val="24"/>
        </w:rPr>
        <w:lastRenderedPageBreak/>
        <w:t xml:space="preserve">Media Pembelajaran </w:t>
      </w:r>
      <w:ins w:id="761" w:author="Muhammad Subarkah" w:date="2024-12-04T12:33:00Z" w16du:dateUtc="2024-12-04T05:33:00Z">
        <w:r w:rsidR="004978E0">
          <w:rPr>
            <w:szCs w:val="24"/>
          </w:rPr>
          <w:t>Sensor Naviga</w:t>
        </w:r>
      </w:ins>
      <w:ins w:id="762" w:author="Muhammad Subarkah" w:date="2024-12-04T12:34:00Z" w16du:dateUtc="2024-12-04T05:34:00Z">
        <w:r w:rsidR="004978E0">
          <w:rPr>
            <w:szCs w:val="24"/>
          </w:rPr>
          <w:t>si, kh</w:t>
        </w:r>
        <w:r w:rsidR="004978E0" w:rsidRPr="004978E0">
          <w:rPr>
            <w:szCs w:val="24"/>
          </w:rPr>
          <w:t>u</w:t>
        </w:r>
        <w:r w:rsidR="004978E0">
          <w:rPr>
            <w:szCs w:val="24"/>
          </w:rPr>
          <w:t>s</w:t>
        </w:r>
        <w:r w:rsidR="004978E0" w:rsidRPr="004978E0">
          <w:rPr>
            <w:szCs w:val="24"/>
          </w:rPr>
          <w:t>u</w:t>
        </w:r>
        <w:r w:rsidR="004978E0">
          <w:rPr>
            <w:szCs w:val="24"/>
          </w:rPr>
          <w:t>snya dalam pengg</w:t>
        </w:r>
        <w:r w:rsidR="004978E0" w:rsidRPr="004978E0">
          <w:rPr>
            <w:szCs w:val="24"/>
          </w:rPr>
          <w:t>u</w:t>
        </w:r>
        <w:r w:rsidR="004978E0">
          <w:rPr>
            <w:szCs w:val="24"/>
          </w:rPr>
          <w:t>naan sensor IM</w:t>
        </w:r>
        <w:r w:rsidR="004978E0" w:rsidRPr="004978E0">
          <w:rPr>
            <w:szCs w:val="24"/>
          </w:rPr>
          <w:t>U</w:t>
        </w:r>
      </w:ins>
      <w:del w:id="763" w:author="Muhammad Subarkah" w:date="2024-12-04T12:33:00Z" w16du:dateUtc="2024-12-04T05:33:00Z">
        <w:r w:rsidR="00EE11FC" w:rsidRPr="001B4700" w:rsidDel="00755808">
          <w:rPr>
            <w:szCs w:val="24"/>
          </w:rPr>
          <w:delText xml:space="preserve">Pengaturan Arah </w:delText>
        </w:r>
        <w:r w:rsidR="00D20982" w:rsidRPr="001B4700" w:rsidDel="00755808">
          <w:rPr>
            <w:szCs w:val="24"/>
          </w:rPr>
          <w:delText xml:space="preserve">Sudut Putar Robot </w:delText>
        </w:r>
        <w:r w:rsidR="00D20982" w:rsidRPr="001B4700" w:rsidDel="00755808">
          <w:rPr>
            <w:i/>
            <w:iCs/>
            <w:szCs w:val="24"/>
          </w:rPr>
          <w:delText>Transporter</w:delText>
        </w:r>
        <w:r w:rsidR="00D20982" w:rsidRPr="001B4700" w:rsidDel="00755808">
          <w:rPr>
            <w:szCs w:val="24"/>
          </w:rPr>
          <w:delText xml:space="preserve"> Dengan</w:delText>
        </w:r>
        <w:r w:rsidR="00AB01B4" w:rsidRPr="001B4700" w:rsidDel="00755808">
          <w:rPr>
            <w:szCs w:val="24"/>
          </w:rPr>
          <w:delText xml:space="preserve"> Sensor</w:delText>
        </w:r>
        <w:r w:rsidR="00D20982" w:rsidRPr="001B4700" w:rsidDel="00755808">
          <w:rPr>
            <w:szCs w:val="24"/>
          </w:rPr>
          <w:delText xml:space="preserve"> </w:delText>
        </w:r>
        <w:r w:rsidR="00D20982" w:rsidRPr="001B4700" w:rsidDel="00755808">
          <w:rPr>
            <w:i/>
            <w:szCs w:val="24"/>
          </w:rPr>
          <w:delText>Inertial Measurement Unit</w:delText>
        </w:r>
        <w:r w:rsidR="00D20982" w:rsidRPr="001B4700" w:rsidDel="00755808">
          <w:rPr>
            <w:szCs w:val="24"/>
          </w:rPr>
          <w:delText xml:space="preserve"> Pada Mata Kuliah</w:delText>
        </w:r>
        <w:r w:rsidR="00501D8B" w:rsidRPr="001B4700" w:rsidDel="00755808">
          <w:rPr>
            <w:szCs w:val="24"/>
          </w:rPr>
          <w:delText xml:space="preserve"> </w:delText>
        </w:r>
        <w:r w:rsidR="00D01A9D" w:rsidDel="00755808">
          <w:rPr>
            <w:szCs w:val="24"/>
          </w:rPr>
          <w:delText xml:space="preserve">Praktik </w:delText>
        </w:r>
      </w:del>
      <w:del w:id="764" w:author="Muhammad Subarkah" w:date="2024-12-04T12:34:00Z" w16du:dateUtc="2024-12-04T05:34:00Z">
        <w:r w:rsidR="00501D8B" w:rsidRPr="001B4700" w:rsidDel="00597A8B">
          <w:rPr>
            <w:szCs w:val="24"/>
          </w:rPr>
          <w:delText>Robotika</w:delText>
        </w:r>
      </w:del>
      <w:r w:rsidR="00C039F1">
        <w:t xml:space="preserve">, di Prodi </w:t>
      </w:r>
      <w:r w:rsidR="00C52231">
        <w:t>Pendidikan Teknik Mekatronika</w:t>
      </w:r>
      <w:r w:rsidR="00444DF9">
        <w:t xml:space="preserve"> </w:t>
      </w:r>
      <w:r w:rsidR="00444DF9" w:rsidRPr="00444DF9">
        <w:t>U</w:t>
      </w:r>
      <w:r w:rsidR="00444DF9">
        <w:t>NY</w:t>
      </w:r>
      <w:r w:rsidR="00784C7B" w:rsidRPr="001B4700">
        <w:t>. Dengan adanya media pembelajaran ini diharapkan kompetensi</w:t>
      </w:r>
      <w:r w:rsidR="009A7B41">
        <w:t>, kemamp</w:t>
      </w:r>
      <w:r w:rsidR="009A7B41" w:rsidRPr="009A7B41">
        <w:t>u</w:t>
      </w:r>
      <w:r w:rsidR="009A7B41">
        <w:t>an</w:t>
      </w:r>
      <w:r w:rsidR="00784C7B" w:rsidRPr="001B4700">
        <w:t xml:space="preserve"> mahasiswa di bidang robotika </w:t>
      </w:r>
      <w:r w:rsidR="00AC52E2">
        <w:t xml:space="preserve">dapat </w:t>
      </w:r>
      <w:r w:rsidR="00F6711D">
        <w:t xml:space="preserve">meningkat </w:t>
      </w:r>
      <w:r w:rsidR="002A2D87" w:rsidRPr="001B4700">
        <w:t>sesuai dengan kebutuhan industri</w:t>
      </w:r>
      <w:ins w:id="765" w:author="Muhammad Subarkah" w:date="2024-12-04T12:36:00Z" w16du:dateUtc="2024-12-04T05:36:00Z">
        <w:r w:rsidR="00493AED">
          <w:t>, k</w:t>
        </w:r>
      </w:ins>
      <w:ins w:id="766" w:author="Muhammad Subarkah" w:date="2024-12-04T12:37:00Z" w16du:dateUtc="2024-12-04T05:37:00Z">
        <w:r w:rsidR="00493AED">
          <w:t>h</w:t>
        </w:r>
        <w:r w:rsidR="00493AED" w:rsidRPr="00493AED">
          <w:t>u</w:t>
        </w:r>
        <w:r w:rsidR="00493AED">
          <w:t>s</w:t>
        </w:r>
        <w:r w:rsidR="00493AED" w:rsidRPr="00493AED">
          <w:t>u</w:t>
        </w:r>
        <w:r w:rsidR="00493AED">
          <w:t xml:space="preserve">snya </w:t>
        </w:r>
      </w:ins>
      <w:ins w:id="767" w:author="Muhammad Subarkah" w:date="2024-12-04T12:38:00Z" w16du:dateUtc="2024-12-04T05:38:00Z">
        <w:r w:rsidR="007F449E">
          <w:t>dalam</w:t>
        </w:r>
      </w:ins>
      <w:ins w:id="768" w:author="Muhammad Subarkah" w:date="2024-12-04T12:37:00Z" w16du:dateUtc="2024-12-04T05:37:00Z">
        <w:r w:rsidR="00493AED">
          <w:t xml:space="preserve"> bidang </w:t>
        </w:r>
      </w:ins>
      <w:ins w:id="769" w:author="Muhammad Subarkah" w:date="2024-12-04T12:38:00Z" w16du:dateUtc="2024-12-04T05:38:00Z">
        <w:r w:rsidR="00FD32B8">
          <w:t>pengg</w:t>
        </w:r>
        <w:r w:rsidR="00FD32B8" w:rsidRPr="00FD32B8">
          <w:t>u</w:t>
        </w:r>
        <w:r w:rsidR="00FD32B8">
          <w:t>naan</w:t>
        </w:r>
      </w:ins>
      <w:ins w:id="770" w:author="Muhammad Subarkah" w:date="2024-12-04T12:37:00Z" w16du:dateUtc="2024-12-04T05:37:00Z">
        <w:r w:rsidR="00493AED">
          <w:t xml:space="preserve"> sensor</w:t>
        </w:r>
        <w:r w:rsidR="00E04822">
          <w:t xml:space="preserve"> navigasi</w:t>
        </w:r>
      </w:ins>
      <w:r w:rsidR="007C14F7" w:rsidRPr="001B4700">
        <w:t>.</w:t>
      </w:r>
    </w:p>
    <w:p w14:paraId="02B4287A" w14:textId="0DEAC771" w:rsidR="00F665DD" w:rsidRPr="001B4700" w:rsidRDefault="00F665DD">
      <w:pPr>
        <w:pStyle w:val="Heading2"/>
        <w:numPr>
          <w:ilvl w:val="0"/>
          <w:numId w:val="56"/>
        </w:numPr>
        <w:ind w:left="567" w:hanging="425"/>
        <w:pPrChange w:id="771" w:author="Muhammad Subarkah" w:date="2024-12-10T23:00:00Z" w16du:dateUtc="2024-12-10T16:00:00Z">
          <w:pPr>
            <w:pStyle w:val="Heading2"/>
            <w:ind w:left="426"/>
          </w:pPr>
        </w:pPrChange>
      </w:pPr>
      <w:bookmarkStart w:id="772" w:name="_Toc184828291"/>
      <w:r w:rsidRPr="001B4700">
        <w:t>Rumusan Masalah</w:t>
      </w:r>
      <w:bookmarkEnd w:id="772"/>
    </w:p>
    <w:p w14:paraId="77F69AA1" w14:textId="3D3961EA" w:rsidR="004404D0" w:rsidRPr="001B4700" w:rsidRDefault="006E707E">
      <w:pPr>
        <w:spacing w:after="0"/>
        <w:ind w:left="567"/>
        <w:pPrChange w:id="773" w:author="Muhammad Subarkah" w:date="2024-12-10T22:55:00Z" w16du:dateUtc="2024-12-10T15:55:00Z">
          <w:pPr>
            <w:spacing w:after="0"/>
            <w:ind w:left="426"/>
          </w:pPr>
        </w:pPrChange>
      </w:pPr>
      <w:bookmarkStart w:id="774" w:name="OLE_LINK54"/>
      <w:r w:rsidRPr="006E707E">
        <w:t xml:space="preserve">Berdasarkan identifikasi masalah yang dijelaskan </w:t>
      </w:r>
      <w:r w:rsidR="00F01C73">
        <w:t>sebel</w:t>
      </w:r>
      <w:r w:rsidR="00F01C73" w:rsidRPr="00F01C73">
        <w:t>u</w:t>
      </w:r>
      <w:r w:rsidR="00F01C73">
        <w:t>mnya</w:t>
      </w:r>
      <w:r w:rsidRPr="006E707E">
        <w:t>, dan dengan merumuskan kembali masalah ini sesuai dengan</w:t>
      </w:r>
      <w:r w:rsidR="004448E6">
        <w:t xml:space="preserve"> batasan masalah</w:t>
      </w:r>
      <w:r w:rsidRPr="006E707E">
        <w:t xml:space="preserve">, beberapa poin masalah kunci </w:t>
      </w:r>
      <w:r w:rsidR="00F36A15">
        <w:t>dapat</w:t>
      </w:r>
      <w:r w:rsidRPr="006E707E">
        <w:t xml:space="preserve"> dirumuskan sebagai berikut:</w:t>
      </w:r>
    </w:p>
    <w:bookmarkEnd w:id="774"/>
    <w:p w14:paraId="5CA36E8F" w14:textId="2429B8CA" w:rsidR="004404D0" w:rsidRPr="001B4700" w:rsidRDefault="00F42BD4" w:rsidP="008471AC">
      <w:pPr>
        <w:pStyle w:val="ListParagraph"/>
        <w:numPr>
          <w:ilvl w:val="0"/>
          <w:numId w:val="3"/>
        </w:numPr>
        <w:spacing w:after="0"/>
        <w:ind w:left="993" w:hanging="426"/>
      </w:pPr>
      <w:r w:rsidRPr="001B4700">
        <w:t>Bagaimana</w:t>
      </w:r>
      <w:r w:rsidR="0006476D" w:rsidRPr="001B4700">
        <w:t xml:space="preserve"> </w:t>
      </w:r>
      <w:r w:rsidR="00D823EF">
        <w:t xml:space="preserve">pengembangan media pembelajaran Pengaturan Arah Sudut Putar Robot </w:t>
      </w:r>
      <w:proofErr w:type="spellStart"/>
      <w:r w:rsidR="00D823EF" w:rsidRPr="000C234E">
        <w:rPr>
          <w:i/>
          <w:iCs/>
        </w:rPr>
        <w:t>Transporter</w:t>
      </w:r>
      <w:proofErr w:type="spellEnd"/>
      <w:r w:rsidR="00D823EF">
        <w:t xml:space="preserve"> Dengan Sensor </w:t>
      </w:r>
      <w:proofErr w:type="spellStart"/>
      <w:r w:rsidR="00D823EF" w:rsidRPr="0015396A">
        <w:rPr>
          <w:i/>
          <w:iCs/>
        </w:rPr>
        <w:t>Inertial</w:t>
      </w:r>
      <w:proofErr w:type="spellEnd"/>
      <w:r w:rsidR="00D823EF" w:rsidRPr="0015396A">
        <w:rPr>
          <w:i/>
          <w:iCs/>
        </w:rPr>
        <w:t xml:space="preserve"> </w:t>
      </w:r>
      <w:proofErr w:type="spellStart"/>
      <w:r w:rsidR="00D823EF" w:rsidRPr="0015396A">
        <w:rPr>
          <w:i/>
          <w:iCs/>
        </w:rPr>
        <w:t>Measurement</w:t>
      </w:r>
      <w:proofErr w:type="spellEnd"/>
      <w:r w:rsidR="00D823EF" w:rsidRPr="0015396A">
        <w:rPr>
          <w:i/>
          <w:iCs/>
        </w:rPr>
        <w:t xml:space="preserve"> Unit</w:t>
      </w:r>
      <w:r w:rsidR="003753A0" w:rsidRPr="001B4700">
        <w:rPr>
          <w:szCs w:val="24"/>
        </w:rPr>
        <w:t>.</w:t>
      </w:r>
    </w:p>
    <w:p w14:paraId="7854AAE4" w14:textId="1E01095F" w:rsidR="003B6857" w:rsidRPr="001B4700" w:rsidRDefault="00F42BD4">
      <w:pPr>
        <w:pStyle w:val="ListParagraph"/>
        <w:numPr>
          <w:ilvl w:val="0"/>
          <w:numId w:val="3"/>
        </w:numPr>
        <w:spacing w:after="0"/>
        <w:ind w:left="993" w:hanging="426"/>
        <w:pPrChange w:id="775" w:author="Muhammad Subarkah" w:date="2024-12-10T22:56:00Z" w16du:dateUtc="2024-12-10T15:56:00Z">
          <w:pPr>
            <w:pStyle w:val="ListParagraph"/>
            <w:numPr>
              <w:numId w:val="3"/>
            </w:numPr>
            <w:spacing w:after="0"/>
            <w:ind w:left="993" w:hanging="360"/>
          </w:pPr>
        </w:pPrChange>
      </w:pPr>
      <w:r w:rsidRPr="001B4700">
        <w:t>Bagaimana</w:t>
      </w:r>
      <w:r w:rsidR="004B37BC" w:rsidRPr="001B4700">
        <w:t xml:space="preserve"> unjuk kerja dan fungsi media pembelajaran </w:t>
      </w:r>
      <w:r w:rsidR="00B8284A">
        <w:t xml:space="preserve">pengembangan media pembelajaran Pengaturan Arah Sudut Putar Robot </w:t>
      </w:r>
      <w:proofErr w:type="spellStart"/>
      <w:r w:rsidR="00B8284A" w:rsidRPr="000C234E">
        <w:rPr>
          <w:i/>
          <w:iCs/>
        </w:rPr>
        <w:t>Transporter</w:t>
      </w:r>
      <w:proofErr w:type="spellEnd"/>
      <w:r w:rsidR="00B8284A">
        <w:t xml:space="preserve"> Dengan Sensor </w:t>
      </w:r>
      <w:proofErr w:type="spellStart"/>
      <w:r w:rsidR="00B8284A" w:rsidRPr="0015396A">
        <w:rPr>
          <w:i/>
          <w:iCs/>
        </w:rPr>
        <w:t>Inertial</w:t>
      </w:r>
      <w:proofErr w:type="spellEnd"/>
      <w:r w:rsidR="00B8284A" w:rsidRPr="0015396A">
        <w:rPr>
          <w:i/>
          <w:iCs/>
        </w:rPr>
        <w:t xml:space="preserve"> </w:t>
      </w:r>
      <w:proofErr w:type="spellStart"/>
      <w:r w:rsidR="00B8284A" w:rsidRPr="0015396A">
        <w:rPr>
          <w:i/>
          <w:iCs/>
        </w:rPr>
        <w:t>Measurement</w:t>
      </w:r>
      <w:proofErr w:type="spellEnd"/>
      <w:r w:rsidR="00B8284A" w:rsidRPr="0015396A">
        <w:rPr>
          <w:i/>
          <w:iCs/>
        </w:rPr>
        <w:t xml:space="preserve"> Unit</w:t>
      </w:r>
      <w:r w:rsidR="00153ABE" w:rsidRPr="001B4700">
        <w:rPr>
          <w:szCs w:val="24"/>
        </w:rPr>
        <w:t>.</w:t>
      </w:r>
    </w:p>
    <w:p w14:paraId="57B3ABC2" w14:textId="2385A04E" w:rsidR="00C21C61" w:rsidRPr="001B4700" w:rsidRDefault="00F42BD4">
      <w:pPr>
        <w:pStyle w:val="ListParagraph"/>
        <w:numPr>
          <w:ilvl w:val="0"/>
          <w:numId w:val="3"/>
        </w:numPr>
        <w:spacing w:after="0"/>
        <w:ind w:left="993" w:hanging="426"/>
        <w:pPrChange w:id="776" w:author="Muhammad Subarkah" w:date="2024-12-10T22:56:00Z" w16du:dateUtc="2024-12-10T15:56:00Z">
          <w:pPr>
            <w:pStyle w:val="ListParagraph"/>
            <w:numPr>
              <w:numId w:val="3"/>
            </w:numPr>
            <w:spacing w:after="0"/>
            <w:ind w:left="786" w:hanging="360"/>
          </w:pPr>
        </w:pPrChange>
      </w:pPr>
      <w:r w:rsidRPr="001B4700">
        <w:t>Bagaimana</w:t>
      </w:r>
      <w:r w:rsidR="00C21C61" w:rsidRPr="001B4700">
        <w:t xml:space="preserve"> tingkat kelayakan media pembelajaran </w:t>
      </w:r>
      <w:r w:rsidR="00660D79">
        <w:t xml:space="preserve">pengembangan media pembelajaran Pengaturan Arah Sudut Putar Robot </w:t>
      </w:r>
      <w:proofErr w:type="spellStart"/>
      <w:r w:rsidR="00660D79" w:rsidRPr="000C234E">
        <w:rPr>
          <w:i/>
          <w:iCs/>
        </w:rPr>
        <w:t>Transporter</w:t>
      </w:r>
      <w:proofErr w:type="spellEnd"/>
      <w:r w:rsidR="00660D79">
        <w:t xml:space="preserve"> Dengan Sensor </w:t>
      </w:r>
      <w:proofErr w:type="spellStart"/>
      <w:r w:rsidR="00660D79" w:rsidRPr="0015396A">
        <w:rPr>
          <w:i/>
          <w:iCs/>
        </w:rPr>
        <w:t>Inertial</w:t>
      </w:r>
      <w:proofErr w:type="spellEnd"/>
      <w:r w:rsidR="00660D79" w:rsidRPr="0015396A">
        <w:rPr>
          <w:i/>
          <w:iCs/>
        </w:rPr>
        <w:t xml:space="preserve"> </w:t>
      </w:r>
      <w:proofErr w:type="spellStart"/>
      <w:r w:rsidR="00660D79" w:rsidRPr="0015396A">
        <w:rPr>
          <w:i/>
          <w:iCs/>
        </w:rPr>
        <w:t>Measurement</w:t>
      </w:r>
      <w:proofErr w:type="spellEnd"/>
      <w:r w:rsidR="00660D79" w:rsidRPr="0015396A">
        <w:rPr>
          <w:i/>
          <w:iCs/>
        </w:rPr>
        <w:t xml:space="preserve"> Unit</w:t>
      </w:r>
      <w:r w:rsidR="00CE2903" w:rsidRPr="001B4700">
        <w:rPr>
          <w:szCs w:val="24"/>
        </w:rPr>
        <w:t>.</w:t>
      </w:r>
    </w:p>
    <w:p w14:paraId="4EABFCBF" w14:textId="7152CFD8" w:rsidR="00F665DD" w:rsidRPr="001B4700" w:rsidRDefault="00F665DD">
      <w:pPr>
        <w:pStyle w:val="Heading2"/>
        <w:numPr>
          <w:ilvl w:val="0"/>
          <w:numId w:val="56"/>
        </w:numPr>
        <w:ind w:left="567" w:hanging="425"/>
        <w:pPrChange w:id="777" w:author="Muhammad Subarkah" w:date="2024-12-10T23:00:00Z" w16du:dateUtc="2024-12-10T16:00:00Z">
          <w:pPr>
            <w:pStyle w:val="Heading2"/>
            <w:ind w:left="426"/>
          </w:pPr>
        </w:pPrChange>
      </w:pPr>
      <w:bookmarkStart w:id="778" w:name="_Toc184828292"/>
      <w:r w:rsidRPr="001B4700">
        <w:t>Tujuan Penelitian</w:t>
      </w:r>
      <w:bookmarkEnd w:id="778"/>
    </w:p>
    <w:p w14:paraId="395CEF6C" w14:textId="5A6F394A" w:rsidR="00864036" w:rsidRPr="001B4700" w:rsidRDefault="00C80437">
      <w:pPr>
        <w:spacing w:after="0"/>
        <w:ind w:left="567"/>
        <w:pPrChange w:id="779" w:author="Muhammad Subarkah" w:date="2024-12-10T22:56:00Z" w16du:dateUtc="2024-12-10T15:56:00Z">
          <w:pPr>
            <w:spacing w:after="0"/>
            <w:ind w:left="426"/>
          </w:pPr>
        </w:pPrChange>
      </w:pPr>
      <w:r>
        <w:t>Dari poin-poin</w:t>
      </w:r>
      <w:r w:rsidR="00864036" w:rsidRPr="001B4700">
        <w:t xml:space="preserve"> </w:t>
      </w:r>
      <w:r w:rsidR="00CA62AD" w:rsidRPr="001B4700">
        <w:t>rumusan</w:t>
      </w:r>
      <w:r w:rsidR="00864036" w:rsidRPr="001B4700">
        <w:t xml:space="preserve"> masalah </w:t>
      </w:r>
      <w:r>
        <w:t>se</w:t>
      </w:r>
      <w:bookmarkStart w:id="780" w:name="OLE_LINK55"/>
      <w:r>
        <w:t>b</w:t>
      </w:r>
      <w:bookmarkEnd w:id="780"/>
      <w:r>
        <w:t>el</w:t>
      </w:r>
      <w:r w:rsidRPr="00C80437">
        <w:t>u</w:t>
      </w:r>
      <w:r>
        <w:t>mnya</w:t>
      </w:r>
      <w:r w:rsidR="00864036" w:rsidRPr="001B4700">
        <w:t xml:space="preserve">, dapat disimpulkan beberapa </w:t>
      </w:r>
      <w:r w:rsidR="00EE4608" w:rsidRPr="001B4700">
        <w:t xml:space="preserve">tujuan </w:t>
      </w:r>
      <w:r w:rsidR="00770987">
        <w:t xml:space="preserve">dari </w:t>
      </w:r>
      <w:r w:rsidR="00EE4608" w:rsidRPr="001B4700">
        <w:t>penelitian</w:t>
      </w:r>
      <w:r w:rsidR="00C0485D">
        <w:t xml:space="preserve"> ini </w:t>
      </w:r>
      <w:r w:rsidR="00C76444">
        <w:t>ialah</w:t>
      </w:r>
      <w:r w:rsidR="00864036" w:rsidRPr="001B4700">
        <w:t>:</w:t>
      </w:r>
    </w:p>
    <w:p w14:paraId="3D59D987" w14:textId="7E81A35A" w:rsidR="00864036" w:rsidRPr="001B4700" w:rsidRDefault="00864036">
      <w:pPr>
        <w:pStyle w:val="ListParagraph"/>
        <w:numPr>
          <w:ilvl w:val="0"/>
          <w:numId w:val="4"/>
        </w:numPr>
        <w:spacing w:after="0"/>
        <w:ind w:left="993" w:hanging="426"/>
        <w:pPrChange w:id="781" w:author="Muhammad Subarkah" w:date="2024-12-10T22:56:00Z" w16du:dateUtc="2024-12-10T15:56:00Z">
          <w:pPr>
            <w:pStyle w:val="ListParagraph"/>
            <w:numPr>
              <w:numId w:val="4"/>
            </w:numPr>
            <w:spacing w:after="0"/>
            <w:ind w:left="786" w:hanging="360"/>
          </w:pPr>
        </w:pPrChange>
      </w:pPr>
      <w:bookmarkStart w:id="782" w:name="_Hlk178640077"/>
      <w:r w:rsidRPr="001B4700">
        <w:t xml:space="preserve">Mengetahui pengembangan media pembelajaran </w:t>
      </w:r>
      <w:r w:rsidR="00F70338">
        <w:rPr>
          <w:szCs w:val="24"/>
        </w:rPr>
        <w:t xml:space="preserve">Pengaturan Arah Sudut Putar Robot </w:t>
      </w:r>
      <w:proofErr w:type="spellStart"/>
      <w:r w:rsidR="00F70338" w:rsidRPr="00CD55DB">
        <w:rPr>
          <w:i/>
          <w:iCs/>
          <w:szCs w:val="24"/>
        </w:rPr>
        <w:t>Transporter</w:t>
      </w:r>
      <w:proofErr w:type="spellEnd"/>
      <w:r w:rsidR="00F70338">
        <w:rPr>
          <w:szCs w:val="24"/>
        </w:rPr>
        <w:t xml:space="preserve"> Dengan Sensor </w:t>
      </w:r>
      <w:proofErr w:type="spellStart"/>
      <w:r w:rsidR="00F70338" w:rsidRPr="00B27312">
        <w:rPr>
          <w:i/>
          <w:iCs/>
          <w:szCs w:val="24"/>
        </w:rPr>
        <w:t>Inertial</w:t>
      </w:r>
      <w:proofErr w:type="spellEnd"/>
      <w:r w:rsidR="00F70338" w:rsidRPr="00B27312">
        <w:rPr>
          <w:i/>
          <w:iCs/>
          <w:szCs w:val="24"/>
        </w:rPr>
        <w:t xml:space="preserve"> </w:t>
      </w:r>
      <w:proofErr w:type="spellStart"/>
      <w:r w:rsidR="000C234E" w:rsidRPr="00B27312">
        <w:rPr>
          <w:i/>
          <w:iCs/>
          <w:szCs w:val="24"/>
        </w:rPr>
        <w:t>Measurement</w:t>
      </w:r>
      <w:proofErr w:type="spellEnd"/>
      <w:r w:rsidR="000C234E" w:rsidRPr="00B27312">
        <w:rPr>
          <w:i/>
          <w:iCs/>
          <w:szCs w:val="24"/>
        </w:rPr>
        <w:t xml:space="preserve"> Unit</w:t>
      </w:r>
      <w:r w:rsidR="000C234E">
        <w:rPr>
          <w:szCs w:val="24"/>
        </w:rPr>
        <w:t xml:space="preserve"> pada</w:t>
      </w:r>
      <w:r w:rsidRPr="001B4700">
        <w:t xml:space="preserve"> mata kuliah Praktik Robotika.</w:t>
      </w:r>
    </w:p>
    <w:p w14:paraId="3AFADAF9" w14:textId="4E64BA6A" w:rsidR="00864036" w:rsidRPr="001B4700" w:rsidRDefault="00864036">
      <w:pPr>
        <w:pStyle w:val="ListParagraph"/>
        <w:numPr>
          <w:ilvl w:val="0"/>
          <w:numId w:val="4"/>
        </w:numPr>
        <w:spacing w:after="0"/>
        <w:ind w:left="993" w:hanging="426"/>
        <w:pPrChange w:id="783" w:author="Muhammad Subarkah" w:date="2024-12-10T22:56:00Z" w16du:dateUtc="2024-12-10T15:56:00Z">
          <w:pPr>
            <w:pStyle w:val="ListParagraph"/>
            <w:numPr>
              <w:numId w:val="4"/>
            </w:numPr>
            <w:spacing w:after="0"/>
            <w:ind w:left="786" w:hanging="360"/>
          </w:pPr>
        </w:pPrChange>
      </w:pPr>
      <w:r w:rsidRPr="001B4700">
        <w:lastRenderedPageBreak/>
        <w:t xml:space="preserve">Mengetahui unjuk kerja dan fungsi media pembelajaran </w:t>
      </w:r>
      <w:r w:rsidR="00F70338">
        <w:rPr>
          <w:szCs w:val="24"/>
        </w:rPr>
        <w:t xml:space="preserve">Pengaturan Arah Sudut Putar Robot </w:t>
      </w:r>
      <w:proofErr w:type="spellStart"/>
      <w:r w:rsidR="00F70338" w:rsidRPr="00B27312">
        <w:rPr>
          <w:i/>
          <w:iCs/>
          <w:szCs w:val="24"/>
        </w:rPr>
        <w:t>Transporter</w:t>
      </w:r>
      <w:proofErr w:type="spellEnd"/>
      <w:r w:rsidR="00F70338">
        <w:rPr>
          <w:szCs w:val="24"/>
        </w:rPr>
        <w:t xml:space="preserve"> Dengan Sensor </w:t>
      </w:r>
      <w:proofErr w:type="spellStart"/>
      <w:r w:rsidR="00F70338" w:rsidRPr="00B27312">
        <w:rPr>
          <w:i/>
          <w:iCs/>
          <w:szCs w:val="24"/>
        </w:rPr>
        <w:t>Inertial</w:t>
      </w:r>
      <w:proofErr w:type="spellEnd"/>
      <w:r w:rsidR="00F70338" w:rsidRPr="00B27312">
        <w:rPr>
          <w:i/>
          <w:iCs/>
          <w:szCs w:val="24"/>
        </w:rPr>
        <w:t xml:space="preserve"> </w:t>
      </w:r>
      <w:proofErr w:type="spellStart"/>
      <w:r w:rsidR="000C234E" w:rsidRPr="00B27312">
        <w:rPr>
          <w:i/>
          <w:iCs/>
          <w:szCs w:val="24"/>
        </w:rPr>
        <w:t>Measurement</w:t>
      </w:r>
      <w:proofErr w:type="spellEnd"/>
      <w:r w:rsidR="00F70338" w:rsidRPr="00B27312">
        <w:rPr>
          <w:i/>
          <w:iCs/>
          <w:szCs w:val="24"/>
        </w:rPr>
        <w:t xml:space="preserve"> </w:t>
      </w:r>
      <w:r w:rsidR="000C234E" w:rsidRPr="00B27312">
        <w:rPr>
          <w:i/>
          <w:iCs/>
          <w:szCs w:val="24"/>
        </w:rPr>
        <w:t>Unit</w:t>
      </w:r>
      <w:r w:rsidR="000C234E">
        <w:rPr>
          <w:szCs w:val="24"/>
        </w:rPr>
        <w:t xml:space="preserve"> pada</w:t>
      </w:r>
      <w:r w:rsidRPr="001B4700">
        <w:t xml:space="preserve"> mata kuliah Praktik Robotika.</w:t>
      </w:r>
    </w:p>
    <w:p w14:paraId="5A069BC6" w14:textId="65EA7BA3" w:rsidR="003A7411" w:rsidRPr="001B4700" w:rsidDel="006008CF" w:rsidRDefault="00864036">
      <w:pPr>
        <w:pStyle w:val="ListParagraph"/>
        <w:numPr>
          <w:ilvl w:val="0"/>
          <w:numId w:val="4"/>
        </w:numPr>
        <w:spacing w:after="0"/>
        <w:ind w:left="993" w:hanging="426"/>
        <w:rPr>
          <w:del w:id="784" w:author="Muhammad Subarkah" w:date="2024-12-10T22:57:00Z" w16du:dateUtc="2024-12-10T15:57:00Z"/>
        </w:rPr>
        <w:pPrChange w:id="785" w:author="Muhammad Subarkah" w:date="2024-12-10T22:56:00Z" w16du:dateUtc="2024-12-10T15:56:00Z">
          <w:pPr>
            <w:pStyle w:val="ListParagraph"/>
            <w:numPr>
              <w:numId w:val="4"/>
            </w:numPr>
            <w:spacing w:after="0"/>
            <w:ind w:left="786" w:hanging="360"/>
          </w:pPr>
        </w:pPrChange>
      </w:pPr>
      <w:r w:rsidRPr="001B4700">
        <w:t xml:space="preserve">Mengetahui tingkat kelayakan media pembelajaran </w:t>
      </w:r>
      <w:r w:rsidR="00F70338">
        <w:rPr>
          <w:szCs w:val="24"/>
        </w:rPr>
        <w:t xml:space="preserve">Pengaturan Arah Sudut Putar Robot </w:t>
      </w:r>
      <w:proofErr w:type="spellStart"/>
      <w:r w:rsidR="00F70338" w:rsidRPr="00B27312">
        <w:rPr>
          <w:i/>
          <w:iCs/>
          <w:szCs w:val="24"/>
        </w:rPr>
        <w:t>Transporter</w:t>
      </w:r>
      <w:proofErr w:type="spellEnd"/>
      <w:r w:rsidR="00F70338">
        <w:rPr>
          <w:szCs w:val="24"/>
        </w:rPr>
        <w:t xml:space="preserve"> Dengan Sensor </w:t>
      </w:r>
      <w:proofErr w:type="spellStart"/>
      <w:r w:rsidR="00F70338" w:rsidRPr="00B27312">
        <w:rPr>
          <w:i/>
          <w:iCs/>
          <w:szCs w:val="24"/>
        </w:rPr>
        <w:t>Inertial</w:t>
      </w:r>
      <w:proofErr w:type="spellEnd"/>
      <w:r w:rsidR="00F70338" w:rsidRPr="00B27312">
        <w:rPr>
          <w:i/>
          <w:iCs/>
          <w:szCs w:val="24"/>
        </w:rPr>
        <w:t xml:space="preserve"> </w:t>
      </w:r>
      <w:proofErr w:type="spellStart"/>
      <w:r w:rsidR="000C234E" w:rsidRPr="00B27312">
        <w:rPr>
          <w:i/>
          <w:iCs/>
          <w:szCs w:val="24"/>
        </w:rPr>
        <w:t>Measurement</w:t>
      </w:r>
      <w:proofErr w:type="spellEnd"/>
      <w:r w:rsidR="000C234E" w:rsidRPr="00B27312">
        <w:rPr>
          <w:i/>
          <w:iCs/>
          <w:szCs w:val="24"/>
        </w:rPr>
        <w:t xml:space="preserve"> Unit</w:t>
      </w:r>
      <w:r w:rsidR="000C234E">
        <w:rPr>
          <w:szCs w:val="24"/>
        </w:rPr>
        <w:t xml:space="preserve"> pada</w:t>
      </w:r>
      <w:r w:rsidRPr="001B4700">
        <w:t xml:space="preserve"> mata kuliah Praktik Robotika.</w:t>
      </w:r>
      <w:bookmarkEnd w:id="782"/>
    </w:p>
    <w:p w14:paraId="33A1B063" w14:textId="77777777" w:rsidR="007C46C5" w:rsidRPr="006008CF" w:rsidRDefault="007C46C5">
      <w:pPr>
        <w:pStyle w:val="ListParagraph"/>
        <w:numPr>
          <w:ilvl w:val="0"/>
          <w:numId w:val="4"/>
        </w:numPr>
        <w:spacing w:after="0"/>
        <w:ind w:left="993" w:hanging="426"/>
        <w:rPr>
          <w:b/>
          <w:bCs/>
          <w:rPrChange w:id="786" w:author="Muhammad Subarkah" w:date="2024-12-10T22:57:00Z" w16du:dateUtc="2024-12-10T15:57:00Z">
            <w:rPr/>
          </w:rPrChange>
        </w:rPr>
        <w:pPrChange w:id="787" w:author="Muhammad Subarkah" w:date="2024-12-10T22:57:00Z" w16du:dateUtc="2024-12-10T15:57:00Z">
          <w:pPr>
            <w:spacing w:line="259" w:lineRule="auto"/>
            <w:jc w:val="left"/>
          </w:pPr>
        </w:pPrChange>
      </w:pPr>
      <w:del w:id="788" w:author="Muhammad Subarkah" w:date="2024-12-10T22:57:00Z" w16du:dateUtc="2024-12-10T15:57:00Z">
        <w:r w:rsidDel="006008CF">
          <w:br w:type="page"/>
        </w:r>
      </w:del>
    </w:p>
    <w:p w14:paraId="6FE97C1C" w14:textId="37743595" w:rsidR="002D43A3" w:rsidRPr="001B4700" w:rsidRDefault="00F665DD">
      <w:pPr>
        <w:pStyle w:val="Heading2"/>
        <w:numPr>
          <w:ilvl w:val="0"/>
          <w:numId w:val="56"/>
        </w:numPr>
        <w:ind w:left="567" w:hanging="425"/>
        <w:pPrChange w:id="789" w:author="Muhammad Subarkah" w:date="2024-12-10T23:00:00Z" w16du:dateUtc="2024-12-10T16:00:00Z">
          <w:pPr>
            <w:pStyle w:val="Heading2"/>
            <w:ind w:left="426"/>
          </w:pPr>
        </w:pPrChange>
      </w:pPr>
      <w:bookmarkStart w:id="790" w:name="_Toc184828293"/>
      <w:r w:rsidRPr="001B4700">
        <w:t>Manfaat Penelitian</w:t>
      </w:r>
      <w:bookmarkEnd w:id="790"/>
    </w:p>
    <w:p w14:paraId="3444ECCF" w14:textId="69995857" w:rsidR="006A7D76" w:rsidRPr="001B4700" w:rsidRDefault="00D57021">
      <w:pPr>
        <w:spacing w:after="0"/>
        <w:ind w:left="567"/>
        <w:pPrChange w:id="791" w:author="Muhammad Subarkah" w:date="2024-12-10T23:00:00Z" w16du:dateUtc="2024-12-10T16:00:00Z">
          <w:pPr>
            <w:spacing w:after="0"/>
            <w:ind w:left="426"/>
          </w:pPr>
        </w:pPrChange>
      </w:pPr>
      <w:r w:rsidRPr="00D57021">
        <w:t>P</w:t>
      </w:r>
      <w:r w:rsidR="00FE4E7A">
        <w:t>en</w:t>
      </w:r>
      <w:r w:rsidR="00FE4E7A" w:rsidRPr="00FE4E7A">
        <w:t>u</w:t>
      </w:r>
      <w:r w:rsidR="00FE4E7A">
        <w:t>lis berharap, p</w:t>
      </w:r>
      <w:r w:rsidRPr="00D57021">
        <w:t>enelitian ini dapat memberikan kontribusi signifikan, baik dalam bidang pendidikan</w:t>
      </w:r>
      <w:r w:rsidR="00BD0B9C">
        <w:t>, pengaplikasian oleh para praktisi di bidangnya</w:t>
      </w:r>
      <w:r w:rsidRPr="00D57021">
        <w:t xml:space="preserve">, </w:t>
      </w:r>
      <w:r w:rsidR="00BD0B9C">
        <w:t>ma</w:t>
      </w:r>
      <w:r w:rsidR="00BD0B9C" w:rsidRPr="00BD0B9C">
        <w:t>u</w:t>
      </w:r>
      <w:r w:rsidR="00BD0B9C">
        <w:t>p</w:t>
      </w:r>
      <w:r w:rsidR="00BD0B9C" w:rsidRPr="00BD0B9C">
        <w:t>u</w:t>
      </w:r>
      <w:r w:rsidR="00BD0B9C">
        <w:t xml:space="preserve">n </w:t>
      </w:r>
      <w:r w:rsidRPr="00D57021">
        <w:t>bagi para pemangku kepentinga</w:t>
      </w:r>
      <w:r w:rsidR="00C65456">
        <w:t>n</w:t>
      </w:r>
      <w:r w:rsidR="001C679A">
        <w:t xml:space="preserve"> pada daftar di</w:t>
      </w:r>
      <w:r w:rsidR="00FE5213">
        <w:t xml:space="preserve"> </w:t>
      </w:r>
      <w:r w:rsidR="001C679A">
        <w:t>bawah</w:t>
      </w:r>
      <w:r w:rsidRPr="00D57021">
        <w:t>:</w:t>
      </w:r>
    </w:p>
    <w:p w14:paraId="61B5D96F" w14:textId="77777777" w:rsidR="002F11E0" w:rsidRPr="001B4700" w:rsidRDefault="00AA5614">
      <w:pPr>
        <w:pStyle w:val="ListParagraph"/>
        <w:numPr>
          <w:ilvl w:val="0"/>
          <w:numId w:val="5"/>
        </w:numPr>
        <w:spacing w:after="0"/>
        <w:ind w:left="993" w:hanging="426"/>
        <w:pPrChange w:id="792" w:author="Muhammad Subarkah" w:date="2024-12-10T23:00:00Z" w16du:dateUtc="2024-12-10T16:00:00Z">
          <w:pPr>
            <w:pStyle w:val="ListParagraph"/>
            <w:numPr>
              <w:numId w:val="5"/>
            </w:numPr>
            <w:spacing w:after="0"/>
            <w:ind w:left="786" w:hanging="360"/>
          </w:pPr>
        </w:pPrChange>
      </w:pPr>
      <w:r w:rsidRPr="001B4700">
        <w:t>Bagi Penulis</w:t>
      </w:r>
    </w:p>
    <w:p w14:paraId="6DC238B8" w14:textId="4F05DA99" w:rsidR="0052554B" w:rsidRPr="001B4700" w:rsidRDefault="0039603A">
      <w:pPr>
        <w:pStyle w:val="ListParagraph"/>
        <w:spacing w:after="0"/>
        <w:ind w:left="993"/>
        <w:pPrChange w:id="793" w:author="Muhammad Subarkah" w:date="2024-12-10T23:01:00Z" w16du:dateUtc="2024-12-10T16:01:00Z">
          <w:pPr>
            <w:pStyle w:val="ListParagraph"/>
            <w:spacing w:after="0"/>
            <w:ind w:left="786"/>
          </w:pPr>
        </w:pPrChange>
      </w:pPr>
      <w:r w:rsidRPr="0039603A">
        <w:t>Penelitian ini diharapkan dapat memfasilitasi transfer</w:t>
      </w:r>
      <w:r w:rsidR="00C07423">
        <w:t xml:space="preserve"> ilm</w:t>
      </w:r>
      <w:r w:rsidR="00C07423" w:rsidRPr="00C07423">
        <w:t>u</w:t>
      </w:r>
      <w:r w:rsidRPr="0039603A">
        <w:t xml:space="preserve"> pengetahuan antara penulis dan pembaca, </w:t>
      </w:r>
      <w:r w:rsidR="00446977">
        <w:t>serta</w:t>
      </w:r>
      <w:r w:rsidRPr="0039603A">
        <w:t xml:space="preserve"> menjadi syarat untuk kelulusan guna memperoleh gelar sarjana.</w:t>
      </w:r>
    </w:p>
    <w:p w14:paraId="62434BEE" w14:textId="77777777" w:rsidR="000B4E33" w:rsidRPr="001B4700" w:rsidRDefault="00AA5614">
      <w:pPr>
        <w:pStyle w:val="ListParagraph"/>
        <w:numPr>
          <w:ilvl w:val="0"/>
          <w:numId w:val="5"/>
        </w:numPr>
        <w:spacing w:after="0"/>
        <w:ind w:left="993" w:hanging="426"/>
        <w:pPrChange w:id="794" w:author="Muhammad Subarkah" w:date="2024-12-10T23:00:00Z" w16du:dateUtc="2024-12-10T16:00:00Z">
          <w:pPr>
            <w:pStyle w:val="ListParagraph"/>
            <w:numPr>
              <w:numId w:val="5"/>
            </w:numPr>
            <w:spacing w:after="0"/>
            <w:ind w:left="786" w:hanging="360"/>
          </w:pPr>
        </w:pPrChange>
      </w:pPr>
      <w:r w:rsidRPr="001B4700">
        <w:t>Bagi Pembaca</w:t>
      </w:r>
    </w:p>
    <w:p w14:paraId="55B76D52" w14:textId="1D2DF4C7" w:rsidR="00694E37" w:rsidRPr="001B4700" w:rsidRDefault="00446977">
      <w:pPr>
        <w:pStyle w:val="ListParagraph"/>
        <w:spacing w:after="0"/>
        <w:ind w:left="993"/>
        <w:pPrChange w:id="795" w:author="Muhammad Subarkah" w:date="2024-12-10T23:01:00Z" w16du:dateUtc="2024-12-10T16:01:00Z">
          <w:pPr>
            <w:pStyle w:val="ListParagraph"/>
            <w:spacing w:after="0"/>
            <w:ind w:left="786"/>
          </w:pPr>
        </w:pPrChange>
      </w:pPr>
      <w:r w:rsidRPr="00446977">
        <w:t xml:space="preserve">Penelitian ini bertujuan untuk memperluas </w:t>
      </w:r>
      <w:r w:rsidR="009E7DC1">
        <w:t>ilm</w:t>
      </w:r>
      <w:r w:rsidR="009E7DC1" w:rsidRPr="009E7DC1">
        <w:t>u</w:t>
      </w:r>
      <w:r w:rsidR="009E7DC1">
        <w:t xml:space="preserve"> </w:t>
      </w:r>
      <w:r w:rsidRPr="00446977">
        <w:t>pengetahuan, dalam bidang robotika</w:t>
      </w:r>
      <w:r w:rsidR="00E15942">
        <w:t xml:space="preserve"> </w:t>
      </w:r>
      <w:r w:rsidR="00E15942" w:rsidRPr="00446977">
        <w:t>khususnya</w:t>
      </w:r>
      <w:r w:rsidR="00E15942">
        <w:t xml:space="preserve"> yang be</w:t>
      </w:r>
      <w:bookmarkStart w:id="796" w:name="OLE_LINK69"/>
      <w:r w:rsidR="00E15942">
        <w:t>r</w:t>
      </w:r>
      <w:bookmarkEnd w:id="796"/>
      <w:r w:rsidR="00E15942">
        <w:t>h</w:t>
      </w:r>
      <w:r w:rsidR="00E15942" w:rsidRPr="00E15942">
        <w:t>u</w:t>
      </w:r>
      <w:r w:rsidR="00E15942">
        <w:t>b</w:t>
      </w:r>
      <w:r w:rsidR="00E15942" w:rsidRPr="00E15942">
        <w:t>u</w:t>
      </w:r>
      <w:r w:rsidR="00E15942">
        <w:t xml:space="preserve">ngan dengan sensor </w:t>
      </w:r>
      <w:proofErr w:type="spellStart"/>
      <w:r w:rsidR="00336756" w:rsidRPr="00336756">
        <w:rPr>
          <w:i/>
          <w:iCs/>
        </w:rPr>
        <w:t>Inertial</w:t>
      </w:r>
      <w:proofErr w:type="spellEnd"/>
      <w:r w:rsidR="00336756" w:rsidRPr="00336756">
        <w:rPr>
          <w:i/>
          <w:iCs/>
        </w:rPr>
        <w:t xml:space="preserve"> </w:t>
      </w:r>
      <w:proofErr w:type="spellStart"/>
      <w:r w:rsidR="00336756" w:rsidRPr="00336756">
        <w:rPr>
          <w:i/>
          <w:iCs/>
        </w:rPr>
        <w:t>Measurement</w:t>
      </w:r>
      <w:proofErr w:type="spellEnd"/>
      <w:r w:rsidR="00336756" w:rsidRPr="00336756">
        <w:rPr>
          <w:i/>
          <w:iCs/>
        </w:rPr>
        <w:t xml:space="preserve"> Unit</w:t>
      </w:r>
      <w:r w:rsidRPr="00446977">
        <w:t>, dan memberikan referensi berharga untuk studi terkait di masa depan.</w:t>
      </w:r>
    </w:p>
    <w:p w14:paraId="0C2D2FAA" w14:textId="77777777" w:rsidR="000B4E33" w:rsidRPr="001B4700" w:rsidRDefault="00AA5614">
      <w:pPr>
        <w:pStyle w:val="ListParagraph"/>
        <w:numPr>
          <w:ilvl w:val="0"/>
          <w:numId w:val="5"/>
        </w:numPr>
        <w:spacing w:after="0"/>
        <w:ind w:left="993" w:hanging="426"/>
        <w:pPrChange w:id="797" w:author="Muhammad Subarkah" w:date="2024-12-10T23:00:00Z" w16du:dateUtc="2024-12-10T16:00:00Z">
          <w:pPr>
            <w:pStyle w:val="ListParagraph"/>
            <w:numPr>
              <w:numId w:val="5"/>
            </w:numPr>
            <w:spacing w:after="0"/>
            <w:ind w:left="786" w:hanging="360"/>
          </w:pPr>
        </w:pPrChange>
      </w:pPr>
      <w:r w:rsidRPr="001B4700">
        <w:t>Bagi Mahasiswa</w:t>
      </w:r>
    </w:p>
    <w:p w14:paraId="476610D7" w14:textId="3946BCBB" w:rsidR="00C9543D" w:rsidRPr="001B4700" w:rsidRDefault="00911E2A">
      <w:pPr>
        <w:pStyle w:val="ListParagraph"/>
        <w:spacing w:after="0"/>
        <w:ind w:left="993"/>
        <w:pPrChange w:id="798" w:author="Muhammad Subarkah" w:date="2024-12-10T23:01:00Z" w16du:dateUtc="2024-12-10T16:01:00Z">
          <w:pPr>
            <w:pStyle w:val="ListParagraph"/>
            <w:spacing w:after="0"/>
            <w:ind w:left="786"/>
          </w:pPr>
        </w:pPrChange>
      </w:pPr>
      <w:r w:rsidRPr="00911E2A">
        <w:t>Penelitian ini dimaksudkan untuk meningkatkan kompetensi mahasiswa, terutama dalam bidang robotika, sehingga lebih siap menghadapi tantangan di dunia kerja.</w:t>
      </w:r>
    </w:p>
    <w:p w14:paraId="1A96AA49" w14:textId="77777777" w:rsidR="000B6C7F" w:rsidRPr="001B4700" w:rsidRDefault="00AA5614">
      <w:pPr>
        <w:pStyle w:val="ListParagraph"/>
        <w:numPr>
          <w:ilvl w:val="0"/>
          <w:numId w:val="5"/>
        </w:numPr>
        <w:spacing w:after="0"/>
        <w:ind w:left="993" w:hanging="426"/>
        <w:pPrChange w:id="799" w:author="Muhammad Subarkah" w:date="2024-12-10T23:00:00Z" w16du:dateUtc="2024-12-10T16:00:00Z">
          <w:pPr>
            <w:pStyle w:val="ListParagraph"/>
            <w:numPr>
              <w:numId w:val="5"/>
            </w:numPr>
            <w:spacing w:after="0"/>
            <w:ind w:left="786" w:hanging="360"/>
          </w:pPr>
        </w:pPrChange>
      </w:pPr>
      <w:r w:rsidRPr="001B4700">
        <w:lastRenderedPageBreak/>
        <w:t>Bagi Perguruan Tinggi</w:t>
      </w:r>
    </w:p>
    <w:p w14:paraId="57D4FE0D" w14:textId="416F8440" w:rsidR="001C661C" w:rsidRPr="001B4700" w:rsidDel="002105C1" w:rsidRDefault="00997C5E">
      <w:pPr>
        <w:pStyle w:val="ListParagraph"/>
        <w:spacing w:after="0"/>
        <w:ind w:left="993"/>
        <w:rPr>
          <w:del w:id="800" w:author="Muhammad Subarkah" w:date="2024-12-11T01:13:00Z" w16du:dateUtc="2024-12-10T18:13:00Z"/>
        </w:rPr>
        <w:pPrChange w:id="801" w:author="Muhammad Subarkah" w:date="2024-12-10T23:01:00Z" w16du:dateUtc="2024-12-10T16:01:00Z">
          <w:pPr>
            <w:pStyle w:val="ListParagraph"/>
            <w:spacing w:after="0"/>
            <w:ind w:left="786"/>
          </w:pPr>
        </w:pPrChange>
      </w:pPr>
      <w:r>
        <w:t>Pen</w:t>
      </w:r>
      <w:r w:rsidRPr="00997C5E">
        <w:t>u</w:t>
      </w:r>
      <w:r>
        <w:t>lis berharap, p</w:t>
      </w:r>
      <w:r w:rsidR="00A94109" w:rsidRPr="00A94109">
        <w:t xml:space="preserve">enelitian ini </w:t>
      </w:r>
      <w:r w:rsidR="003C3E54">
        <w:t>bisa dijadikan</w:t>
      </w:r>
      <w:r w:rsidR="00A94109" w:rsidRPr="00A94109">
        <w:t xml:space="preserve"> sebagai media pembelajaran yang mendukung pelaksanaan mata kuliah Praktikum Robotika, yang pada akhirnya berkontribusi terhadap peningkatan kualitas pendidikan di institusi tersebut.</w:t>
      </w:r>
    </w:p>
    <w:p w14:paraId="366E31CF" w14:textId="77777777" w:rsidR="00C02753" w:rsidRDefault="00C02753">
      <w:pPr>
        <w:pStyle w:val="ListParagraph"/>
        <w:spacing w:after="0"/>
        <w:ind w:left="993"/>
        <w:pPrChange w:id="802" w:author="Muhammad Subarkah" w:date="2024-12-11T01:13:00Z" w16du:dateUtc="2024-12-10T18:13:00Z">
          <w:pPr>
            <w:spacing w:line="259" w:lineRule="auto"/>
            <w:jc w:val="left"/>
          </w:pPr>
        </w:pPrChange>
      </w:pPr>
      <w:del w:id="803" w:author="Muhammad Subarkah" w:date="2024-12-11T01:13:00Z" w16du:dateUtc="2024-12-10T18:13:00Z">
        <w:r w:rsidDel="002105C1">
          <w:br w:type="page"/>
        </w:r>
      </w:del>
    </w:p>
    <w:p w14:paraId="35671BF5" w14:textId="1046C2F9" w:rsidR="007C49F8" w:rsidRPr="001B4700" w:rsidRDefault="00F665DD" w:rsidP="00791EA0">
      <w:pPr>
        <w:pStyle w:val="Heading2"/>
        <w:numPr>
          <w:ilvl w:val="0"/>
          <w:numId w:val="56"/>
        </w:numPr>
        <w:ind w:left="567" w:hanging="425"/>
      </w:pPr>
      <w:bookmarkStart w:id="804" w:name="_Toc184828294"/>
      <w:r w:rsidRPr="001B4700">
        <w:t xml:space="preserve">Spesifikasi </w:t>
      </w:r>
      <w:commentRangeStart w:id="805"/>
      <w:r w:rsidRPr="001B4700">
        <w:t>Produk</w:t>
      </w:r>
      <w:commentRangeEnd w:id="805"/>
      <w:r w:rsidR="00921660">
        <w:rPr>
          <w:rStyle w:val="CommentReference"/>
          <w:b w:val="0"/>
          <w:bCs w:val="0"/>
        </w:rPr>
        <w:commentReference w:id="805"/>
      </w:r>
      <w:bookmarkEnd w:id="804"/>
    </w:p>
    <w:p w14:paraId="488CD95F" w14:textId="0118765C" w:rsidR="00215AE5" w:rsidRDefault="009D5F88">
      <w:pPr>
        <w:spacing w:after="0"/>
        <w:ind w:left="567" w:firstLine="567"/>
        <w:rPr>
          <w:ins w:id="806" w:author="Muhammad Subarkah" w:date="2024-12-04T21:18:00Z" w16du:dateUtc="2024-12-04T14:18:00Z"/>
        </w:rPr>
        <w:pPrChange w:id="807" w:author="Muhammad Subarkah" w:date="2024-12-10T23:02:00Z" w16du:dateUtc="2024-12-10T16:02:00Z">
          <w:pPr>
            <w:spacing w:after="0"/>
            <w:ind w:left="426"/>
          </w:pPr>
        </w:pPrChange>
      </w:pPr>
      <w:r w:rsidRPr="009D5F88">
        <w:t>Dalam penelitian ini,</w:t>
      </w:r>
      <w:ins w:id="808" w:author="Muhammad Subarkah" w:date="2024-12-04T14:26:00Z" w16du:dateUtc="2024-12-04T07:26:00Z">
        <w:r w:rsidR="00E50CEB">
          <w:t xml:space="preserve"> </w:t>
        </w:r>
      </w:ins>
      <w:ins w:id="809" w:author="Muhammad Subarkah" w:date="2024-12-04T21:17:00Z" w16du:dateUtc="2024-12-04T14:17:00Z">
        <w:r w:rsidR="00C413DA">
          <w:t xml:space="preserve">media pembelajaran </w:t>
        </w:r>
      </w:ins>
      <w:ins w:id="810" w:author="Muhammad Subarkah" w:date="2024-12-04T21:12:00Z" w16du:dateUtc="2024-12-04T14:12:00Z">
        <w:r w:rsidR="00C91A7C">
          <w:t>robot yang dikembangkan berf</w:t>
        </w:r>
        <w:r w:rsidR="00C91A7C" w:rsidRPr="00C91A7C">
          <w:t>u</w:t>
        </w:r>
        <w:r w:rsidR="00C91A7C">
          <w:t xml:space="preserve">ngsi memindahkan benda. </w:t>
        </w:r>
      </w:ins>
      <w:ins w:id="811" w:author="Muhammad Subarkah" w:date="2024-12-04T21:13:00Z" w16du:dateUtc="2024-12-04T14:13:00Z">
        <w:r w:rsidR="00C91A7C">
          <w:t>Setelah memilih sat</w:t>
        </w:r>
        <w:r w:rsidR="00C91A7C" w:rsidRPr="00C91A7C">
          <w:t>u</w:t>
        </w:r>
        <w:r w:rsidR="00C91A7C">
          <w:t xml:space="preserve"> dari empat titik t</w:t>
        </w:r>
        <w:r w:rsidR="00C91A7C" w:rsidRPr="00C91A7C">
          <w:t>u</w:t>
        </w:r>
        <w:r w:rsidR="00C91A7C">
          <w:t>j</w:t>
        </w:r>
        <w:r w:rsidR="00C91A7C" w:rsidRPr="00C91A7C">
          <w:t>u</w:t>
        </w:r>
        <w:r w:rsidR="00C91A7C">
          <w:t xml:space="preserve"> yang ditent</w:t>
        </w:r>
        <w:r w:rsidR="00C91A7C" w:rsidRPr="00C91A7C">
          <w:t>u</w:t>
        </w:r>
        <w:r w:rsidR="00C91A7C">
          <w:t>kan</w:t>
        </w:r>
      </w:ins>
      <w:ins w:id="812" w:author="Muhammad Subarkah" w:date="2024-12-04T21:14:00Z" w16du:dateUtc="2024-12-04T14:14:00Z">
        <w:r w:rsidR="007F40B0">
          <w:t xml:space="preserve">, </w:t>
        </w:r>
      </w:ins>
      <w:ins w:id="813" w:author="Muhammad Subarkah" w:date="2024-12-04T21:15:00Z" w16du:dateUtc="2024-12-04T14:15:00Z">
        <w:r w:rsidR="007F40B0">
          <w:t>dim</w:t>
        </w:r>
        <w:r w:rsidR="007F40B0" w:rsidRPr="007F40B0">
          <w:t>u</w:t>
        </w:r>
        <w:r w:rsidR="007F40B0">
          <w:t>lai dari titik awal, robot berp</w:t>
        </w:r>
        <w:r w:rsidR="007F40B0" w:rsidRPr="007F40B0">
          <w:t>u</w:t>
        </w:r>
        <w:r w:rsidR="007F40B0">
          <w:t>tar men</w:t>
        </w:r>
        <w:r w:rsidR="007F40B0" w:rsidRPr="007F40B0">
          <w:t>u</w:t>
        </w:r>
        <w:r w:rsidR="007F40B0">
          <w:t>j</w:t>
        </w:r>
        <w:r w:rsidR="007F40B0" w:rsidRPr="007F40B0">
          <w:t>u</w:t>
        </w:r>
        <w:r w:rsidR="007F40B0">
          <w:t xml:space="preserve"> s</w:t>
        </w:r>
        <w:r w:rsidR="007F40B0" w:rsidRPr="007F40B0">
          <w:t>u</w:t>
        </w:r>
        <w:r w:rsidR="007F40B0">
          <w:t>d</w:t>
        </w:r>
        <w:r w:rsidR="007F40B0" w:rsidRPr="007F40B0">
          <w:t>u</w:t>
        </w:r>
        <w:r w:rsidR="007F40B0">
          <w:t>t t</w:t>
        </w:r>
        <w:r w:rsidR="007F40B0" w:rsidRPr="007F40B0">
          <w:t>u</w:t>
        </w:r>
        <w:r w:rsidR="007F40B0">
          <w:t>j</w:t>
        </w:r>
        <w:r w:rsidR="007F40B0" w:rsidRPr="007F40B0">
          <w:t>u</w:t>
        </w:r>
        <w:r w:rsidR="007F40B0">
          <w:t>an lal</w:t>
        </w:r>
        <w:r w:rsidR="007F40B0" w:rsidRPr="007F40B0">
          <w:t>u</w:t>
        </w:r>
        <w:r w:rsidR="007F40B0">
          <w:t xml:space="preserve"> berjalan m</w:t>
        </w:r>
      </w:ins>
      <w:ins w:id="814" w:author="Muhammad Subarkah" w:date="2024-12-04T21:16:00Z" w16du:dateUtc="2024-12-04T14:16:00Z">
        <w:r w:rsidR="007F40B0">
          <w:t>en</w:t>
        </w:r>
        <w:r w:rsidR="007F40B0" w:rsidRPr="007F40B0">
          <w:t>u</w:t>
        </w:r>
        <w:r w:rsidR="007F40B0">
          <w:t>j</w:t>
        </w:r>
        <w:r w:rsidR="007F40B0" w:rsidRPr="007F40B0">
          <w:t>u</w:t>
        </w:r>
        <w:r w:rsidR="007F40B0">
          <w:t xml:space="preserve"> titik terseb</w:t>
        </w:r>
        <w:r w:rsidR="007F40B0" w:rsidRPr="007F40B0">
          <w:t>u</w:t>
        </w:r>
        <w:r w:rsidR="007F40B0">
          <w:t>t. Selanj</w:t>
        </w:r>
        <w:r w:rsidR="007F40B0" w:rsidRPr="007F40B0">
          <w:t>u</w:t>
        </w:r>
        <w:r w:rsidR="007F40B0">
          <w:t>tnya robot berbalik 180</w:t>
        </w:r>
        <w:r w:rsidR="007F40B0">
          <w:rPr>
            <w:vertAlign w:val="superscript"/>
          </w:rPr>
          <w:t>o</w:t>
        </w:r>
      </w:ins>
      <w:ins w:id="815" w:author="Muhammad Subarkah" w:date="2024-12-04T21:14:00Z" w16du:dateUtc="2024-12-04T14:14:00Z">
        <w:r w:rsidR="00C91A7C">
          <w:t xml:space="preserve"> </w:t>
        </w:r>
      </w:ins>
      <w:ins w:id="816" w:author="Muhammad Subarkah" w:date="2024-12-04T21:17:00Z" w16du:dateUtc="2024-12-04T14:17:00Z">
        <w:r w:rsidR="007F40B0">
          <w:t>dan selanj</w:t>
        </w:r>
        <w:r w:rsidR="007F40B0" w:rsidRPr="007F40B0">
          <w:t>u</w:t>
        </w:r>
        <w:r w:rsidR="007F40B0">
          <w:t>tnya men</w:t>
        </w:r>
        <w:r w:rsidR="007F40B0" w:rsidRPr="007F40B0">
          <w:t>u</w:t>
        </w:r>
        <w:r w:rsidR="007F40B0">
          <w:t>j</w:t>
        </w:r>
        <w:r w:rsidR="007F40B0" w:rsidRPr="007F40B0">
          <w:t>u</w:t>
        </w:r>
        <w:r w:rsidR="007F40B0">
          <w:t xml:space="preserve"> titik awal</w:t>
        </w:r>
      </w:ins>
      <w:del w:id="817" w:author="Muhammad Subarkah" w:date="2024-12-04T14:26:00Z" w16du:dateUtc="2024-12-04T07:26:00Z">
        <w:r w:rsidRPr="009D5F88" w:rsidDel="00E50CEB">
          <w:delText xml:space="preserve"> </w:delText>
        </w:r>
      </w:del>
      <w:ins w:id="818" w:author="Muhammad Subarkah" w:date="2024-12-04T14:26:00Z" w16du:dateUtc="2024-12-04T07:26:00Z">
        <w:r w:rsidR="00E91625">
          <w:t>. K</w:t>
        </w:r>
      </w:ins>
      <w:del w:id="819" w:author="Muhammad Subarkah" w:date="2024-12-04T14:26:00Z" w16du:dateUtc="2024-12-04T07:26:00Z">
        <w:r w:rsidRPr="009D5F88" w:rsidDel="00E91625">
          <w:delText>k</w:delText>
        </w:r>
      </w:del>
      <w:r w:rsidRPr="009D5F88">
        <w:t xml:space="preserve">omponen yang digunakan memiliki spesifikasi tertentu agar media pembelajaran yang dikembangkan dapat berfungsi secara optimal, dengan </w:t>
      </w:r>
      <w:proofErr w:type="spellStart"/>
      <w:r w:rsidRPr="009D5F88">
        <w:t>rincian</w:t>
      </w:r>
      <w:proofErr w:type="spellEnd"/>
      <w:r w:rsidRPr="009D5F88">
        <w:t xml:space="preserve"> sebagai berikut:</w:t>
      </w:r>
    </w:p>
    <w:p w14:paraId="7E6EC69A" w14:textId="40FB2A47" w:rsidR="003D509A" w:rsidRDefault="003D509A">
      <w:pPr>
        <w:pStyle w:val="NoBeforeAfter"/>
        <w:ind w:left="567"/>
        <w:rPr>
          <w:ins w:id="820" w:author="Muhammad Subarkah" w:date="2024-12-04T13:49:00Z" w16du:dateUtc="2024-12-04T06:49:00Z"/>
        </w:rPr>
        <w:pPrChange w:id="821" w:author="Muhammad Subarkah" w:date="2024-12-10T23:02:00Z" w16du:dateUtc="2024-12-10T16:02:00Z">
          <w:pPr>
            <w:spacing w:after="0"/>
            <w:ind w:left="426"/>
          </w:pPr>
        </w:pPrChange>
      </w:pPr>
      <w:bookmarkStart w:id="822" w:name="_Toc184828385"/>
      <w:ins w:id="823" w:author="Muhammad Subarkah" w:date="2024-12-04T21:19:00Z" w16du:dateUtc="2024-12-04T14:19:00Z">
        <w:r>
          <w:t xml:space="preserve">Tabel </w:t>
        </w:r>
        <w:r>
          <w:fldChar w:fldCharType="begin"/>
        </w:r>
        <w:r>
          <w:instrText xml:space="preserve"> SEQ Tabel \* ARABIC </w:instrText>
        </w:r>
      </w:ins>
      <w:r>
        <w:fldChar w:fldCharType="separate"/>
      </w:r>
      <w:ins w:id="824" w:author="Muhammad Subarkah" w:date="2024-12-19T13:03:00Z" w16du:dateUtc="2024-12-19T06:03:00Z">
        <w:r w:rsidR="0021290A">
          <w:rPr>
            <w:noProof/>
          </w:rPr>
          <w:t>1</w:t>
        </w:r>
      </w:ins>
      <w:ins w:id="825" w:author="Muhammad Subarkah" w:date="2024-12-04T21:19:00Z" w16du:dateUtc="2024-12-04T14:19:00Z">
        <w:r>
          <w:fldChar w:fldCharType="end"/>
        </w:r>
        <w:r>
          <w:t>. Spesifikasi Media Pembelajaran</w:t>
        </w:r>
      </w:ins>
      <w:bookmarkEnd w:id="822"/>
    </w:p>
    <w:tbl>
      <w:tblPr>
        <w:tblStyle w:val="TableGrid"/>
        <w:tblW w:w="7409" w:type="dxa"/>
        <w:tblInd w:w="426" w:type="dxa"/>
        <w:tblLook w:val="04A0" w:firstRow="1" w:lastRow="0" w:firstColumn="1" w:lastColumn="0" w:noHBand="0" w:noVBand="1"/>
        <w:tblPrChange w:id="826" w:author="Muhammad Subarkah" w:date="2024-12-10T22:33:00Z" w16du:dateUtc="2024-12-10T15:33:00Z">
          <w:tblPr>
            <w:tblStyle w:val="TableGrid"/>
            <w:tblW w:w="0" w:type="auto"/>
            <w:tblInd w:w="426" w:type="dxa"/>
            <w:tblLook w:val="04A0" w:firstRow="1" w:lastRow="0" w:firstColumn="1" w:lastColumn="0" w:noHBand="0" w:noVBand="1"/>
          </w:tblPr>
        </w:tblPrChange>
      </w:tblPr>
      <w:tblGrid>
        <w:gridCol w:w="696"/>
        <w:gridCol w:w="1937"/>
        <w:gridCol w:w="2039"/>
        <w:gridCol w:w="2737"/>
        <w:tblGridChange w:id="827">
          <w:tblGrid>
            <w:gridCol w:w="696"/>
            <w:gridCol w:w="1937"/>
            <w:gridCol w:w="2039"/>
            <w:gridCol w:w="382"/>
            <w:gridCol w:w="2355"/>
            <w:gridCol w:w="41"/>
            <w:gridCol w:w="51"/>
          </w:tblGrid>
        </w:tblGridChange>
      </w:tblGrid>
      <w:tr w:rsidR="008349A9" w14:paraId="4FD545A3" w14:textId="77777777" w:rsidTr="00C1475F">
        <w:trPr>
          <w:trHeight w:val="340"/>
          <w:ins w:id="828" w:author="Muhammad Subarkah" w:date="2024-12-04T13:49:00Z"/>
          <w:trPrChange w:id="829" w:author="Muhammad Subarkah" w:date="2024-12-10T22:33:00Z" w16du:dateUtc="2024-12-10T15:33:00Z">
            <w:trPr>
              <w:gridAfter w:val="0"/>
              <w:wAfter w:w="52" w:type="dxa"/>
              <w:trHeight w:val="340"/>
            </w:trPr>
          </w:trPrChange>
        </w:trPr>
        <w:tc>
          <w:tcPr>
            <w:tcW w:w="696" w:type="dxa"/>
            <w:vAlign w:val="center"/>
            <w:tcPrChange w:id="830" w:author="Muhammad Subarkah" w:date="2024-12-10T22:33:00Z" w16du:dateUtc="2024-12-10T15:33:00Z">
              <w:tcPr>
                <w:tcW w:w="698" w:type="dxa"/>
                <w:vAlign w:val="center"/>
              </w:tcPr>
            </w:tcPrChange>
          </w:tcPr>
          <w:p w14:paraId="1BE5847B" w14:textId="4EC4BDFB" w:rsidR="00681464" w:rsidRDefault="00681464">
            <w:pPr>
              <w:spacing w:line="240" w:lineRule="auto"/>
              <w:jc w:val="center"/>
              <w:rPr>
                <w:ins w:id="831" w:author="Muhammad Subarkah" w:date="2024-12-04T13:49:00Z" w16du:dateUtc="2024-12-04T06:49:00Z"/>
              </w:rPr>
              <w:pPrChange w:id="832" w:author="Muhammad Subarkah" w:date="2024-12-04T13:49:00Z" w16du:dateUtc="2024-12-04T06:49:00Z">
                <w:pPr/>
              </w:pPrChange>
            </w:pPr>
            <w:ins w:id="833" w:author="Muhammad Subarkah" w:date="2024-12-04T13:50:00Z" w16du:dateUtc="2024-12-04T06:50:00Z">
              <w:r>
                <w:t>No.</w:t>
              </w:r>
            </w:ins>
          </w:p>
        </w:tc>
        <w:tc>
          <w:tcPr>
            <w:tcW w:w="1937" w:type="dxa"/>
            <w:vAlign w:val="center"/>
            <w:tcPrChange w:id="834" w:author="Muhammad Subarkah" w:date="2024-12-10T22:33:00Z" w16du:dateUtc="2024-12-10T15:33:00Z">
              <w:tcPr>
                <w:tcW w:w="1942" w:type="dxa"/>
                <w:vAlign w:val="center"/>
              </w:tcPr>
            </w:tcPrChange>
          </w:tcPr>
          <w:p w14:paraId="4F182452" w14:textId="4E86D143" w:rsidR="00681464" w:rsidRDefault="00681464">
            <w:pPr>
              <w:spacing w:line="240" w:lineRule="auto"/>
              <w:jc w:val="center"/>
              <w:rPr>
                <w:ins w:id="835" w:author="Muhammad Subarkah" w:date="2024-12-04T13:49:00Z" w16du:dateUtc="2024-12-04T06:49:00Z"/>
              </w:rPr>
              <w:pPrChange w:id="836" w:author="Muhammad Subarkah" w:date="2024-12-04T13:50:00Z" w16du:dateUtc="2024-12-04T06:50:00Z">
                <w:pPr/>
              </w:pPrChange>
            </w:pPr>
            <w:ins w:id="837" w:author="Muhammad Subarkah" w:date="2024-12-04T13:50:00Z" w16du:dateUtc="2024-12-04T06:50:00Z">
              <w:r>
                <w:t>Nama</w:t>
              </w:r>
            </w:ins>
          </w:p>
        </w:tc>
        <w:tc>
          <w:tcPr>
            <w:tcW w:w="2039" w:type="dxa"/>
            <w:vAlign w:val="center"/>
            <w:tcPrChange w:id="838" w:author="Muhammad Subarkah" w:date="2024-12-10T22:33:00Z" w16du:dateUtc="2024-12-10T15:33:00Z">
              <w:tcPr>
                <w:tcW w:w="2443" w:type="dxa"/>
                <w:gridSpan w:val="2"/>
                <w:vAlign w:val="center"/>
              </w:tcPr>
            </w:tcPrChange>
          </w:tcPr>
          <w:p w14:paraId="6C363C1F" w14:textId="3B9A0141" w:rsidR="00681464" w:rsidRDefault="003403D6">
            <w:pPr>
              <w:spacing w:line="240" w:lineRule="auto"/>
              <w:jc w:val="center"/>
              <w:rPr>
                <w:ins w:id="839" w:author="Muhammad Subarkah" w:date="2024-12-04T13:49:00Z" w16du:dateUtc="2024-12-04T06:49:00Z"/>
              </w:rPr>
              <w:pPrChange w:id="840" w:author="Muhammad Subarkah" w:date="2024-12-04T13:50:00Z" w16du:dateUtc="2024-12-04T06:50:00Z">
                <w:pPr/>
              </w:pPrChange>
            </w:pPr>
            <w:ins w:id="841" w:author="Muhammad Subarkah" w:date="2024-12-04T13:52:00Z" w16du:dateUtc="2024-12-04T06:52:00Z">
              <w:r>
                <w:t>Keterangan</w:t>
              </w:r>
            </w:ins>
          </w:p>
        </w:tc>
        <w:tc>
          <w:tcPr>
            <w:tcW w:w="2737" w:type="dxa"/>
            <w:tcPrChange w:id="842" w:author="Muhammad Subarkah" w:date="2024-12-10T22:33:00Z" w16du:dateUtc="2024-12-10T15:33:00Z">
              <w:tcPr>
                <w:tcW w:w="2418" w:type="dxa"/>
                <w:gridSpan w:val="2"/>
              </w:tcPr>
            </w:tcPrChange>
          </w:tcPr>
          <w:p w14:paraId="638516EC" w14:textId="311C6AA0" w:rsidR="00681464" w:rsidRDefault="003403D6" w:rsidP="00FF62C1">
            <w:pPr>
              <w:spacing w:line="240" w:lineRule="auto"/>
              <w:jc w:val="center"/>
              <w:rPr>
                <w:ins w:id="843" w:author="Muhammad Subarkah" w:date="2024-12-04T13:50:00Z" w16du:dateUtc="2024-12-04T06:50:00Z"/>
              </w:rPr>
            </w:pPr>
            <w:ins w:id="844" w:author="Muhammad Subarkah" w:date="2024-12-04T13:52:00Z" w16du:dateUtc="2024-12-04T06:52:00Z">
              <w:r>
                <w:t>Spesifikasi</w:t>
              </w:r>
            </w:ins>
          </w:p>
        </w:tc>
      </w:tr>
      <w:tr w:rsidR="008349A9" w14:paraId="5392C76E" w14:textId="77777777" w:rsidTr="00C1475F">
        <w:trPr>
          <w:trHeight w:val="340"/>
          <w:ins w:id="845" w:author="Muhammad Subarkah" w:date="2024-12-04T13:49:00Z"/>
          <w:trPrChange w:id="846" w:author="Muhammad Subarkah" w:date="2024-12-10T22:33:00Z" w16du:dateUtc="2024-12-10T15:33:00Z">
            <w:trPr>
              <w:gridAfter w:val="0"/>
              <w:wAfter w:w="52" w:type="dxa"/>
              <w:trHeight w:val="340"/>
            </w:trPr>
          </w:trPrChange>
        </w:trPr>
        <w:tc>
          <w:tcPr>
            <w:tcW w:w="696" w:type="dxa"/>
            <w:vAlign w:val="center"/>
            <w:tcPrChange w:id="847" w:author="Muhammad Subarkah" w:date="2024-12-10T22:33:00Z" w16du:dateUtc="2024-12-10T15:33:00Z">
              <w:tcPr>
                <w:tcW w:w="698" w:type="dxa"/>
                <w:vAlign w:val="center"/>
              </w:tcPr>
            </w:tcPrChange>
          </w:tcPr>
          <w:p w14:paraId="5217E8DF" w14:textId="6477EBFF" w:rsidR="00681464" w:rsidRDefault="00800507">
            <w:pPr>
              <w:spacing w:line="240" w:lineRule="auto"/>
              <w:jc w:val="center"/>
              <w:rPr>
                <w:ins w:id="848" w:author="Muhammad Subarkah" w:date="2024-12-04T13:49:00Z" w16du:dateUtc="2024-12-04T06:49:00Z"/>
              </w:rPr>
              <w:pPrChange w:id="849" w:author="Muhammad Subarkah" w:date="2024-12-04T13:49:00Z" w16du:dateUtc="2024-12-04T06:49:00Z">
                <w:pPr/>
              </w:pPrChange>
            </w:pPr>
            <w:ins w:id="850" w:author="Muhammad Subarkah" w:date="2024-12-04T13:50:00Z" w16du:dateUtc="2024-12-04T06:50:00Z">
              <w:r>
                <w:t>1.</w:t>
              </w:r>
            </w:ins>
          </w:p>
        </w:tc>
        <w:tc>
          <w:tcPr>
            <w:tcW w:w="1937" w:type="dxa"/>
            <w:vAlign w:val="center"/>
            <w:tcPrChange w:id="851" w:author="Muhammad Subarkah" w:date="2024-12-10T22:33:00Z" w16du:dateUtc="2024-12-10T15:33:00Z">
              <w:tcPr>
                <w:tcW w:w="1942" w:type="dxa"/>
                <w:vAlign w:val="center"/>
              </w:tcPr>
            </w:tcPrChange>
          </w:tcPr>
          <w:p w14:paraId="7A4DA5B9" w14:textId="6A0A0FD9" w:rsidR="00681464" w:rsidRDefault="00C70265">
            <w:pPr>
              <w:spacing w:line="240" w:lineRule="auto"/>
              <w:jc w:val="left"/>
              <w:rPr>
                <w:ins w:id="852" w:author="Muhammad Subarkah" w:date="2024-12-04T13:49:00Z" w16du:dateUtc="2024-12-04T06:49:00Z"/>
              </w:rPr>
              <w:pPrChange w:id="853" w:author="Muhammad Subarkah" w:date="2024-12-04T13:49:00Z" w16du:dateUtc="2024-12-04T06:49:00Z">
                <w:pPr/>
              </w:pPrChange>
            </w:pPr>
            <w:ins w:id="854" w:author="Muhammad Subarkah" w:date="2024-12-04T13:51:00Z" w16du:dateUtc="2024-12-04T06:51:00Z">
              <w:r w:rsidRPr="001B4700">
                <w:t>Sensor IMU</w:t>
              </w:r>
            </w:ins>
          </w:p>
        </w:tc>
        <w:tc>
          <w:tcPr>
            <w:tcW w:w="2039" w:type="dxa"/>
            <w:vAlign w:val="center"/>
            <w:tcPrChange w:id="855" w:author="Muhammad Subarkah" w:date="2024-12-10T22:33:00Z" w16du:dateUtc="2024-12-10T15:33:00Z">
              <w:tcPr>
                <w:tcW w:w="2443" w:type="dxa"/>
                <w:gridSpan w:val="2"/>
                <w:vAlign w:val="center"/>
              </w:tcPr>
            </w:tcPrChange>
          </w:tcPr>
          <w:p w14:paraId="0FDBADEF" w14:textId="4048FFA4" w:rsidR="00681464" w:rsidRDefault="009870B8">
            <w:pPr>
              <w:spacing w:line="240" w:lineRule="auto"/>
              <w:jc w:val="center"/>
              <w:rPr>
                <w:ins w:id="856" w:author="Muhammad Subarkah" w:date="2024-12-04T13:49:00Z" w16du:dateUtc="2024-12-04T06:49:00Z"/>
              </w:rPr>
              <w:pPrChange w:id="857" w:author="Muhammad Subarkah" w:date="2024-12-04T13:53:00Z" w16du:dateUtc="2024-12-04T06:53:00Z">
                <w:pPr/>
              </w:pPrChange>
            </w:pPr>
            <w:ins w:id="858" w:author="Muhammad Subarkah" w:date="2024-12-04T13:53:00Z" w16du:dateUtc="2024-12-04T06:53:00Z">
              <w:r w:rsidRPr="001B4700">
                <w:t>QWIIC LSM6DSO</w:t>
              </w:r>
            </w:ins>
          </w:p>
        </w:tc>
        <w:tc>
          <w:tcPr>
            <w:tcW w:w="2737" w:type="dxa"/>
            <w:vAlign w:val="center"/>
            <w:tcPrChange w:id="859" w:author="Muhammad Subarkah" w:date="2024-12-10T22:33:00Z" w16du:dateUtc="2024-12-10T15:33:00Z">
              <w:tcPr>
                <w:tcW w:w="2418" w:type="dxa"/>
                <w:gridSpan w:val="2"/>
                <w:vAlign w:val="center"/>
              </w:tcPr>
            </w:tcPrChange>
          </w:tcPr>
          <w:p w14:paraId="08F0486D" w14:textId="77777777" w:rsidR="00681464" w:rsidRDefault="00455C8F">
            <w:pPr>
              <w:spacing w:line="240" w:lineRule="auto"/>
              <w:jc w:val="center"/>
              <w:rPr>
                <w:ins w:id="860" w:author="Muhammad Subarkah" w:date="2024-12-10T22:33:00Z" w16du:dateUtc="2024-12-10T15:33:00Z"/>
              </w:rPr>
            </w:pPr>
            <w:bookmarkStart w:id="861" w:name="OLE_LINK76"/>
            <w:ins w:id="862" w:author="Muhammad Subarkah" w:date="2024-12-04T14:20:00Z" w16du:dateUtc="2024-12-04T07:20:00Z">
              <w:r w:rsidRPr="00455C8F">
                <w:rPr>
                  <w:rPrChange w:id="863" w:author="Muhammad Subarkah" w:date="2024-12-04T14:20:00Z" w16du:dateUtc="2024-12-04T07:20:00Z">
                    <w:rPr>
                      <w:i/>
                      <w:iCs/>
                    </w:rPr>
                  </w:rPrChange>
                </w:rPr>
                <w:t xml:space="preserve">Tegangan </w:t>
              </w:r>
              <w:proofErr w:type="spellStart"/>
              <w:r w:rsidRPr="00455C8F">
                <w:rPr>
                  <w:rPrChange w:id="864" w:author="Muhammad Subarkah" w:date="2024-12-04T14:20:00Z" w16du:dateUtc="2024-12-04T07:20:00Z">
                    <w:rPr>
                      <w:i/>
                      <w:iCs/>
                    </w:rPr>
                  </w:rPrChange>
                </w:rPr>
                <w:t>input</w:t>
              </w:r>
              <w:proofErr w:type="spellEnd"/>
              <w:r>
                <w:rPr>
                  <w:i/>
                  <w:iCs/>
                </w:rPr>
                <w:t xml:space="preserve"> (</w:t>
              </w:r>
            </w:ins>
            <w:bookmarkStart w:id="865" w:name="OLE_LINK78"/>
            <w:proofErr w:type="spellStart"/>
            <w:ins w:id="866" w:author="Muhammad Subarkah" w:date="2024-12-04T14:15:00Z" w16du:dateUtc="2024-12-04T07:15:00Z">
              <w:r w:rsidR="00C1478A" w:rsidRPr="00845739">
                <w:t>V</w:t>
              </w:r>
              <w:r w:rsidR="00C1478A" w:rsidRPr="00845739">
                <w:rPr>
                  <w:i/>
                  <w:iCs/>
                  <w:rPrChange w:id="867" w:author="Muhammad Subarkah" w:date="2024-12-04T21:10:00Z" w16du:dateUtc="2024-12-04T14:10:00Z">
                    <w:rPr/>
                  </w:rPrChange>
                </w:rPr>
                <w:t>in</w:t>
              </w:r>
            </w:ins>
            <w:bookmarkEnd w:id="865"/>
            <w:proofErr w:type="spellEnd"/>
            <w:ins w:id="868" w:author="Muhammad Subarkah" w:date="2024-12-04T14:20:00Z" w16du:dateUtc="2024-12-04T07:20:00Z">
              <w:r>
                <w:rPr>
                  <w:i/>
                  <w:iCs/>
                </w:rPr>
                <w:t>)</w:t>
              </w:r>
            </w:ins>
            <w:ins w:id="869" w:author="Muhammad Subarkah" w:date="2024-12-04T14:15:00Z" w16du:dateUtc="2024-12-04T07:15:00Z">
              <w:r w:rsidR="00C1478A">
                <w:t xml:space="preserve"> </w:t>
              </w:r>
            </w:ins>
            <w:ins w:id="870" w:author="Muhammad Subarkah" w:date="2024-12-04T13:58:00Z" w16du:dateUtc="2024-12-04T06:58:00Z">
              <w:r w:rsidR="00271BB9">
                <w:t>: 3.3-5V</w:t>
              </w:r>
            </w:ins>
            <w:bookmarkEnd w:id="861"/>
          </w:p>
          <w:p w14:paraId="74F71E44" w14:textId="26D8840A" w:rsidR="006524D7" w:rsidRDefault="006524D7">
            <w:pPr>
              <w:spacing w:line="240" w:lineRule="auto"/>
              <w:jc w:val="center"/>
              <w:rPr>
                <w:ins w:id="871" w:author="Muhammad Subarkah" w:date="2024-12-04T13:50:00Z" w16du:dateUtc="2024-12-04T06:50:00Z"/>
              </w:rPr>
              <w:pPrChange w:id="872" w:author="Muhammad Subarkah" w:date="2024-12-04T13:56:00Z" w16du:dateUtc="2024-12-04T06:56:00Z">
                <w:pPr>
                  <w:spacing w:line="240" w:lineRule="auto"/>
                  <w:jc w:val="left"/>
                </w:pPr>
              </w:pPrChange>
            </w:pPr>
            <w:ins w:id="873" w:author="Muhammad Subarkah" w:date="2024-12-10T22:33:00Z" w16du:dateUtc="2024-12-10T15:33:00Z">
              <w:r>
                <w:t xml:space="preserve">Toleransi </w:t>
              </w:r>
              <w:r w:rsidR="00350943">
                <w:t xml:space="preserve">pembacaan </w:t>
              </w:r>
              <w:r>
                <w:t>1%</w:t>
              </w:r>
            </w:ins>
          </w:p>
        </w:tc>
      </w:tr>
      <w:tr w:rsidR="008349A9" w14:paraId="5487D17B" w14:textId="77777777" w:rsidTr="00C1475F">
        <w:trPr>
          <w:trHeight w:val="340"/>
          <w:ins w:id="874" w:author="Muhammad Subarkah" w:date="2024-12-04T13:49:00Z"/>
          <w:trPrChange w:id="875" w:author="Muhammad Subarkah" w:date="2024-12-10T22:33:00Z" w16du:dateUtc="2024-12-10T15:33:00Z">
            <w:trPr>
              <w:gridAfter w:val="0"/>
              <w:wAfter w:w="52" w:type="dxa"/>
              <w:trHeight w:val="340"/>
            </w:trPr>
          </w:trPrChange>
        </w:trPr>
        <w:tc>
          <w:tcPr>
            <w:tcW w:w="696" w:type="dxa"/>
            <w:vAlign w:val="center"/>
            <w:tcPrChange w:id="876" w:author="Muhammad Subarkah" w:date="2024-12-10T22:33:00Z" w16du:dateUtc="2024-12-10T15:33:00Z">
              <w:tcPr>
                <w:tcW w:w="698" w:type="dxa"/>
                <w:vAlign w:val="center"/>
              </w:tcPr>
            </w:tcPrChange>
          </w:tcPr>
          <w:p w14:paraId="66670EEA" w14:textId="752D74E6" w:rsidR="00681464" w:rsidRDefault="00800507">
            <w:pPr>
              <w:spacing w:line="240" w:lineRule="auto"/>
              <w:jc w:val="center"/>
              <w:rPr>
                <w:ins w:id="877" w:author="Muhammad Subarkah" w:date="2024-12-04T13:49:00Z" w16du:dateUtc="2024-12-04T06:49:00Z"/>
              </w:rPr>
              <w:pPrChange w:id="878" w:author="Muhammad Subarkah" w:date="2024-12-04T13:49:00Z" w16du:dateUtc="2024-12-04T06:49:00Z">
                <w:pPr/>
              </w:pPrChange>
            </w:pPr>
            <w:ins w:id="879" w:author="Muhammad Subarkah" w:date="2024-12-04T13:50:00Z" w16du:dateUtc="2024-12-04T06:50:00Z">
              <w:r>
                <w:t>2.</w:t>
              </w:r>
            </w:ins>
          </w:p>
        </w:tc>
        <w:tc>
          <w:tcPr>
            <w:tcW w:w="1937" w:type="dxa"/>
            <w:vAlign w:val="center"/>
            <w:tcPrChange w:id="880" w:author="Muhammad Subarkah" w:date="2024-12-10T22:33:00Z" w16du:dateUtc="2024-12-10T15:33:00Z">
              <w:tcPr>
                <w:tcW w:w="1942" w:type="dxa"/>
                <w:vAlign w:val="center"/>
              </w:tcPr>
            </w:tcPrChange>
          </w:tcPr>
          <w:p w14:paraId="1AB4251D" w14:textId="463FD3FE" w:rsidR="00681464" w:rsidRDefault="00697ED9">
            <w:pPr>
              <w:spacing w:line="240" w:lineRule="auto"/>
              <w:jc w:val="left"/>
              <w:rPr>
                <w:ins w:id="881" w:author="Muhammad Subarkah" w:date="2024-12-04T13:49:00Z" w16du:dateUtc="2024-12-04T06:49:00Z"/>
              </w:rPr>
              <w:pPrChange w:id="882" w:author="Muhammad Subarkah" w:date="2024-12-04T13:49:00Z" w16du:dateUtc="2024-12-04T06:49:00Z">
                <w:pPr/>
              </w:pPrChange>
            </w:pPr>
            <w:ins w:id="883" w:author="Muhammad Subarkah" w:date="2024-12-04T13:51:00Z" w16du:dateUtc="2024-12-04T06:51:00Z">
              <w:r w:rsidRPr="001B4700">
                <w:t>Sensor Kompas</w:t>
              </w:r>
            </w:ins>
          </w:p>
        </w:tc>
        <w:tc>
          <w:tcPr>
            <w:tcW w:w="2039" w:type="dxa"/>
            <w:vAlign w:val="center"/>
            <w:tcPrChange w:id="884" w:author="Muhammad Subarkah" w:date="2024-12-10T22:33:00Z" w16du:dateUtc="2024-12-10T15:33:00Z">
              <w:tcPr>
                <w:tcW w:w="2443" w:type="dxa"/>
                <w:gridSpan w:val="2"/>
                <w:vAlign w:val="center"/>
              </w:tcPr>
            </w:tcPrChange>
          </w:tcPr>
          <w:p w14:paraId="0C0097EA" w14:textId="7FEB7A3A" w:rsidR="00681464" w:rsidRDefault="00150E27">
            <w:pPr>
              <w:spacing w:line="240" w:lineRule="auto"/>
              <w:jc w:val="center"/>
              <w:rPr>
                <w:ins w:id="885" w:author="Muhammad Subarkah" w:date="2024-12-04T13:49:00Z" w16du:dateUtc="2024-12-04T06:49:00Z"/>
              </w:rPr>
              <w:pPrChange w:id="886" w:author="Muhammad Subarkah" w:date="2024-12-04T13:53:00Z" w16du:dateUtc="2024-12-04T06:53:00Z">
                <w:pPr/>
              </w:pPrChange>
            </w:pPr>
            <w:ins w:id="887" w:author="Muhammad Subarkah" w:date="2024-12-04T13:55:00Z" w16du:dateUtc="2024-12-04T06:55:00Z">
              <w:r>
                <w:t>G</w:t>
              </w:r>
            </w:ins>
            <w:ins w:id="888" w:author="Muhammad Subarkah" w:date="2024-12-04T13:56:00Z" w16du:dateUtc="2024-12-04T06:56:00Z">
              <w:r>
                <w:t>Y-271</w:t>
              </w:r>
            </w:ins>
          </w:p>
        </w:tc>
        <w:tc>
          <w:tcPr>
            <w:tcW w:w="2737" w:type="dxa"/>
            <w:vAlign w:val="center"/>
            <w:tcPrChange w:id="889" w:author="Muhammad Subarkah" w:date="2024-12-10T22:33:00Z" w16du:dateUtc="2024-12-10T15:33:00Z">
              <w:tcPr>
                <w:tcW w:w="2418" w:type="dxa"/>
                <w:gridSpan w:val="2"/>
                <w:vAlign w:val="center"/>
              </w:tcPr>
            </w:tcPrChange>
          </w:tcPr>
          <w:p w14:paraId="6D02D09D" w14:textId="77777777" w:rsidR="00681464" w:rsidRDefault="00845739">
            <w:pPr>
              <w:spacing w:line="240" w:lineRule="auto"/>
              <w:jc w:val="center"/>
              <w:rPr>
                <w:ins w:id="890" w:author="Muhammad Subarkah" w:date="2024-12-10T22:28:00Z" w16du:dateUtc="2024-12-10T15:28:00Z"/>
              </w:rPr>
            </w:pPr>
            <w:proofErr w:type="spellStart"/>
            <w:ins w:id="891" w:author="Muhammad Subarkah" w:date="2024-12-04T21:10:00Z" w16du:dateUtc="2024-12-04T14:10:00Z">
              <w:r w:rsidRPr="00845739">
                <w:t>V</w:t>
              </w:r>
              <w:r w:rsidRPr="007D5D73">
                <w:rPr>
                  <w:i/>
                  <w:iCs/>
                </w:rPr>
                <w:t>in</w:t>
              </w:r>
              <w:proofErr w:type="spellEnd"/>
              <w:r>
                <w:rPr>
                  <w:i/>
                  <w:iCs/>
                </w:rPr>
                <w:t xml:space="preserve"> </w:t>
              </w:r>
            </w:ins>
            <w:ins w:id="892" w:author="Muhammad Subarkah" w:date="2024-12-04T13:59:00Z" w16du:dateUtc="2024-12-04T06:59:00Z">
              <w:r w:rsidR="005156E8">
                <w:t>: 3.3-5V</w:t>
              </w:r>
            </w:ins>
          </w:p>
          <w:p w14:paraId="0C4A7B12" w14:textId="27C5CE07" w:rsidR="004E3FAC" w:rsidRDefault="004E3FAC">
            <w:pPr>
              <w:spacing w:line="240" w:lineRule="auto"/>
              <w:jc w:val="center"/>
              <w:rPr>
                <w:ins w:id="893" w:author="Muhammad Subarkah" w:date="2024-12-04T13:50:00Z" w16du:dateUtc="2024-12-04T06:50:00Z"/>
              </w:rPr>
              <w:pPrChange w:id="894" w:author="Muhammad Subarkah" w:date="2024-12-04T13:56:00Z" w16du:dateUtc="2024-12-04T06:56:00Z">
                <w:pPr>
                  <w:spacing w:line="240" w:lineRule="auto"/>
                  <w:jc w:val="left"/>
                </w:pPr>
              </w:pPrChange>
            </w:pPr>
            <w:ins w:id="895" w:author="Muhammad Subarkah" w:date="2024-12-10T22:28:00Z" w16du:dateUtc="2024-12-10T15:28:00Z">
              <w:r>
                <w:t>Ak</w:t>
              </w:r>
              <w:r w:rsidRPr="004E3FAC">
                <w:t>u</w:t>
              </w:r>
              <w:r>
                <w:t>rasi 1</w:t>
              </w:r>
              <w:r w:rsidRPr="004E3FAC">
                <w:rPr>
                  <w:vertAlign w:val="superscript"/>
                  <w:rPrChange w:id="896" w:author="Muhammad Subarkah" w:date="2024-12-10T22:28:00Z" w16du:dateUtc="2024-12-10T15:28:00Z">
                    <w:rPr/>
                  </w:rPrChange>
                </w:rPr>
                <w:t>o</w:t>
              </w:r>
              <w:r>
                <w:t>-2</w:t>
              </w:r>
              <w:r w:rsidRPr="004E3FAC">
                <w:rPr>
                  <w:vertAlign w:val="superscript"/>
                  <w:rPrChange w:id="897" w:author="Muhammad Subarkah" w:date="2024-12-10T22:28:00Z" w16du:dateUtc="2024-12-10T15:28:00Z">
                    <w:rPr/>
                  </w:rPrChange>
                </w:rPr>
                <w:t>o</w:t>
              </w:r>
            </w:ins>
          </w:p>
        </w:tc>
      </w:tr>
      <w:tr w:rsidR="008349A9" w14:paraId="34C0BF63" w14:textId="77777777" w:rsidTr="00C1475F">
        <w:trPr>
          <w:trHeight w:val="340"/>
          <w:ins w:id="898" w:author="Muhammad Subarkah" w:date="2024-12-04T13:49:00Z"/>
          <w:trPrChange w:id="899" w:author="Muhammad Subarkah" w:date="2024-12-10T22:33:00Z" w16du:dateUtc="2024-12-10T15:33:00Z">
            <w:trPr>
              <w:trHeight w:val="340"/>
            </w:trPr>
          </w:trPrChange>
        </w:trPr>
        <w:tc>
          <w:tcPr>
            <w:tcW w:w="696" w:type="dxa"/>
            <w:vAlign w:val="center"/>
            <w:tcPrChange w:id="900" w:author="Muhammad Subarkah" w:date="2024-12-10T22:33:00Z" w16du:dateUtc="2024-12-10T15:33:00Z">
              <w:tcPr>
                <w:tcW w:w="698" w:type="dxa"/>
                <w:vAlign w:val="center"/>
              </w:tcPr>
            </w:tcPrChange>
          </w:tcPr>
          <w:p w14:paraId="177D69FB" w14:textId="5AFFE6B0" w:rsidR="00681464" w:rsidRDefault="00800507">
            <w:pPr>
              <w:spacing w:line="240" w:lineRule="auto"/>
              <w:jc w:val="center"/>
              <w:rPr>
                <w:ins w:id="901" w:author="Muhammad Subarkah" w:date="2024-12-04T13:49:00Z" w16du:dateUtc="2024-12-04T06:49:00Z"/>
              </w:rPr>
              <w:pPrChange w:id="902" w:author="Muhammad Subarkah" w:date="2024-12-04T13:49:00Z" w16du:dateUtc="2024-12-04T06:49:00Z">
                <w:pPr/>
              </w:pPrChange>
            </w:pPr>
            <w:ins w:id="903" w:author="Muhammad Subarkah" w:date="2024-12-04T13:50:00Z" w16du:dateUtc="2024-12-04T06:50:00Z">
              <w:r>
                <w:t>3.</w:t>
              </w:r>
            </w:ins>
          </w:p>
        </w:tc>
        <w:tc>
          <w:tcPr>
            <w:tcW w:w="1937" w:type="dxa"/>
            <w:vAlign w:val="center"/>
            <w:tcPrChange w:id="904" w:author="Muhammad Subarkah" w:date="2024-12-10T22:33:00Z" w16du:dateUtc="2024-12-10T15:33:00Z">
              <w:tcPr>
                <w:tcW w:w="1942" w:type="dxa"/>
                <w:vAlign w:val="center"/>
              </w:tcPr>
            </w:tcPrChange>
          </w:tcPr>
          <w:p w14:paraId="41577D74" w14:textId="0AFD4888" w:rsidR="00681464" w:rsidRDefault="00697ED9">
            <w:pPr>
              <w:spacing w:line="240" w:lineRule="auto"/>
              <w:jc w:val="left"/>
              <w:rPr>
                <w:ins w:id="905" w:author="Muhammad Subarkah" w:date="2024-12-04T13:49:00Z" w16du:dateUtc="2024-12-04T06:49:00Z"/>
              </w:rPr>
              <w:pPrChange w:id="906" w:author="Muhammad Subarkah" w:date="2024-12-04T13:49:00Z" w16du:dateUtc="2024-12-04T06:49:00Z">
                <w:pPr/>
              </w:pPrChange>
            </w:pPr>
            <w:ins w:id="907" w:author="Muhammad Subarkah" w:date="2024-12-04T13:51:00Z" w16du:dateUtc="2024-12-04T06:51:00Z">
              <w:r w:rsidRPr="001B4700">
                <w:t>Mikrokontroler</w:t>
              </w:r>
            </w:ins>
          </w:p>
        </w:tc>
        <w:tc>
          <w:tcPr>
            <w:tcW w:w="2039" w:type="dxa"/>
            <w:vAlign w:val="center"/>
            <w:tcPrChange w:id="908" w:author="Muhammad Subarkah" w:date="2024-12-10T22:33:00Z" w16du:dateUtc="2024-12-10T15:33:00Z">
              <w:tcPr>
                <w:tcW w:w="2443" w:type="dxa"/>
                <w:gridSpan w:val="2"/>
                <w:vAlign w:val="center"/>
              </w:tcPr>
            </w:tcPrChange>
          </w:tcPr>
          <w:p w14:paraId="5474989E" w14:textId="60748943" w:rsidR="00681464" w:rsidRDefault="00AC60B2">
            <w:pPr>
              <w:spacing w:line="240" w:lineRule="auto"/>
              <w:jc w:val="center"/>
              <w:rPr>
                <w:ins w:id="909" w:author="Muhammad Subarkah" w:date="2024-12-04T13:49:00Z" w16du:dateUtc="2024-12-04T06:49:00Z"/>
              </w:rPr>
              <w:pPrChange w:id="910" w:author="Muhammad Subarkah" w:date="2024-12-04T13:53:00Z" w16du:dateUtc="2024-12-04T06:53:00Z">
                <w:pPr/>
              </w:pPrChange>
            </w:pPr>
            <w:proofErr w:type="spellStart"/>
            <w:ins w:id="911" w:author="Muhammad Subarkah" w:date="2024-12-04T13:55:00Z" w16du:dateUtc="2024-12-04T06:55:00Z">
              <w:r>
                <w:t>Ard</w:t>
              </w:r>
              <w:r w:rsidRPr="00AC60B2">
                <w:t>u</w:t>
              </w:r>
              <w:r>
                <w:t>ino</w:t>
              </w:r>
              <w:proofErr w:type="spellEnd"/>
              <w:r>
                <w:t xml:space="preserve"> </w:t>
              </w:r>
              <w:r w:rsidRPr="00AC60B2">
                <w:t>U</w:t>
              </w:r>
              <w:r>
                <w:t>no</w:t>
              </w:r>
            </w:ins>
          </w:p>
        </w:tc>
        <w:tc>
          <w:tcPr>
            <w:tcW w:w="2737" w:type="dxa"/>
            <w:vAlign w:val="center"/>
            <w:tcPrChange w:id="912" w:author="Muhammad Subarkah" w:date="2024-12-10T22:33:00Z" w16du:dateUtc="2024-12-10T15:33:00Z">
              <w:tcPr>
                <w:tcW w:w="2418" w:type="dxa"/>
                <w:gridSpan w:val="3"/>
                <w:vAlign w:val="center"/>
              </w:tcPr>
            </w:tcPrChange>
          </w:tcPr>
          <w:p w14:paraId="207AB2FB" w14:textId="151251C1" w:rsidR="006E68A6" w:rsidRDefault="00845739">
            <w:pPr>
              <w:spacing w:line="240" w:lineRule="auto"/>
              <w:jc w:val="center"/>
              <w:rPr>
                <w:ins w:id="913" w:author="Muhammad Subarkah" w:date="2024-12-04T13:50:00Z" w16du:dateUtc="2024-12-04T06:50:00Z"/>
              </w:rPr>
              <w:pPrChange w:id="914" w:author="Muhammad Subarkah" w:date="2024-12-04T14:19:00Z" w16du:dateUtc="2024-12-04T07:19:00Z">
                <w:pPr>
                  <w:spacing w:line="240" w:lineRule="auto"/>
                  <w:jc w:val="left"/>
                </w:pPr>
              </w:pPrChange>
            </w:pPr>
            <w:proofErr w:type="spellStart"/>
            <w:ins w:id="915" w:author="Muhammad Subarkah" w:date="2024-12-04T21:10:00Z" w16du:dateUtc="2024-12-04T14:10:00Z">
              <w:r w:rsidRPr="00845739">
                <w:t>V</w:t>
              </w:r>
              <w:r w:rsidRPr="007D5D73">
                <w:rPr>
                  <w:i/>
                  <w:iCs/>
                </w:rPr>
                <w:t>in</w:t>
              </w:r>
              <w:proofErr w:type="spellEnd"/>
              <w:r>
                <w:rPr>
                  <w:i/>
                  <w:iCs/>
                </w:rPr>
                <w:t xml:space="preserve"> </w:t>
              </w:r>
            </w:ins>
            <w:ins w:id="916" w:author="Muhammad Subarkah" w:date="2024-12-04T13:59:00Z" w16du:dateUtc="2024-12-04T06:59:00Z">
              <w:r w:rsidR="00F6791A">
                <w:t xml:space="preserve">: </w:t>
              </w:r>
            </w:ins>
            <w:ins w:id="917" w:author="Muhammad Subarkah" w:date="2024-12-04T14:19:00Z" w16du:dateUtc="2024-12-04T07:19:00Z">
              <w:r w:rsidR="008D17BA">
                <w:t>7-12</w:t>
              </w:r>
            </w:ins>
            <w:ins w:id="918" w:author="Muhammad Subarkah" w:date="2024-12-04T13:59:00Z" w16du:dateUtc="2024-12-04T06:59:00Z">
              <w:r w:rsidR="00F6791A">
                <w:t>V</w:t>
              </w:r>
            </w:ins>
          </w:p>
        </w:tc>
      </w:tr>
      <w:tr w:rsidR="008349A9" w14:paraId="37FEEDDB" w14:textId="77777777" w:rsidTr="00C1475F">
        <w:trPr>
          <w:trHeight w:val="340"/>
          <w:ins w:id="919" w:author="Muhammad Subarkah" w:date="2024-12-04T13:49:00Z"/>
          <w:trPrChange w:id="920" w:author="Muhammad Subarkah" w:date="2024-12-10T22:33:00Z" w16du:dateUtc="2024-12-10T15:33:00Z">
            <w:trPr>
              <w:gridAfter w:val="0"/>
              <w:wAfter w:w="52" w:type="dxa"/>
              <w:trHeight w:val="340"/>
            </w:trPr>
          </w:trPrChange>
        </w:trPr>
        <w:tc>
          <w:tcPr>
            <w:tcW w:w="696" w:type="dxa"/>
            <w:vAlign w:val="center"/>
            <w:tcPrChange w:id="921" w:author="Muhammad Subarkah" w:date="2024-12-10T22:33:00Z" w16du:dateUtc="2024-12-10T15:33:00Z">
              <w:tcPr>
                <w:tcW w:w="698" w:type="dxa"/>
                <w:vAlign w:val="center"/>
              </w:tcPr>
            </w:tcPrChange>
          </w:tcPr>
          <w:p w14:paraId="2E1A24FD" w14:textId="5E17C4DD" w:rsidR="00681464" w:rsidRDefault="00800507">
            <w:pPr>
              <w:spacing w:line="240" w:lineRule="auto"/>
              <w:jc w:val="center"/>
              <w:rPr>
                <w:ins w:id="922" w:author="Muhammad Subarkah" w:date="2024-12-04T13:49:00Z" w16du:dateUtc="2024-12-04T06:49:00Z"/>
              </w:rPr>
              <w:pPrChange w:id="923" w:author="Muhammad Subarkah" w:date="2024-12-04T13:49:00Z" w16du:dateUtc="2024-12-04T06:49:00Z">
                <w:pPr/>
              </w:pPrChange>
            </w:pPr>
            <w:ins w:id="924" w:author="Muhammad Subarkah" w:date="2024-12-04T13:50:00Z" w16du:dateUtc="2024-12-04T06:50:00Z">
              <w:r>
                <w:t>4.</w:t>
              </w:r>
            </w:ins>
          </w:p>
        </w:tc>
        <w:tc>
          <w:tcPr>
            <w:tcW w:w="1937" w:type="dxa"/>
            <w:vAlign w:val="center"/>
            <w:tcPrChange w:id="925" w:author="Muhammad Subarkah" w:date="2024-12-10T22:33:00Z" w16du:dateUtc="2024-12-10T15:33:00Z">
              <w:tcPr>
                <w:tcW w:w="1942" w:type="dxa"/>
                <w:vAlign w:val="center"/>
              </w:tcPr>
            </w:tcPrChange>
          </w:tcPr>
          <w:p w14:paraId="3C09DB0C" w14:textId="1B6D5BEC" w:rsidR="00681464" w:rsidRDefault="00697ED9">
            <w:pPr>
              <w:spacing w:line="240" w:lineRule="auto"/>
              <w:jc w:val="left"/>
              <w:rPr>
                <w:ins w:id="926" w:author="Muhammad Subarkah" w:date="2024-12-04T13:49:00Z" w16du:dateUtc="2024-12-04T06:49:00Z"/>
              </w:rPr>
              <w:pPrChange w:id="927" w:author="Muhammad Subarkah" w:date="2024-12-04T13:49:00Z" w16du:dateUtc="2024-12-04T06:49:00Z">
                <w:pPr/>
              </w:pPrChange>
            </w:pPr>
            <w:ins w:id="928" w:author="Muhammad Subarkah" w:date="2024-12-04T13:51:00Z" w16du:dateUtc="2024-12-04T06:51:00Z">
              <w:r w:rsidRPr="001B4700">
                <w:t>Penggerak</w:t>
              </w:r>
              <w:r w:rsidR="007C68FE">
                <w:t xml:space="preserve"> 1</w:t>
              </w:r>
            </w:ins>
          </w:p>
        </w:tc>
        <w:tc>
          <w:tcPr>
            <w:tcW w:w="2039" w:type="dxa"/>
            <w:vAlign w:val="center"/>
            <w:tcPrChange w:id="929" w:author="Muhammad Subarkah" w:date="2024-12-10T22:33:00Z" w16du:dateUtc="2024-12-10T15:33:00Z">
              <w:tcPr>
                <w:tcW w:w="2443" w:type="dxa"/>
                <w:gridSpan w:val="2"/>
                <w:vAlign w:val="center"/>
              </w:tcPr>
            </w:tcPrChange>
          </w:tcPr>
          <w:p w14:paraId="61252CBB" w14:textId="34F7FDDA" w:rsidR="00681464" w:rsidRDefault="00FC713E">
            <w:pPr>
              <w:spacing w:line="240" w:lineRule="auto"/>
              <w:jc w:val="center"/>
              <w:rPr>
                <w:ins w:id="930" w:author="Muhammad Subarkah" w:date="2024-12-04T13:49:00Z" w16du:dateUtc="2024-12-04T06:49:00Z"/>
              </w:rPr>
              <w:pPrChange w:id="931" w:author="Muhammad Subarkah" w:date="2024-12-04T13:53:00Z" w16du:dateUtc="2024-12-04T06:53:00Z">
                <w:pPr/>
              </w:pPrChange>
            </w:pPr>
            <w:ins w:id="932" w:author="Muhammad Subarkah" w:date="2024-12-04T13:55:00Z" w16du:dateUtc="2024-12-04T06:55:00Z">
              <w:r>
                <w:t>Motor DC</w:t>
              </w:r>
            </w:ins>
          </w:p>
        </w:tc>
        <w:tc>
          <w:tcPr>
            <w:tcW w:w="2737" w:type="dxa"/>
            <w:vAlign w:val="center"/>
            <w:tcPrChange w:id="933" w:author="Muhammad Subarkah" w:date="2024-12-10T22:33:00Z" w16du:dateUtc="2024-12-10T15:33:00Z">
              <w:tcPr>
                <w:tcW w:w="2418" w:type="dxa"/>
                <w:gridSpan w:val="2"/>
                <w:vAlign w:val="center"/>
              </w:tcPr>
            </w:tcPrChange>
          </w:tcPr>
          <w:p w14:paraId="5BF829EE" w14:textId="2D5439A8" w:rsidR="00681464" w:rsidRDefault="00845739">
            <w:pPr>
              <w:spacing w:line="240" w:lineRule="auto"/>
              <w:jc w:val="center"/>
              <w:rPr>
                <w:ins w:id="934" w:author="Muhammad Subarkah" w:date="2024-12-04T13:50:00Z" w16du:dateUtc="2024-12-04T06:50:00Z"/>
              </w:rPr>
              <w:pPrChange w:id="935" w:author="Muhammad Subarkah" w:date="2024-12-04T13:56:00Z" w16du:dateUtc="2024-12-04T06:56:00Z">
                <w:pPr>
                  <w:spacing w:line="240" w:lineRule="auto"/>
                  <w:jc w:val="left"/>
                </w:pPr>
              </w:pPrChange>
            </w:pPr>
            <w:proofErr w:type="spellStart"/>
            <w:ins w:id="936" w:author="Muhammad Subarkah" w:date="2024-12-04T21:10:00Z" w16du:dateUtc="2024-12-04T14:10:00Z">
              <w:r w:rsidRPr="00845739">
                <w:t>V</w:t>
              </w:r>
              <w:r w:rsidRPr="007D5D73">
                <w:rPr>
                  <w:i/>
                  <w:iCs/>
                </w:rPr>
                <w:t>in</w:t>
              </w:r>
              <w:proofErr w:type="spellEnd"/>
              <w:r>
                <w:rPr>
                  <w:i/>
                  <w:iCs/>
                </w:rPr>
                <w:t xml:space="preserve"> </w:t>
              </w:r>
            </w:ins>
            <w:ins w:id="937" w:author="Muhammad Subarkah" w:date="2024-12-04T14:10:00Z" w16du:dateUtc="2024-12-04T07:10:00Z">
              <w:r w:rsidR="00596399">
                <w:t>: 3-6V</w:t>
              </w:r>
            </w:ins>
          </w:p>
        </w:tc>
      </w:tr>
      <w:tr w:rsidR="008349A9" w14:paraId="39B406BF" w14:textId="77777777" w:rsidTr="00C1475F">
        <w:trPr>
          <w:trHeight w:val="340"/>
          <w:ins w:id="938" w:author="Muhammad Subarkah" w:date="2024-12-04T13:49:00Z"/>
          <w:trPrChange w:id="939" w:author="Muhammad Subarkah" w:date="2024-12-10T22:33:00Z" w16du:dateUtc="2024-12-10T15:33:00Z">
            <w:trPr>
              <w:gridAfter w:val="0"/>
              <w:wAfter w:w="52" w:type="dxa"/>
              <w:trHeight w:val="340"/>
            </w:trPr>
          </w:trPrChange>
        </w:trPr>
        <w:tc>
          <w:tcPr>
            <w:tcW w:w="696" w:type="dxa"/>
            <w:vAlign w:val="center"/>
            <w:tcPrChange w:id="940" w:author="Muhammad Subarkah" w:date="2024-12-10T22:33:00Z" w16du:dateUtc="2024-12-10T15:33:00Z">
              <w:tcPr>
                <w:tcW w:w="698" w:type="dxa"/>
                <w:vAlign w:val="center"/>
              </w:tcPr>
            </w:tcPrChange>
          </w:tcPr>
          <w:p w14:paraId="174A3B46" w14:textId="50BAF47A" w:rsidR="00681464" w:rsidRDefault="00800507">
            <w:pPr>
              <w:spacing w:line="240" w:lineRule="auto"/>
              <w:jc w:val="center"/>
              <w:rPr>
                <w:ins w:id="941" w:author="Muhammad Subarkah" w:date="2024-12-04T13:49:00Z" w16du:dateUtc="2024-12-04T06:49:00Z"/>
              </w:rPr>
              <w:pPrChange w:id="942" w:author="Muhammad Subarkah" w:date="2024-12-04T13:49:00Z" w16du:dateUtc="2024-12-04T06:49:00Z">
                <w:pPr/>
              </w:pPrChange>
            </w:pPr>
            <w:ins w:id="943" w:author="Muhammad Subarkah" w:date="2024-12-04T13:50:00Z" w16du:dateUtc="2024-12-04T06:50:00Z">
              <w:r>
                <w:t>5.</w:t>
              </w:r>
            </w:ins>
          </w:p>
        </w:tc>
        <w:tc>
          <w:tcPr>
            <w:tcW w:w="1937" w:type="dxa"/>
            <w:vAlign w:val="center"/>
            <w:tcPrChange w:id="944" w:author="Muhammad Subarkah" w:date="2024-12-10T22:33:00Z" w16du:dateUtc="2024-12-10T15:33:00Z">
              <w:tcPr>
                <w:tcW w:w="1942" w:type="dxa"/>
                <w:vAlign w:val="center"/>
              </w:tcPr>
            </w:tcPrChange>
          </w:tcPr>
          <w:p w14:paraId="15D0B6B0" w14:textId="0285FC9D" w:rsidR="00681464" w:rsidRDefault="007C68FE">
            <w:pPr>
              <w:spacing w:line="240" w:lineRule="auto"/>
              <w:jc w:val="left"/>
              <w:rPr>
                <w:ins w:id="945" w:author="Muhammad Subarkah" w:date="2024-12-04T13:49:00Z" w16du:dateUtc="2024-12-04T06:49:00Z"/>
              </w:rPr>
              <w:pPrChange w:id="946" w:author="Muhammad Subarkah" w:date="2024-12-04T13:49:00Z" w16du:dateUtc="2024-12-04T06:49:00Z">
                <w:pPr/>
              </w:pPrChange>
            </w:pPr>
            <w:ins w:id="947" w:author="Muhammad Subarkah" w:date="2024-12-04T13:51:00Z" w16du:dateUtc="2024-12-04T06:51:00Z">
              <w:r>
                <w:t>Penggerak 2</w:t>
              </w:r>
            </w:ins>
          </w:p>
        </w:tc>
        <w:tc>
          <w:tcPr>
            <w:tcW w:w="2039" w:type="dxa"/>
            <w:vAlign w:val="center"/>
            <w:tcPrChange w:id="948" w:author="Muhammad Subarkah" w:date="2024-12-10T22:33:00Z" w16du:dateUtc="2024-12-10T15:33:00Z">
              <w:tcPr>
                <w:tcW w:w="2443" w:type="dxa"/>
                <w:gridSpan w:val="2"/>
                <w:vAlign w:val="center"/>
              </w:tcPr>
            </w:tcPrChange>
          </w:tcPr>
          <w:p w14:paraId="02FD31A4" w14:textId="26AFE8B9" w:rsidR="00681464" w:rsidRDefault="00310E8C">
            <w:pPr>
              <w:spacing w:line="240" w:lineRule="auto"/>
              <w:jc w:val="center"/>
              <w:rPr>
                <w:ins w:id="949" w:author="Muhammad Subarkah" w:date="2024-12-04T13:49:00Z" w16du:dateUtc="2024-12-04T06:49:00Z"/>
              </w:rPr>
              <w:pPrChange w:id="950" w:author="Muhammad Subarkah" w:date="2024-12-04T13:53:00Z" w16du:dateUtc="2024-12-04T06:53:00Z">
                <w:pPr/>
              </w:pPrChange>
            </w:pPr>
            <w:ins w:id="951" w:author="Muhammad Subarkah" w:date="2024-12-04T13:55:00Z" w16du:dateUtc="2024-12-04T06:55:00Z">
              <w:r>
                <w:t xml:space="preserve">Motor </w:t>
              </w:r>
              <w:proofErr w:type="spellStart"/>
              <w:r>
                <w:t>Servo</w:t>
              </w:r>
            </w:ins>
            <w:proofErr w:type="spellEnd"/>
          </w:p>
        </w:tc>
        <w:tc>
          <w:tcPr>
            <w:tcW w:w="2737" w:type="dxa"/>
            <w:vAlign w:val="center"/>
            <w:tcPrChange w:id="952" w:author="Muhammad Subarkah" w:date="2024-12-10T22:33:00Z" w16du:dateUtc="2024-12-10T15:33:00Z">
              <w:tcPr>
                <w:tcW w:w="2418" w:type="dxa"/>
                <w:gridSpan w:val="2"/>
                <w:vAlign w:val="center"/>
              </w:tcPr>
            </w:tcPrChange>
          </w:tcPr>
          <w:p w14:paraId="216D756B" w14:textId="66A355BC" w:rsidR="00681464" w:rsidRDefault="00845739" w:rsidP="004C11FC">
            <w:pPr>
              <w:spacing w:line="240" w:lineRule="auto"/>
              <w:jc w:val="center"/>
              <w:rPr>
                <w:ins w:id="953" w:author="Muhammad Subarkah" w:date="2024-12-04T14:23:00Z" w16du:dateUtc="2024-12-04T07:23:00Z"/>
              </w:rPr>
            </w:pPr>
            <w:proofErr w:type="spellStart"/>
            <w:ins w:id="954" w:author="Muhammad Subarkah" w:date="2024-12-04T21:10:00Z" w16du:dateUtc="2024-12-04T14:10:00Z">
              <w:r w:rsidRPr="00845739">
                <w:t>V</w:t>
              </w:r>
              <w:r w:rsidRPr="007D5D73">
                <w:rPr>
                  <w:i/>
                  <w:iCs/>
                </w:rPr>
                <w:t>in</w:t>
              </w:r>
              <w:proofErr w:type="spellEnd"/>
              <w:r>
                <w:rPr>
                  <w:i/>
                  <w:iCs/>
                </w:rPr>
                <w:t xml:space="preserve"> </w:t>
              </w:r>
            </w:ins>
            <w:ins w:id="955" w:author="Muhammad Subarkah" w:date="2024-12-04T14:22:00Z" w16du:dateUtc="2024-12-04T07:22:00Z">
              <w:r w:rsidR="00C64EF2">
                <w:t>:</w:t>
              </w:r>
              <w:r w:rsidR="00E74A1A">
                <w:t xml:space="preserve"> 4.8-6V</w:t>
              </w:r>
            </w:ins>
          </w:p>
          <w:p w14:paraId="354A7FAB" w14:textId="54898DB9" w:rsidR="00F2187D" w:rsidRPr="00C64EF2" w:rsidRDefault="00F2187D">
            <w:pPr>
              <w:spacing w:line="240" w:lineRule="auto"/>
              <w:jc w:val="center"/>
              <w:rPr>
                <w:ins w:id="956" w:author="Muhammad Subarkah" w:date="2024-12-04T13:50:00Z" w16du:dateUtc="2024-12-04T06:50:00Z"/>
              </w:rPr>
              <w:pPrChange w:id="957" w:author="Muhammad Subarkah" w:date="2024-12-04T13:56:00Z" w16du:dateUtc="2024-12-04T06:56:00Z">
                <w:pPr>
                  <w:spacing w:line="240" w:lineRule="auto"/>
                  <w:jc w:val="left"/>
                </w:pPr>
              </w:pPrChange>
            </w:pPr>
            <w:ins w:id="958" w:author="Muhammad Subarkah" w:date="2024-12-04T14:23:00Z" w16du:dateUtc="2024-12-04T07:23:00Z">
              <w:r>
                <w:t>Torsi</w:t>
              </w:r>
            </w:ins>
            <w:ins w:id="959" w:author="Muhammad Subarkah" w:date="2024-12-04T14:26:00Z" w16du:dateUtc="2024-12-04T07:26:00Z">
              <w:r>
                <w:t xml:space="preserve"> : 2</w:t>
              </w:r>
              <w:r w:rsidR="00D627D6">
                <w:t>.</w:t>
              </w:r>
              <w:r>
                <w:t>5 kg-cm</w:t>
              </w:r>
            </w:ins>
          </w:p>
        </w:tc>
      </w:tr>
      <w:tr w:rsidR="008349A9" w14:paraId="366575A7" w14:textId="77777777" w:rsidTr="00C1475F">
        <w:trPr>
          <w:trHeight w:val="340"/>
          <w:ins w:id="960" w:author="Muhammad Subarkah" w:date="2024-12-04T13:49:00Z"/>
          <w:trPrChange w:id="961" w:author="Muhammad Subarkah" w:date="2024-12-10T22:33:00Z" w16du:dateUtc="2024-12-10T15:33:00Z">
            <w:trPr>
              <w:gridAfter w:val="0"/>
              <w:wAfter w:w="52" w:type="dxa"/>
              <w:trHeight w:val="340"/>
            </w:trPr>
          </w:trPrChange>
        </w:trPr>
        <w:tc>
          <w:tcPr>
            <w:tcW w:w="696" w:type="dxa"/>
            <w:vAlign w:val="center"/>
            <w:tcPrChange w:id="962" w:author="Muhammad Subarkah" w:date="2024-12-10T22:33:00Z" w16du:dateUtc="2024-12-10T15:33:00Z">
              <w:tcPr>
                <w:tcW w:w="698" w:type="dxa"/>
                <w:vAlign w:val="center"/>
              </w:tcPr>
            </w:tcPrChange>
          </w:tcPr>
          <w:p w14:paraId="5704D8C6" w14:textId="1B295F6C" w:rsidR="00681464" w:rsidRDefault="00800507">
            <w:pPr>
              <w:spacing w:line="240" w:lineRule="auto"/>
              <w:jc w:val="center"/>
              <w:rPr>
                <w:ins w:id="963" w:author="Muhammad Subarkah" w:date="2024-12-04T13:49:00Z" w16du:dateUtc="2024-12-04T06:49:00Z"/>
              </w:rPr>
              <w:pPrChange w:id="964" w:author="Muhammad Subarkah" w:date="2024-12-04T13:49:00Z" w16du:dateUtc="2024-12-04T06:49:00Z">
                <w:pPr/>
              </w:pPrChange>
            </w:pPr>
            <w:ins w:id="965" w:author="Muhammad Subarkah" w:date="2024-12-04T13:50:00Z" w16du:dateUtc="2024-12-04T06:50:00Z">
              <w:r>
                <w:t>6.</w:t>
              </w:r>
            </w:ins>
          </w:p>
        </w:tc>
        <w:tc>
          <w:tcPr>
            <w:tcW w:w="1937" w:type="dxa"/>
            <w:vAlign w:val="center"/>
            <w:tcPrChange w:id="966" w:author="Muhammad Subarkah" w:date="2024-12-10T22:33:00Z" w16du:dateUtc="2024-12-10T15:33:00Z">
              <w:tcPr>
                <w:tcW w:w="1942" w:type="dxa"/>
                <w:vAlign w:val="center"/>
              </w:tcPr>
            </w:tcPrChange>
          </w:tcPr>
          <w:p w14:paraId="6FFD0A47" w14:textId="193059E3" w:rsidR="00681464" w:rsidRDefault="00353660">
            <w:pPr>
              <w:spacing w:line="240" w:lineRule="auto"/>
              <w:jc w:val="left"/>
              <w:rPr>
                <w:ins w:id="967" w:author="Muhammad Subarkah" w:date="2024-12-04T13:49:00Z" w16du:dateUtc="2024-12-04T06:49:00Z"/>
              </w:rPr>
              <w:pPrChange w:id="968" w:author="Muhammad Subarkah" w:date="2024-12-04T13:49:00Z" w16du:dateUtc="2024-12-04T06:49:00Z">
                <w:pPr/>
              </w:pPrChange>
            </w:pPr>
            <w:proofErr w:type="spellStart"/>
            <w:ins w:id="969" w:author="Muhammad Subarkah" w:date="2024-12-04T13:53:00Z" w16du:dateUtc="2024-12-04T06:53:00Z">
              <w:r w:rsidRPr="001B4700">
                <w:rPr>
                  <w:i/>
                  <w:iCs/>
                </w:rPr>
                <w:t>Driver</w:t>
              </w:r>
              <w:proofErr w:type="spellEnd"/>
              <w:r w:rsidRPr="001B4700">
                <w:t xml:space="preserve"> Motor</w:t>
              </w:r>
            </w:ins>
          </w:p>
        </w:tc>
        <w:tc>
          <w:tcPr>
            <w:tcW w:w="2039" w:type="dxa"/>
            <w:vAlign w:val="center"/>
            <w:tcPrChange w:id="970" w:author="Muhammad Subarkah" w:date="2024-12-10T22:33:00Z" w16du:dateUtc="2024-12-10T15:33:00Z">
              <w:tcPr>
                <w:tcW w:w="2443" w:type="dxa"/>
                <w:gridSpan w:val="2"/>
                <w:vAlign w:val="center"/>
              </w:tcPr>
            </w:tcPrChange>
          </w:tcPr>
          <w:p w14:paraId="59804AA4" w14:textId="4E552EB4" w:rsidR="00681464" w:rsidRDefault="007813BA">
            <w:pPr>
              <w:spacing w:line="240" w:lineRule="auto"/>
              <w:jc w:val="center"/>
              <w:rPr>
                <w:ins w:id="971" w:author="Muhammad Subarkah" w:date="2024-12-04T13:49:00Z" w16du:dateUtc="2024-12-04T06:49:00Z"/>
              </w:rPr>
              <w:pPrChange w:id="972" w:author="Muhammad Subarkah" w:date="2024-12-04T13:53:00Z" w16du:dateUtc="2024-12-04T06:53:00Z">
                <w:pPr/>
              </w:pPrChange>
            </w:pPr>
            <w:ins w:id="973" w:author="Muhammad Subarkah" w:date="2024-12-04T13:55:00Z" w16du:dateUtc="2024-12-04T06:55:00Z">
              <w:r>
                <w:t>L298N</w:t>
              </w:r>
            </w:ins>
          </w:p>
        </w:tc>
        <w:tc>
          <w:tcPr>
            <w:tcW w:w="2737" w:type="dxa"/>
            <w:vAlign w:val="center"/>
            <w:tcPrChange w:id="974" w:author="Muhammad Subarkah" w:date="2024-12-10T22:33:00Z" w16du:dateUtc="2024-12-10T15:33:00Z">
              <w:tcPr>
                <w:tcW w:w="2418" w:type="dxa"/>
                <w:gridSpan w:val="2"/>
                <w:vAlign w:val="center"/>
              </w:tcPr>
            </w:tcPrChange>
          </w:tcPr>
          <w:p w14:paraId="79A31F4B" w14:textId="37460554" w:rsidR="00EC2E13" w:rsidRDefault="00845739" w:rsidP="00EC2E13">
            <w:pPr>
              <w:spacing w:line="240" w:lineRule="auto"/>
              <w:jc w:val="center"/>
              <w:rPr>
                <w:ins w:id="975" w:author="Muhammad Subarkah" w:date="2024-12-04T14:14:00Z" w16du:dateUtc="2024-12-04T07:14:00Z"/>
              </w:rPr>
            </w:pPr>
            <w:proofErr w:type="spellStart"/>
            <w:ins w:id="976" w:author="Muhammad Subarkah" w:date="2024-12-04T21:10:00Z" w16du:dateUtc="2024-12-04T14:10:00Z">
              <w:r w:rsidRPr="00845739">
                <w:t>V</w:t>
              </w:r>
              <w:r w:rsidRPr="007D5D73">
                <w:rPr>
                  <w:i/>
                  <w:iCs/>
                </w:rPr>
                <w:t>in</w:t>
              </w:r>
              <w:proofErr w:type="spellEnd"/>
              <w:r>
                <w:rPr>
                  <w:i/>
                  <w:iCs/>
                </w:rPr>
                <w:t xml:space="preserve"> </w:t>
              </w:r>
            </w:ins>
            <w:ins w:id="977" w:author="Muhammad Subarkah" w:date="2024-12-04T14:11:00Z" w16du:dateUtc="2024-12-04T07:11:00Z">
              <w:r w:rsidR="00596399">
                <w:t xml:space="preserve">: </w:t>
              </w:r>
            </w:ins>
            <w:ins w:id="978" w:author="Muhammad Subarkah" w:date="2024-12-04T14:12:00Z" w16du:dateUtc="2024-12-04T07:12:00Z">
              <w:r w:rsidR="00596399">
                <w:t>3-40V</w:t>
              </w:r>
            </w:ins>
          </w:p>
          <w:p w14:paraId="440F55CF" w14:textId="1437D7B4" w:rsidR="00596399" w:rsidRDefault="00DF4A86">
            <w:pPr>
              <w:spacing w:line="240" w:lineRule="auto"/>
              <w:jc w:val="center"/>
              <w:rPr>
                <w:ins w:id="979" w:author="Muhammad Subarkah" w:date="2024-12-04T13:50:00Z" w16du:dateUtc="2024-12-04T06:50:00Z"/>
              </w:rPr>
              <w:pPrChange w:id="980" w:author="Muhammad Subarkah" w:date="2024-12-04T14:14:00Z" w16du:dateUtc="2024-12-04T07:14:00Z">
                <w:pPr>
                  <w:spacing w:line="240" w:lineRule="auto"/>
                  <w:jc w:val="left"/>
                </w:pPr>
              </w:pPrChange>
            </w:pPr>
            <w:ins w:id="981" w:author="Muhammad Subarkah" w:date="2024-12-04T21:18:00Z" w16du:dateUtc="2024-12-04T14:18:00Z">
              <w:r>
                <w:t>Ar</w:t>
              </w:r>
              <w:r w:rsidRPr="00DF4A86">
                <w:t>u</w:t>
              </w:r>
              <w:r>
                <w:t>s</w:t>
              </w:r>
            </w:ins>
            <w:ins w:id="982" w:author="Muhammad Subarkah" w:date="2024-12-04T14:21:00Z" w16du:dateUtc="2024-12-04T07:21:00Z">
              <w:r w:rsidR="00F257CD">
                <w:t xml:space="preserve"> L</w:t>
              </w:r>
              <w:r w:rsidR="00F257CD" w:rsidRPr="00F257CD">
                <w:t>u</w:t>
              </w:r>
              <w:r w:rsidR="00F257CD">
                <w:t>aran</w:t>
              </w:r>
            </w:ins>
            <w:ins w:id="983" w:author="Muhammad Subarkah" w:date="2024-12-04T14:20:00Z" w16du:dateUtc="2024-12-04T07:20:00Z">
              <w:r w:rsidR="00F257CD">
                <w:t xml:space="preserve"> </w:t>
              </w:r>
            </w:ins>
            <w:ins w:id="984" w:author="Muhammad Subarkah" w:date="2024-12-04T14:15:00Z" w16du:dateUtc="2024-12-04T07:15:00Z">
              <w:r w:rsidR="00EC2E13">
                <w:t>: 2A</w:t>
              </w:r>
            </w:ins>
          </w:p>
        </w:tc>
      </w:tr>
      <w:tr w:rsidR="008349A9" w14:paraId="3AE8CDED" w14:textId="77777777" w:rsidTr="00C1475F">
        <w:trPr>
          <w:trHeight w:val="340"/>
          <w:ins w:id="985" w:author="Muhammad Subarkah" w:date="2024-12-04T13:49:00Z"/>
          <w:trPrChange w:id="986" w:author="Muhammad Subarkah" w:date="2024-12-10T22:33:00Z" w16du:dateUtc="2024-12-10T15:33:00Z">
            <w:trPr>
              <w:gridAfter w:val="0"/>
              <w:wAfter w:w="52" w:type="dxa"/>
              <w:trHeight w:val="340"/>
            </w:trPr>
          </w:trPrChange>
        </w:trPr>
        <w:tc>
          <w:tcPr>
            <w:tcW w:w="696" w:type="dxa"/>
            <w:vAlign w:val="center"/>
            <w:tcPrChange w:id="987" w:author="Muhammad Subarkah" w:date="2024-12-10T22:33:00Z" w16du:dateUtc="2024-12-10T15:33:00Z">
              <w:tcPr>
                <w:tcW w:w="698" w:type="dxa"/>
                <w:vAlign w:val="center"/>
              </w:tcPr>
            </w:tcPrChange>
          </w:tcPr>
          <w:p w14:paraId="388A4A2E" w14:textId="3567EE59" w:rsidR="00681464" w:rsidRDefault="00800507">
            <w:pPr>
              <w:spacing w:line="240" w:lineRule="auto"/>
              <w:jc w:val="center"/>
              <w:rPr>
                <w:ins w:id="988" w:author="Muhammad Subarkah" w:date="2024-12-04T13:49:00Z" w16du:dateUtc="2024-12-04T06:49:00Z"/>
              </w:rPr>
              <w:pPrChange w:id="989" w:author="Muhammad Subarkah" w:date="2024-12-04T13:49:00Z" w16du:dateUtc="2024-12-04T06:49:00Z">
                <w:pPr/>
              </w:pPrChange>
            </w:pPr>
            <w:ins w:id="990" w:author="Muhammad Subarkah" w:date="2024-12-04T13:50:00Z" w16du:dateUtc="2024-12-04T06:50:00Z">
              <w:r>
                <w:t>7.</w:t>
              </w:r>
            </w:ins>
          </w:p>
        </w:tc>
        <w:tc>
          <w:tcPr>
            <w:tcW w:w="1937" w:type="dxa"/>
            <w:vAlign w:val="center"/>
            <w:tcPrChange w:id="991" w:author="Muhammad Subarkah" w:date="2024-12-10T22:33:00Z" w16du:dateUtc="2024-12-10T15:33:00Z">
              <w:tcPr>
                <w:tcW w:w="1942" w:type="dxa"/>
                <w:vAlign w:val="center"/>
              </w:tcPr>
            </w:tcPrChange>
          </w:tcPr>
          <w:p w14:paraId="2C4CA80B" w14:textId="6430CF8D" w:rsidR="00681464" w:rsidRDefault="00B32B17">
            <w:pPr>
              <w:spacing w:line="240" w:lineRule="auto"/>
              <w:jc w:val="left"/>
              <w:rPr>
                <w:ins w:id="992" w:author="Muhammad Subarkah" w:date="2024-12-04T13:49:00Z" w16du:dateUtc="2024-12-04T06:49:00Z"/>
              </w:rPr>
              <w:pPrChange w:id="993" w:author="Muhammad Subarkah" w:date="2024-12-04T13:49:00Z" w16du:dateUtc="2024-12-04T06:49:00Z">
                <w:pPr/>
              </w:pPrChange>
            </w:pPr>
            <w:commentRangeStart w:id="994"/>
            <w:ins w:id="995" w:author="Muhammad Subarkah" w:date="2024-12-04T13:53:00Z" w16du:dateUtc="2024-12-04T06:53:00Z">
              <w:r w:rsidRPr="001B4700">
                <w:t>Dimensi</w:t>
              </w:r>
              <w:commentRangeEnd w:id="994"/>
              <w:r>
                <w:rPr>
                  <w:rStyle w:val="CommentReference"/>
                </w:rPr>
                <w:commentReference w:id="994"/>
              </w:r>
              <w:r>
                <w:t xml:space="preserve"> Robot</w:t>
              </w:r>
            </w:ins>
          </w:p>
        </w:tc>
        <w:tc>
          <w:tcPr>
            <w:tcW w:w="2039" w:type="dxa"/>
            <w:vAlign w:val="center"/>
            <w:tcPrChange w:id="996" w:author="Muhammad Subarkah" w:date="2024-12-10T22:33:00Z" w16du:dateUtc="2024-12-10T15:33:00Z">
              <w:tcPr>
                <w:tcW w:w="2443" w:type="dxa"/>
                <w:gridSpan w:val="2"/>
                <w:vAlign w:val="center"/>
              </w:tcPr>
            </w:tcPrChange>
          </w:tcPr>
          <w:p w14:paraId="13D785F7" w14:textId="72053929" w:rsidR="00681464" w:rsidRDefault="006E2BF3">
            <w:pPr>
              <w:spacing w:line="240" w:lineRule="auto"/>
              <w:jc w:val="center"/>
              <w:rPr>
                <w:ins w:id="997" w:author="Muhammad Subarkah" w:date="2024-12-04T13:49:00Z" w16du:dateUtc="2024-12-04T06:49:00Z"/>
              </w:rPr>
              <w:pPrChange w:id="998" w:author="Muhammad Subarkah" w:date="2024-12-04T13:53:00Z" w16du:dateUtc="2024-12-04T06:53:00Z">
                <w:pPr/>
              </w:pPrChange>
            </w:pPr>
            <w:ins w:id="999" w:author="Muhammad Subarkah" w:date="2024-12-04T13:54:00Z" w16du:dateUtc="2024-12-04T06:54:00Z">
              <w:r>
                <w:t>P x L x T</w:t>
              </w:r>
            </w:ins>
          </w:p>
        </w:tc>
        <w:tc>
          <w:tcPr>
            <w:tcW w:w="2737" w:type="dxa"/>
            <w:vAlign w:val="center"/>
            <w:tcPrChange w:id="1000" w:author="Muhammad Subarkah" w:date="2024-12-10T22:33:00Z" w16du:dateUtc="2024-12-10T15:33:00Z">
              <w:tcPr>
                <w:tcW w:w="2418" w:type="dxa"/>
                <w:gridSpan w:val="2"/>
                <w:vAlign w:val="center"/>
              </w:tcPr>
            </w:tcPrChange>
          </w:tcPr>
          <w:p w14:paraId="2B2DA26F" w14:textId="1B1D61A3" w:rsidR="00681464" w:rsidRDefault="006027C0">
            <w:pPr>
              <w:spacing w:line="240" w:lineRule="auto"/>
              <w:jc w:val="center"/>
              <w:rPr>
                <w:ins w:id="1001" w:author="Muhammad Subarkah" w:date="2024-12-04T13:50:00Z" w16du:dateUtc="2024-12-04T06:50:00Z"/>
              </w:rPr>
              <w:pPrChange w:id="1002" w:author="Muhammad Subarkah" w:date="2024-12-04T13:56:00Z" w16du:dateUtc="2024-12-04T06:56:00Z">
                <w:pPr>
                  <w:spacing w:line="240" w:lineRule="auto"/>
                  <w:jc w:val="left"/>
                </w:pPr>
              </w:pPrChange>
            </w:pPr>
            <w:ins w:id="1003" w:author="Muhammad Subarkah" w:date="2024-12-04T13:54:00Z" w16du:dateUtc="2024-12-04T06:54:00Z">
              <w:r>
                <w:t>19</w:t>
              </w:r>
              <w:r w:rsidRPr="001B4700">
                <w:t xml:space="preserve"> cm x 1</w:t>
              </w:r>
              <w:r>
                <w:t>9</w:t>
              </w:r>
              <w:bookmarkStart w:id="1004" w:name="OLE_LINK77"/>
              <w:r>
                <w:t>.</w:t>
              </w:r>
              <w:bookmarkEnd w:id="1004"/>
              <w:r w:rsidRPr="001B4700">
                <w:t>5 cm x 12</w:t>
              </w:r>
              <w:r>
                <w:t>.4cm</w:t>
              </w:r>
            </w:ins>
          </w:p>
        </w:tc>
      </w:tr>
      <w:tr w:rsidR="008349A9" w14:paraId="45A97C4A" w14:textId="77777777" w:rsidTr="00C1475F">
        <w:trPr>
          <w:trHeight w:val="340"/>
          <w:ins w:id="1005" w:author="Muhammad Subarkah" w:date="2024-12-04T13:49:00Z"/>
          <w:trPrChange w:id="1006" w:author="Muhammad Subarkah" w:date="2024-12-10T22:33:00Z" w16du:dateUtc="2024-12-10T15:33:00Z">
            <w:trPr>
              <w:gridAfter w:val="0"/>
              <w:wAfter w:w="52" w:type="dxa"/>
              <w:trHeight w:val="340"/>
            </w:trPr>
          </w:trPrChange>
        </w:trPr>
        <w:tc>
          <w:tcPr>
            <w:tcW w:w="696" w:type="dxa"/>
            <w:vAlign w:val="center"/>
            <w:tcPrChange w:id="1007" w:author="Muhammad Subarkah" w:date="2024-12-10T22:33:00Z" w16du:dateUtc="2024-12-10T15:33:00Z">
              <w:tcPr>
                <w:tcW w:w="698" w:type="dxa"/>
                <w:vAlign w:val="center"/>
              </w:tcPr>
            </w:tcPrChange>
          </w:tcPr>
          <w:p w14:paraId="00FB8FF3" w14:textId="39E855F5" w:rsidR="00681464" w:rsidRDefault="00800507">
            <w:pPr>
              <w:spacing w:line="240" w:lineRule="auto"/>
              <w:jc w:val="center"/>
              <w:rPr>
                <w:ins w:id="1008" w:author="Muhammad Subarkah" w:date="2024-12-04T13:49:00Z" w16du:dateUtc="2024-12-04T06:49:00Z"/>
              </w:rPr>
              <w:pPrChange w:id="1009" w:author="Muhammad Subarkah" w:date="2024-12-04T13:49:00Z" w16du:dateUtc="2024-12-04T06:49:00Z">
                <w:pPr/>
              </w:pPrChange>
            </w:pPr>
            <w:ins w:id="1010" w:author="Muhammad Subarkah" w:date="2024-12-04T13:50:00Z" w16du:dateUtc="2024-12-04T06:50:00Z">
              <w:r>
                <w:t>8.</w:t>
              </w:r>
            </w:ins>
          </w:p>
        </w:tc>
        <w:tc>
          <w:tcPr>
            <w:tcW w:w="1937" w:type="dxa"/>
            <w:vAlign w:val="center"/>
            <w:tcPrChange w:id="1011" w:author="Muhammad Subarkah" w:date="2024-12-10T22:33:00Z" w16du:dateUtc="2024-12-10T15:33:00Z">
              <w:tcPr>
                <w:tcW w:w="1942" w:type="dxa"/>
                <w:vAlign w:val="center"/>
              </w:tcPr>
            </w:tcPrChange>
          </w:tcPr>
          <w:p w14:paraId="4DCE12DA" w14:textId="2F50EC9E" w:rsidR="00681464" w:rsidRDefault="00B32B17">
            <w:pPr>
              <w:spacing w:line="240" w:lineRule="auto"/>
              <w:jc w:val="left"/>
              <w:rPr>
                <w:ins w:id="1012" w:author="Muhammad Subarkah" w:date="2024-12-04T13:49:00Z" w16du:dateUtc="2024-12-04T06:49:00Z"/>
              </w:rPr>
              <w:pPrChange w:id="1013" w:author="Muhammad Subarkah" w:date="2024-12-04T13:49:00Z" w16du:dateUtc="2024-12-04T06:49:00Z">
                <w:pPr/>
              </w:pPrChange>
            </w:pPr>
            <w:ins w:id="1014" w:author="Muhammad Subarkah" w:date="2024-12-04T13:53:00Z" w16du:dateUtc="2024-12-04T06:53:00Z">
              <w:r w:rsidRPr="001B4700">
                <w:rPr>
                  <w:i/>
                  <w:iCs/>
                </w:rPr>
                <w:t>Power Supply</w:t>
              </w:r>
            </w:ins>
          </w:p>
        </w:tc>
        <w:tc>
          <w:tcPr>
            <w:tcW w:w="2039" w:type="dxa"/>
            <w:vAlign w:val="center"/>
            <w:tcPrChange w:id="1015" w:author="Muhammad Subarkah" w:date="2024-12-10T22:33:00Z" w16du:dateUtc="2024-12-10T15:33:00Z">
              <w:tcPr>
                <w:tcW w:w="2443" w:type="dxa"/>
                <w:gridSpan w:val="2"/>
                <w:vAlign w:val="center"/>
              </w:tcPr>
            </w:tcPrChange>
          </w:tcPr>
          <w:p w14:paraId="75B60A2A" w14:textId="7D51A019" w:rsidR="00681464" w:rsidRDefault="001252C8">
            <w:pPr>
              <w:spacing w:line="240" w:lineRule="auto"/>
              <w:jc w:val="center"/>
              <w:rPr>
                <w:ins w:id="1016" w:author="Muhammad Subarkah" w:date="2024-12-04T13:49:00Z" w16du:dateUtc="2024-12-04T06:49:00Z"/>
              </w:rPr>
              <w:pPrChange w:id="1017" w:author="Muhammad Subarkah" w:date="2024-12-04T13:53:00Z" w16du:dateUtc="2024-12-04T06:53:00Z">
                <w:pPr/>
              </w:pPrChange>
            </w:pPr>
            <w:ins w:id="1018" w:author="Muhammad Subarkah" w:date="2024-12-04T13:56:00Z" w16du:dateUtc="2024-12-04T06:56:00Z">
              <w:r>
                <w:t>Baterai</w:t>
              </w:r>
            </w:ins>
          </w:p>
        </w:tc>
        <w:tc>
          <w:tcPr>
            <w:tcW w:w="2737" w:type="dxa"/>
            <w:vAlign w:val="center"/>
            <w:tcPrChange w:id="1019" w:author="Muhammad Subarkah" w:date="2024-12-10T22:33:00Z" w16du:dateUtc="2024-12-10T15:33:00Z">
              <w:tcPr>
                <w:tcW w:w="2418" w:type="dxa"/>
                <w:gridSpan w:val="2"/>
                <w:vAlign w:val="center"/>
              </w:tcPr>
            </w:tcPrChange>
          </w:tcPr>
          <w:p w14:paraId="57A49769" w14:textId="77777777" w:rsidR="00681464" w:rsidRDefault="009873B4">
            <w:pPr>
              <w:spacing w:line="240" w:lineRule="auto"/>
              <w:jc w:val="center"/>
              <w:rPr>
                <w:ins w:id="1020" w:author="Muhammad Subarkah" w:date="2024-12-10T22:30:00Z" w16du:dateUtc="2024-12-10T15:30:00Z"/>
              </w:rPr>
            </w:pPr>
            <w:ins w:id="1021" w:author="Muhammad Subarkah" w:date="2024-12-04T13:56:00Z" w16du:dateUtc="2024-12-04T06:56:00Z">
              <w:r>
                <w:t>18650 x 2 B</w:t>
              </w:r>
              <w:r w:rsidRPr="009873B4">
                <w:t>u</w:t>
              </w:r>
              <w:r>
                <w:t>ah</w:t>
              </w:r>
            </w:ins>
          </w:p>
          <w:p w14:paraId="4885D31D" w14:textId="5D5CF132" w:rsidR="003A2CFF" w:rsidRDefault="003A2CFF">
            <w:pPr>
              <w:spacing w:line="240" w:lineRule="auto"/>
              <w:jc w:val="center"/>
              <w:rPr>
                <w:ins w:id="1022" w:author="Muhammad Subarkah" w:date="2024-12-04T13:50:00Z" w16du:dateUtc="2024-12-04T06:50:00Z"/>
              </w:rPr>
              <w:pPrChange w:id="1023" w:author="Muhammad Subarkah" w:date="2024-12-04T13:56:00Z" w16du:dateUtc="2024-12-04T06:56:00Z">
                <w:pPr>
                  <w:spacing w:line="240" w:lineRule="auto"/>
                  <w:jc w:val="left"/>
                </w:pPr>
              </w:pPrChange>
            </w:pPr>
            <w:ins w:id="1024" w:author="Muhammad Subarkah" w:date="2024-12-10T22:30:00Z" w16du:dateUtc="2024-12-10T15:30:00Z">
              <w:r>
                <w:t>3.</w:t>
              </w:r>
            </w:ins>
            <w:ins w:id="1025" w:author="Muhammad Subarkah" w:date="2024-12-10T22:31:00Z" w16du:dateUtc="2024-12-10T15:31:00Z">
              <w:r>
                <w:t>7V 1800mAh</w:t>
              </w:r>
            </w:ins>
          </w:p>
        </w:tc>
      </w:tr>
      <w:tr w:rsidR="008349A9" w14:paraId="2A33B31B" w14:textId="77777777" w:rsidTr="00C1475F">
        <w:trPr>
          <w:trHeight w:val="340"/>
          <w:ins w:id="1026" w:author="Muhammad Subarkah" w:date="2024-12-04T13:52:00Z"/>
          <w:trPrChange w:id="1027" w:author="Muhammad Subarkah" w:date="2024-12-10T22:33:00Z" w16du:dateUtc="2024-12-10T15:33:00Z">
            <w:trPr>
              <w:gridAfter w:val="0"/>
              <w:wAfter w:w="52" w:type="dxa"/>
              <w:trHeight w:val="340"/>
            </w:trPr>
          </w:trPrChange>
        </w:trPr>
        <w:tc>
          <w:tcPr>
            <w:tcW w:w="696" w:type="dxa"/>
            <w:vAlign w:val="center"/>
            <w:tcPrChange w:id="1028" w:author="Muhammad Subarkah" w:date="2024-12-10T22:33:00Z" w16du:dateUtc="2024-12-10T15:33:00Z">
              <w:tcPr>
                <w:tcW w:w="698" w:type="dxa"/>
                <w:vAlign w:val="center"/>
              </w:tcPr>
            </w:tcPrChange>
          </w:tcPr>
          <w:p w14:paraId="3D53B4E5" w14:textId="409A9F56" w:rsidR="00112DE9" w:rsidRDefault="00B32B17" w:rsidP="00D11165">
            <w:pPr>
              <w:spacing w:line="240" w:lineRule="auto"/>
              <w:jc w:val="center"/>
              <w:rPr>
                <w:ins w:id="1029" w:author="Muhammad Subarkah" w:date="2024-12-04T13:52:00Z" w16du:dateUtc="2024-12-04T06:52:00Z"/>
              </w:rPr>
            </w:pPr>
            <w:ins w:id="1030" w:author="Muhammad Subarkah" w:date="2024-12-04T13:53:00Z" w16du:dateUtc="2024-12-04T06:53:00Z">
              <w:r>
                <w:t>9.</w:t>
              </w:r>
            </w:ins>
          </w:p>
        </w:tc>
        <w:tc>
          <w:tcPr>
            <w:tcW w:w="1937" w:type="dxa"/>
            <w:vAlign w:val="center"/>
            <w:tcPrChange w:id="1031" w:author="Muhammad Subarkah" w:date="2024-12-10T22:33:00Z" w16du:dateUtc="2024-12-10T15:33:00Z">
              <w:tcPr>
                <w:tcW w:w="1942" w:type="dxa"/>
                <w:vAlign w:val="center"/>
              </w:tcPr>
            </w:tcPrChange>
          </w:tcPr>
          <w:p w14:paraId="4F4F7900" w14:textId="7FE001C5" w:rsidR="00112DE9" w:rsidRDefault="00B32B17" w:rsidP="007E0DDF">
            <w:pPr>
              <w:spacing w:line="240" w:lineRule="auto"/>
              <w:jc w:val="left"/>
              <w:rPr>
                <w:ins w:id="1032" w:author="Muhammad Subarkah" w:date="2024-12-04T13:52:00Z" w16du:dateUtc="2024-12-04T06:52:00Z"/>
              </w:rPr>
            </w:pPr>
            <w:ins w:id="1033" w:author="Muhammad Subarkah" w:date="2024-12-04T13:53:00Z" w16du:dateUtc="2024-12-04T06:53:00Z">
              <w:r w:rsidRPr="001B4700">
                <w:t>Berat Robot</w:t>
              </w:r>
            </w:ins>
          </w:p>
        </w:tc>
        <w:tc>
          <w:tcPr>
            <w:tcW w:w="2039" w:type="dxa"/>
            <w:vAlign w:val="center"/>
            <w:tcPrChange w:id="1034" w:author="Muhammad Subarkah" w:date="2024-12-10T22:33:00Z" w16du:dateUtc="2024-12-10T15:33:00Z">
              <w:tcPr>
                <w:tcW w:w="2443" w:type="dxa"/>
                <w:gridSpan w:val="2"/>
                <w:vAlign w:val="center"/>
              </w:tcPr>
            </w:tcPrChange>
          </w:tcPr>
          <w:p w14:paraId="36E1DD9A" w14:textId="2BC9F9B9" w:rsidR="00112DE9" w:rsidRDefault="00D3312D">
            <w:pPr>
              <w:spacing w:line="240" w:lineRule="auto"/>
              <w:jc w:val="center"/>
              <w:rPr>
                <w:ins w:id="1035" w:author="Muhammad Subarkah" w:date="2024-12-04T13:52:00Z" w16du:dateUtc="2024-12-04T06:52:00Z"/>
              </w:rPr>
              <w:pPrChange w:id="1036" w:author="Muhammad Subarkah" w:date="2024-12-04T13:53:00Z" w16du:dateUtc="2024-12-04T06:53:00Z">
                <w:pPr>
                  <w:spacing w:line="240" w:lineRule="auto"/>
                  <w:jc w:val="left"/>
                </w:pPr>
              </w:pPrChange>
            </w:pPr>
            <w:ins w:id="1037" w:author="Muhammad Subarkah" w:date="2024-12-04T13:58:00Z" w16du:dateUtc="2024-12-04T06:58:00Z">
              <w:r>
                <w:t>-</w:t>
              </w:r>
            </w:ins>
          </w:p>
        </w:tc>
        <w:tc>
          <w:tcPr>
            <w:tcW w:w="2737" w:type="dxa"/>
            <w:vAlign w:val="center"/>
            <w:tcPrChange w:id="1038" w:author="Muhammad Subarkah" w:date="2024-12-10T22:33:00Z" w16du:dateUtc="2024-12-10T15:33:00Z">
              <w:tcPr>
                <w:tcW w:w="2418" w:type="dxa"/>
                <w:gridSpan w:val="2"/>
                <w:vAlign w:val="center"/>
              </w:tcPr>
            </w:tcPrChange>
          </w:tcPr>
          <w:p w14:paraId="11FF264E" w14:textId="0D916BDD" w:rsidR="00112DE9" w:rsidRDefault="00765AA9">
            <w:pPr>
              <w:spacing w:line="240" w:lineRule="auto"/>
              <w:jc w:val="center"/>
              <w:rPr>
                <w:ins w:id="1039" w:author="Muhammad Subarkah" w:date="2024-12-04T13:52:00Z" w16du:dateUtc="2024-12-04T06:52:00Z"/>
              </w:rPr>
              <w:pPrChange w:id="1040" w:author="Muhammad Subarkah" w:date="2024-12-04T13:56:00Z" w16du:dateUtc="2024-12-04T06:56:00Z">
                <w:pPr>
                  <w:spacing w:line="240" w:lineRule="auto"/>
                  <w:jc w:val="left"/>
                </w:pPr>
              </w:pPrChange>
            </w:pPr>
            <w:ins w:id="1041" w:author="Muhammad Subarkah" w:date="2024-12-04T13:57:00Z" w16du:dateUtc="2024-12-04T06:57:00Z">
              <w:r>
                <w:t>1.2KG</w:t>
              </w:r>
            </w:ins>
          </w:p>
        </w:tc>
      </w:tr>
    </w:tbl>
    <w:p w14:paraId="718779EA" w14:textId="4881DB15" w:rsidR="00A10036" w:rsidRPr="001B4700" w:rsidRDefault="00A10036" w:rsidP="002105C1">
      <w:pPr>
        <w:pStyle w:val="Heading1"/>
        <w:spacing w:after="0"/>
      </w:pPr>
      <w:bookmarkStart w:id="1042" w:name="_Toc184828295"/>
      <w:r w:rsidRPr="001B4700">
        <w:lastRenderedPageBreak/>
        <w:t>BAB II</w:t>
      </w:r>
      <w:r w:rsidR="002325B2" w:rsidRPr="001B4700">
        <w:br/>
      </w:r>
      <w:r w:rsidRPr="001B4700">
        <w:t>KAJIAN PUSTAKA</w:t>
      </w:r>
      <w:bookmarkEnd w:id="1042"/>
    </w:p>
    <w:p w14:paraId="6FE8B58C" w14:textId="2F215689" w:rsidR="00947497" w:rsidRPr="001B4700" w:rsidRDefault="00BF40C5" w:rsidP="00791EA0">
      <w:pPr>
        <w:pStyle w:val="Heading2"/>
        <w:numPr>
          <w:ilvl w:val="0"/>
          <w:numId w:val="55"/>
        </w:numPr>
        <w:ind w:left="567" w:hanging="425"/>
      </w:pPr>
      <w:bookmarkStart w:id="1043" w:name="_Toc184828296"/>
      <w:r w:rsidRPr="001B4700">
        <w:t>Kajian Teori</w:t>
      </w:r>
      <w:bookmarkEnd w:id="1043"/>
    </w:p>
    <w:p w14:paraId="3A4E26CF" w14:textId="6BF06471" w:rsidR="00BF40C5" w:rsidRPr="001B4700" w:rsidRDefault="00BF40C5" w:rsidP="00791EA0">
      <w:pPr>
        <w:pStyle w:val="Heading3"/>
        <w:numPr>
          <w:ilvl w:val="0"/>
          <w:numId w:val="54"/>
        </w:numPr>
        <w:ind w:left="1134" w:hanging="567"/>
      </w:pPr>
      <w:bookmarkStart w:id="1044" w:name="_Toc184828297"/>
      <w:r w:rsidRPr="001B4700">
        <w:t>Penelitian dan Pengembangan</w:t>
      </w:r>
      <w:bookmarkEnd w:id="1044"/>
    </w:p>
    <w:p w14:paraId="0180CDCC" w14:textId="3A804F8A" w:rsidR="00CB052F" w:rsidRPr="001B4700" w:rsidRDefault="00CB052F" w:rsidP="00791EA0">
      <w:pPr>
        <w:spacing w:after="0"/>
        <w:ind w:left="567" w:firstLine="567"/>
      </w:pPr>
      <w:r w:rsidRPr="001B4700">
        <w:t xml:space="preserve">Upaya yang dapat dilakukan individu untuk meningkatkan suatu </w:t>
      </w:r>
      <w:r w:rsidR="00605AC5" w:rsidRPr="001B4700">
        <w:t>produk</w:t>
      </w:r>
      <w:r w:rsidR="000B0A78" w:rsidRPr="001B4700">
        <w:t xml:space="preserve"> agar lebih inovatif dan bermanfaat</w:t>
      </w:r>
      <w:r w:rsidR="00605AC5" w:rsidRPr="001B4700">
        <w:t xml:space="preserve"> </w:t>
      </w:r>
      <w:r w:rsidRPr="001B4700">
        <w:t xml:space="preserve">salah satunya adalah dengan </w:t>
      </w:r>
      <w:proofErr w:type="spellStart"/>
      <w:r w:rsidR="00EB41FD" w:rsidRPr="00EB41FD">
        <w:rPr>
          <w:i/>
          <w:iCs/>
        </w:rPr>
        <w:t>Research</w:t>
      </w:r>
      <w:proofErr w:type="spellEnd"/>
      <w:r w:rsidR="00EB41FD" w:rsidRPr="00EB41FD">
        <w:rPr>
          <w:i/>
          <w:iCs/>
        </w:rPr>
        <w:t xml:space="preserve"> </w:t>
      </w:r>
      <w:proofErr w:type="spellStart"/>
      <w:r w:rsidR="00EB41FD" w:rsidRPr="00EB41FD">
        <w:rPr>
          <w:i/>
          <w:iCs/>
        </w:rPr>
        <w:t>and</w:t>
      </w:r>
      <w:proofErr w:type="spellEnd"/>
      <w:r w:rsidR="00EB41FD" w:rsidRPr="00EB41FD">
        <w:rPr>
          <w:i/>
          <w:iCs/>
        </w:rPr>
        <w:t xml:space="preserve"> Development</w:t>
      </w:r>
      <w:r w:rsidR="00EB41FD">
        <w:t xml:space="preserve"> </w:t>
      </w:r>
      <w:r w:rsidR="00BE66EB">
        <w:t>(</w:t>
      </w:r>
      <w:r w:rsidR="00EB41FD">
        <w:t>R&amp;D</w:t>
      </w:r>
      <w:r w:rsidR="00BE66EB">
        <w:t>)</w:t>
      </w:r>
      <w:r w:rsidR="00D56A2B">
        <w:t xml:space="preserve"> a</w:t>
      </w:r>
      <w:bookmarkStart w:id="1045" w:name="OLE_LINK56"/>
      <w:r w:rsidR="00D56A2B">
        <w:t>t</w:t>
      </w:r>
      <w:bookmarkEnd w:id="1045"/>
      <w:r w:rsidR="00D56A2B">
        <w:t>a</w:t>
      </w:r>
      <w:r w:rsidR="00D56A2B" w:rsidRPr="00D56A2B">
        <w:t>u</w:t>
      </w:r>
      <w:r w:rsidR="00EB41FD">
        <w:t xml:space="preserve"> </w:t>
      </w:r>
      <w:r w:rsidRPr="001B4700">
        <w:t>penelitian pengembangan.</w:t>
      </w:r>
      <w:r w:rsidR="00B45A15">
        <w:t xml:space="preserve"> </w:t>
      </w:r>
      <w:r w:rsidR="006053BB">
        <w:t xml:space="preserve">Metode </w:t>
      </w:r>
      <w:r w:rsidR="00B45A15">
        <w:t>R&amp;D</w:t>
      </w:r>
      <w:r w:rsidRPr="001B4700">
        <w:t xml:space="preserve"> </w:t>
      </w:r>
      <w:r w:rsidR="005A6BB0">
        <w:t xml:space="preserve">ini </w:t>
      </w:r>
      <w:r w:rsidRPr="001B4700">
        <w:t xml:space="preserve">selain </w:t>
      </w:r>
      <w:r w:rsidR="005A6BB0">
        <w:t xml:space="preserve">dapat </w:t>
      </w:r>
      <w:r w:rsidRPr="001B4700">
        <w:t>meningkatkan, namun juga</w:t>
      </w:r>
      <w:r w:rsidR="007D4344">
        <w:t xml:space="preserve"> dapat sebagai </w:t>
      </w:r>
      <w:r w:rsidR="0074320C">
        <w:t>metode</w:t>
      </w:r>
      <w:r w:rsidRPr="001B4700">
        <w:t xml:space="preserve"> evaluasi, mencipta atau menambahkan </w:t>
      </w:r>
      <w:r w:rsidR="00DE2659" w:rsidRPr="001B4700">
        <w:t>terhadap</w:t>
      </w:r>
      <w:r w:rsidRPr="001B4700">
        <w:t xml:space="preserve"> apa yang </w:t>
      </w:r>
      <w:r w:rsidR="00EB0FC2">
        <w:t>telah ada sebel</w:t>
      </w:r>
      <w:r w:rsidR="00EB0FC2" w:rsidRPr="00EB0FC2">
        <w:t>u</w:t>
      </w:r>
      <w:r w:rsidR="00EB0FC2">
        <w:t>mnya</w:t>
      </w:r>
      <w:r w:rsidRPr="001B4700">
        <w:t>.</w:t>
      </w:r>
      <w:r w:rsidR="0045320E">
        <w:t xml:space="preserve"> </w:t>
      </w:r>
      <w:ins w:id="1046" w:author="Muhammad Subarkah" w:date="2024-12-04T23:05:00Z" w16du:dateUtc="2024-12-04T16:05:00Z">
        <w:r w:rsidR="008432AB">
          <w:t xml:space="preserve">“Secara sederhana ‘Penelitian dan Pengembangan’ </w:t>
        </w:r>
        <w:proofErr w:type="spellStart"/>
        <w:r w:rsidR="008432AB">
          <w:t>defenisikan</w:t>
        </w:r>
        <w:proofErr w:type="spellEnd"/>
        <w:r w:rsidR="008432AB">
          <w:t xml:space="preserve"> sebagai metode penelitian yang bertujuan untuk </w:t>
        </w:r>
        <w:proofErr w:type="spellStart"/>
        <w:r w:rsidR="008432AB">
          <w:t>mencaritemukan</w:t>
        </w:r>
        <w:proofErr w:type="spellEnd"/>
        <w:r w:rsidR="008432AB">
          <w:t xml:space="preserve">, memperbaiki, mengembangkan, menghasilkan produk, menguji produk, sampai dihasilkannya suatu produk yang </w:t>
        </w:r>
        <w:proofErr w:type="spellStart"/>
        <w:r w:rsidR="008432AB">
          <w:t>terstandarisasi</w:t>
        </w:r>
        <w:proofErr w:type="spellEnd"/>
        <w:r w:rsidR="008432AB">
          <w:t xml:space="preserve"> sesuai dengan indikator yang ditetapkan”</w:t>
        </w:r>
      </w:ins>
      <w:ins w:id="1047" w:author="Muhammad Subarkah" w:date="2024-12-04T23:11:00Z" w16du:dateUtc="2024-12-04T16:11:00Z">
        <w:r w:rsidR="009E05B8">
          <w:t xml:space="preserve"> </w:t>
        </w:r>
      </w:ins>
      <w:customXmlInsRangeStart w:id="1048" w:author="Muhammad Subarkah" w:date="2024-12-04T23:11:00Z"/>
      <w:sdt>
        <w:sdtPr>
          <w:id w:val="-62641812"/>
          <w:citation/>
        </w:sdtPr>
        <w:sdtContent>
          <w:customXmlInsRangeEnd w:id="1048"/>
          <w:ins w:id="1049" w:author="Muhammad Subarkah" w:date="2024-12-04T23:11:00Z" w16du:dateUtc="2024-12-04T16:11:00Z">
            <w:r w:rsidR="009E05B8">
              <w:fldChar w:fldCharType="begin"/>
            </w:r>
            <w:r w:rsidR="009E05B8">
              <w:rPr>
                <w:lang w:val="en-US"/>
              </w:rPr>
              <w:instrText xml:space="preserve"> CITATION Yub14 \l 1033 </w:instrText>
            </w:r>
          </w:ins>
          <w:r w:rsidR="009E05B8">
            <w:fldChar w:fldCharType="separate"/>
          </w:r>
          <w:r w:rsidR="00FB6838">
            <w:rPr>
              <w:noProof/>
              <w:lang w:val="en-US"/>
            </w:rPr>
            <w:t>(Yuberti, 2014)</w:t>
          </w:r>
          <w:ins w:id="1050" w:author="Muhammad Subarkah" w:date="2024-12-04T23:11:00Z" w16du:dateUtc="2024-12-04T16:11:00Z">
            <w:r w:rsidR="009E05B8">
              <w:fldChar w:fldCharType="end"/>
            </w:r>
          </w:ins>
          <w:customXmlInsRangeStart w:id="1051" w:author="Muhammad Subarkah" w:date="2024-12-04T23:11:00Z"/>
        </w:sdtContent>
      </w:sdt>
      <w:customXmlInsRangeEnd w:id="1051"/>
      <w:del w:id="1052" w:author="Muhammad Subarkah" w:date="2024-12-04T23:05:00Z" w16du:dateUtc="2024-12-04T16:05:00Z">
        <w:r w:rsidR="0034146E" w:rsidRPr="001B4700" w:rsidDel="008432AB">
          <w:delText xml:space="preserve">Borg </w:delText>
        </w:r>
        <w:r w:rsidR="0065511E" w:rsidDel="008432AB">
          <w:delText>dan</w:delText>
        </w:r>
        <w:r w:rsidR="0034146E" w:rsidRPr="001B4700" w:rsidDel="008432AB">
          <w:delText xml:space="preserve"> Gall (1989)</w:delText>
        </w:r>
        <w:r w:rsidR="00030B48" w:rsidDel="008432AB">
          <w:delText xml:space="preserve"> sendiri menyatakan</w:delText>
        </w:r>
        <w:r w:rsidR="0046253B" w:rsidDel="008432AB">
          <w:delText xml:space="preserve"> </w:delText>
        </w:r>
        <w:r w:rsidR="00565C72" w:rsidRPr="001B4700" w:rsidDel="008432AB">
          <w:delText xml:space="preserve"> </w:delText>
        </w:r>
        <w:r w:rsidR="0034146E" w:rsidRPr="001B4700" w:rsidDel="008432AB">
          <w:delText xml:space="preserve">penelitian dan pengembangan merupakan proses yang </w:delText>
        </w:r>
        <w:r w:rsidR="000D59E4" w:rsidDel="008432AB">
          <w:delText>bert</w:delText>
        </w:r>
        <w:r w:rsidR="000D59E4" w:rsidRPr="000D59E4" w:rsidDel="008432AB">
          <w:delText>u</w:delText>
        </w:r>
        <w:r w:rsidR="000D59E4" w:rsidDel="008432AB">
          <w:delText>j</w:delText>
        </w:r>
        <w:r w:rsidR="000D59E4" w:rsidRPr="000D59E4" w:rsidDel="008432AB">
          <w:delText>u</w:delText>
        </w:r>
        <w:r w:rsidR="000D59E4" w:rsidDel="008432AB">
          <w:delText>an</w:delText>
        </w:r>
        <w:r w:rsidR="0034146E" w:rsidRPr="001B4700" w:rsidDel="008432AB">
          <w:delText xml:space="preserve"> untuk mengembangkan dan memvalidasi produk pendidikan</w:delText>
        </w:r>
      </w:del>
      <w:r w:rsidR="0034146E" w:rsidRPr="001B4700">
        <w:t>.</w:t>
      </w:r>
      <w:r w:rsidR="00605AC5" w:rsidRPr="001B4700">
        <w:t xml:space="preserve"> </w:t>
      </w:r>
      <w:r w:rsidR="00E00BD2" w:rsidRPr="001B4700">
        <w:t xml:space="preserve">Oleh karena itu penelitian </w:t>
      </w:r>
      <w:r w:rsidR="000A42AB">
        <w:t>yang dil</w:t>
      </w:r>
      <w:bookmarkStart w:id="1053" w:name="OLE_LINK6"/>
      <w:r w:rsidR="000A42AB">
        <w:t>a</w:t>
      </w:r>
      <w:bookmarkEnd w:id="1053"/>
      <w:r w:rsidR="000A42AB">
        <w:t>k</w:t>
      </w:r>
      <w:r w:rsidR="000A42AB" w:rsidRPr="000A42AB">
        <w:t>u</w:t>
      </w:r>
      <w:r w:rsidR="000A42AB">
        <w:t>kan</w:t>
      </w:r>
      <w:r w:rsidR="00E00BD2" w:rsidRPr="001B4700">
        <w:t xml:space="preserve"> perlu menggunakan cara, langkah</w:t>
      </w:r>
      <w:r w:rsidR="00730ABA" w:rsidRPr="001B4700">
        <w:t>,</w:t>
      </w:r>
      <w:r w:rsidR="00E00BD2" w:rsidRPr="001B4700">
        <w:t xml:space="preserve"> teknik </w:t>
      </w:r>
      <w:r w:rsidR="00730ABA" w:rsidRPr="001B4700">
        <w:t xml:space="preserve">atau metode </w:t>
      </w:r>
      <w:r w:rsidR="00E00BD2" w:rsidRPr="001B4700">
        <w:t xml:space="preserve">sedemikian rupa sehingga </w:t>
      </w:r>
      <w:r w:rsidR="000A42AB">
        <w:t>nantinya didapat</w:t>
      </w:r>
      <w:r w:rsidR="00E00BD2" w:rsidRPr="001B4700">
        <w:t xml:space="preserve"> hasil </w:t>
      </w:r>
      <w:r w:rsidR="00252E60">
        <w:t xml:space="preserve">yang </w:t>
      </w:r>
      <w:r w:rsidR="00E00BD2" w:rsidRPr="001B4700">
        <w:t xml:space="preserve">maksimal. </w:t>
      </w:r>
      <w:r w:rsidR="00A22268" w:rsidRPr="00A22268">
        <w:t>Menurut Sugiyono (2015), metode</w:t>
      </w:r>
      <w:r w:rsidR="0067451A">
        <w:t xml:space="preserve"> R&amp;D</w:t>
      </w:r>
      <w:r w:rsidR="00A22268" w:rsidRPr="00A22268">
        <w:t xml:space="preserve"> </w:t>
      </w:r>
      <w:r w:rsidR="007239B6">
        <w:t>dimaks</w:t>
      </w:r>
      <w:r w:rsidR="007239B6" w:rsidRPr="007239B6">
        <w:t>u</w:t>
      </w:r>
      <w:r w:rsidR="007239B6">
        <w:t>dkan</w:t>
      </w:r>
      <w:r w:rsidR="00A22268" w:rsidRPr="00A22268">
        <w:t xml:space="preserve"> untuk </w:t>
      </w:r>
      <w:r w:rsidR="00252E60">
        <w:t>men</w:t>
      </w:r>
      <w:r w:rsidR="00252E60" w:rsidRPr="00252E60">
        <w:t>u</w:t>
      </w:r>
      <w:r w:rsidR="00252E60">
        <w:t>t</w:t>
      </w:r>
      <w:r w:rsidR="00252E60" w:rsidRPr="00252E60">
        <w:t>u</w:t>
      </w:r>
      <w:r w:rsidR="00252E60">
        <w:t>p kek</w:t>
      </w:r>
      <w:r w:rsidR="00252E60" w:rsidRPr="00252E60">
        <w:t>u</w:t>
      </w:r>
      <w:r w:rsidR="00252E60">
        <w:t>rangan pada</w:t>
      </w:r>
      <w:r w:rsidR="00A22268" w:rsidRPr="00A22268">
        <w:t xml:space="preserve"> produk yang sudah ada sehingga dapat diuji kelayakan dan keefektifannya.</w:t>
      </w:r>
    </w:p>
    <w:p w14:paraId="660CE6FE" w14:textId="08441EF6" w:rsidR="006F1BC0" w:rsidRPr="001B4700" w:rsidRDefault="00BC2EFB" w:rsidP="00791EA0">
      <w:pPr>
        <w:spacing w:after="0"/>
        <w:ind w:left="567" w:firstLine="567"/>
      </w:pPr>
      <w:r>
        <w:t>Terdapat banyak model dalam metode R&amp;D, s</w:t>
      </w:r>
      <w:r w:rsidR="00F07A15" w:rsidRPr="001B4700">
        <w:t>alah satu model</w:t>
      </w:r>
      <w:r w:rsidR="002A6F8A">
        <w:t xml:space="preserve"> terseb</w:t>
      </w:r>
      <w:r w:rsidR="002A6F8A" w:rsidRPr="002A6F8A">
        <w:t>u</w:t>
      </w:r>
      <w:r w:rsidR="002A6F8A">
        <w:t>t</w:t>
      </w:r>
      <w:r w:rsidR="00F07A15" w:rsidRPr="001B4700">
        <w:t xml:space="preserve"> adalah ADDIE</w:t>
      </w:r>
      <w:ins w:id="1054" w:author="Muhammad Subarkah" w:date="2024-12-11T11:04:00Z" w16du:dateUtc="2024-12-11T04:04:00Z">
        <w:r w:rsidR="00A81413">
          <w:t xml:space="preserve"> (</w:t>
        </w:r>
        <w:proofErr w:type="spellStart"/>
        <w:r w:rsidR="00A81413" w:rsidRPr="00A81413">
          <w:rPr>
            <w:i/>
            <w:iCs/>
            <w:rPrChange w:id="1055" w:author="Muhammad Subarkah" w:date="2024-12-11T11:05:00Z" w16du:dateUtc="2024-12-11T04:05:00Z">
              <w:rPr/>
            </w:rPrChange>
          </w:rPr>
          <w:t>Anal</w:t>
        </w:r>
      </w:ins>
      <w:ins w:id="1056" w:author="Muhammad Subarkah" w:date="2024-12-11T11:05:00Z" w16du:dateUtc="2024-12-11T04:05:00Z">
        <w:r w:rsidR="00A81413" w:rsidRPr="00A81413">
          <w:rPr>
            <w:i/>
            <w:iCs/>
            <w:rPrChange w:id="1057" w:author="Muhammad Subarkah" w:date="2024-12-11T11:05:00Z" w16du:dateUtc="2024-12-11T04:05:00Z">
              <w:rPr/>
            </w:rPrChange>
          </w:rPr>
          <w:t>yze</w:t>
        </w:r>
        <w:proofErr w:type="spellEnd"/>
        <w:r w:rsidR="00A81413" w:rsidRPr="00A81413">
          <w:rPr>
            <w:i/>
            <w:iCs/>
            <w:rPrChange w:id="1058" w:author="Muhammad Subarkah" w:date="2024-12-11T11:05:00Z" w16du:dateUtc="2024-12-11T04:05:00Z">
              <w:rPr/>
            </w:rPrChange>
          </w:rPr>
          <w:t xml:space="preserve">, Design, </w:t>
        </w:r>
        <w:proofErr w:type="spellStart"/>
        <w:r w:rsidR="00A81413" w:rsidRPr="00A81413">
          <w:rPr>
            <w:i/>
            <w:iCs/>
            <w:rPrChange w:id="1059" w:author="Muhammad Subarkah" w:date="2024-12-11T11:05:00Z" w16du:dateUtc="2024-12-11T04:05:00Z">
              <w:rPr/>
            </w:rPrChange>
          </w:rPr>
          <w:t>Develop</w:t>
        </w:r>
        <w:proofErr w:type="spellEnd"/>
        <w:r w:rsidR="00A81413" w:rsidRPr="00A81413">
          <w:rPr>
            <w:i/>
            <w:iCs/>
            <w:rPrChange w:id="1060" w:author="Muhammad Subarkah" w:date="2024-12-11T11:05:00Z" w16du:dateUtc="2024-12-11T04:05:00Z">
              <w:rPr/>
            </w:rPrChange>
          </w:rPr>
          <w:t xml:space="preserve">, </w:t>
        </w:r>
        <w:proofErr w:type="spellStart"/>
        <w:r w:rsidR="00A81413" w:rsidRPr="00A81413">
          <w:rPr>
            <w:i/>
            <w:iCs/>
            <w:rPrChange w:id="1061" w:author="Muhammad Subarkah" w:date="2024-12-11T11:05:00Z" w16du:dateUtc="2024-12-11T04:05:00Z">
              <w:rPr/>
            </w:rPrChange>
          </w:rPr>
          <w:t>Implement</w:t>
        </w:r>
        <w:proofErr w:type="spellEnd"/>
        <w:r w:rsidR="00A81413" w:rsidRPr="00A81413">
          <w:rPr>
            <w:i/>
            <w:iCs/>
            <w:rPrChange w:id="1062" w:author="Muhammad Subarkah" w:date="2024-12-11T11:05:00Z" w16du:dateUtc="2024-12-11T04:05:00Z">
              <w:rPr/>
            </w:rPrChange>
          </w:rPr>
          <w:t xml:space="preserve">, </w:t>
        </w:r>
        <w:proofErr w:type="spellStart"/>
        <w:r w:rsidR="00A81413" w:rsidRPr="00A81413">
          <w:rPr>
            <w:i/>
            <w:iCs/>
            <w:rPrChange w:id="1063" w:author="Muhammad Subarkah" w:date="2024-12-11T11:05:00Z" w16du:dateUtc="2024-12-11T04:05:00Z">
              <w:rPr/>
            </w:rPrChange>
          </w:rPr>
          <w:t>Evaluate</w:t>
        </w:r>
        <w:proofErr w:type="spellEnd"/>
        <w:r w:rsidR="00A81413">
          <w:t>)</w:t>
        </w:r>
      </w:ins>
      <w:r w:rsidR="0085728A">
        <w:t xml:space="preserve"> yang dikem</w:t>
      </w:r>
      <w:r w:rsidR="0085728A" w:rsidRPr="0085728A">
        <w:t>u</w:t>
      </w:r>
      <w:r w:rsidR="0085728A">
        <w:t xml:space="preserve">kakan oleh Robert </w:t>
      </w:r>
      <w:proofErr w:type="spellStart"/>
      <w:r w:rsidR="0085728A">
        <w:t>Maribe</w:t>
      </w:r>
      <w:proofErr w:type="spellEnd"/>
      <w:r w:rsidR="0085728A">
        <w:t xml:space="preserve"> </w:t>
      </w:r>
      <w:proofErr w:type="spellStart"/>
      <w:r w:rsidR="0085728A">
        <w:t>Branch</w:t>
      </w:r>
      <w:proofErr w:type="spellEnd"/>
      <w:r w:rsidR="00005934">
        <w:t xml:space="preserve"> pada 2009</w:t>
      </w:r>
      <w:r w:rsidR="00F5234F">
        <w:t xml:space="preserve">. </w:t>
      </w:r>
      <w:r w:rsidR="00EB0981">
        <w:t xml:space="preserve">Dia </w:t>
      </w:r>
      <w:r w:rsidR="00AA02F4" w:rsidRPr="001B4700">
        <w:t xml:space="preserve">menjelaskan bahwa model ADDIE adalah metode </w:t>
      </w:r>
      <w:r w:rsidR="004C0306" w:rsidRPr="001B4700">
        <w:t xml:space="preserve">dalam </w:t>
      </w:r>
      <w:r w:rsidR="00AA02F4" w:rsidRPr="001B4700">
        <w:t xml:space="preserve">penelitian dan pengembangan dengan tahap </w:t>
      </w:r>
      <w:r w:rsidR="002B69B2" w:rsidRPr="001B4700">
        <w:t xml:space="preserve">yang </w:t>
      </w:r>
      <w:r w:rsidR="00AA02F4" w:rsidRPr="001B4700">
        <w:t xml:space="preserve">singkat </w:t>
      </w:r>
      <w:r w:rsidR="0048298B" w:rsidRPr="001B4700">
        <w:t xml:space="preserve">jika </w:t>
      </w:r>
      <w:r w:rsidR="00AA02F4" w:rsidRPr="001B4700">
        <w:t xml:space="preserve">dibandingkan dengan model lainnya. </w:t>
      </w:r>
      <w:r w:rsidR="00850D89" w:rsidRPr="001B4700">
        <w:t xml:space="preserve">Lanjut menurut </w:t>
      </w:r>
      <w:r w:rsidR="008455DA">
        <w:lastRenderedPageBreak/>
        <w:t xml:space="preserve">Robert </w:t>
      </w:r>
      <w:proofErr w:type="spellStart"/>
      <w:r w:rsidR="008455DA">
        <w:t>Maribe</w:t>
      </w:r>
      <w:proofErr w:type="spellEnd"/>
      <w:r w:rsidR="00850D89" w:rsidRPr="001B4700">
        <w:t xml:space="preserve"> </w:t>
      </w:r>
      <w:proofErr w:type="spellStart"/>
      <w:r w:rsidR="00850D89" w:rsidRPr="001B4700">
        <w:t>Branch</w:t>
      </w:r>
      <w:proofErr w:type="spellEnd"/>
      <w:r w:rsidR="00850D89" w:rsidRPr="001B4700">
        <w:t xml:space="preserve"> (2009)</w:t>
      </w:r>
      <w:r w:rsidR="00F02103" w:rsidRPr="001B4700">
        <w:t xml:space="preserve">, ADDIE adalah </w:t>
      </w:r>
      <w:r w:rsidR="0094707E">
        <w:t>kependekan</w:t>
      </w:r>
      <w:r w:rsidR="00F02103" w:rsidRPr="001B4700">
        <w:t xml:space="preserve"> dari </w:t>
      </w:r>
      <w:bookmarkStart w:id="1064" w:name="OLE_LINK49"/>
      <w:proofErr w:type="spellStart"/>
      <w:r w:rsidR="00F02103" w:rsidRPr="001B4700">
        <w:rPr>
          <w:i/>
          <w:iCs/>
        </w:rPr>
        <w:t>Analyze</w:t>
      </w:r>
      <w:proofErr w:type="spellEnd"/>
      <w:r w:rsidR="00051F46">
        <w:rPr>
          <w:i/>
          <w:iCs/>
        </w:rPr>
        <w:t xml:space="preserve"> </w:t>
      </w:r>
      <w:r w:rsidR="00F8565C" w:rsidRPr="00F8565C">
        <w:t>(analisis)</w:t>
      </w:r>
      <w:r w:rsidR="00F02103" w:rsidRPr="001B4700">
        <w:t xml:space="preserve">, </w:t>
      </w:r>
      <w:r w:rsidR="00F02103" w:rsidRPr="001B4700">
        <w:rPr>
          <w:i/>
          <w:iCs/>
        </w:rPr>
        <w:t>Design</w:t>
      </w:r>
      <w:r w:rsidR="00F02103" w:rsidRPr="001B4700">
        <w:t xml:space="preserve"> (</w:t>
      </w:r>
      <w:r w:rsidR="003B07E2">
        <w:t>desain</w:t>
      </w:r>
      <w:r w:rsidR="00F02103" w:rsidRPr="001B4700">
        <w:t xml:space="preserve">), </w:t>
      </w:r>
      <w:proofErr w:type="spellStart"/>
      <w:r w:rsidR="00F02103" w:rsidRPr="001B4700">
        <w:rPr>
          <w:i/>
          <w:iCs/>
        </w:rPr>
        <w:t>Develop</w:t>
      </w:r>
      <w:proofErr w:type="spellEnd"/>
      <w:r w:rsidR="00F02103" w:rsidRPr="001B4700">
        <w:t xml:space="preserve"> (</w:t>
      </w:r>
      <w:r w:rsidR="00B456AD">
        <w:t>m</w:t>
      </w:r>
      <w:r w:rsidR="00F02103" w:rsidRPr="001B4700">
        <w:t xml:space="preserve">engembangkan), </w:t>
      </w:r>
      <w:proofErr w:type="spellStart"/>
      <w:r w:rsidR="00F02103" w:rsidRPr="001B4700">
        <w:rPr>
          <w:i/>
          <w:iCs/>
        </w:rPr>
        <w:t>Implement</w:t>
      </w:r>
      <w:proofErr w:type="spellEnd"/>
      <w:r w:rsidR="00F02103" w:rsidRPr="001B4700">
        <w:t xml:space="preserve"> (</w:t>
      </w:r>
      <w:r w:rsidR="00B456AD">
        <w:t>m</w:t>
      </w:r>
      <w:r w:rsidR="00F02103" w:rsidRPr="001B4700">
        <w:t xml:space="preserve">enerapkan), dan </w:t>
      </w:r>
      <w:proofErr w:type="spellStart"/>
      <w:r w:rsidR="00F02103" w:rsidRPr="001B4700">
        <w:rPr>
          <w:i/>
          <w:iCs/>
        </w:rPr>
        <w:t>Evaluation</w:t>
      </w:r>
      <w:proofErr w:type="spellEnd"/>
      <w:r w:rsidR="00F02103" w:rsidRPr="001B4700">
        <w:t xml:space="preserve"> (</w:t>
      </w:r>
      <w:r w:rsidR="005A252B">
        <w:t>m</w:t>
      </w:r>
      <w:r w:rsidR="00F02103" w:rsidRPr="001B4700">
        <w:t>engevaluasi)</w:t>
      </w:r>
      <w:bookmarkEnd w:id="1064"/>
      <w:r w:rsidR="00F02103" w:rsidRPr="001B4700">
        <w:t>.</w:t>
      </w:r>
      <w:r w:rsidR="00413609" w:rsidRPr="001B4700">
        <w:t xml:space="preserve"> </w:t>
      </w:r>
      <w:r w:rsidR="00F12C45" w:rsidRPr="001B4700">
        <w:t>Langkah</w:t>
      </w:r>
      <w:r w:rsidR="00252E60">
        <w:t xml:space="preserve"> dalam</w:t>
      </w:r>
      <w:r w:rsidR="000A3FB3">
        <w:t xml:space="preserve"> model</w:t>
      </w:r>
      <w:r w:rsidR="00F12C45" w:rsidRPr="001B4700">
        <w:t xml:space="preserve"> ADDIE menurut </w:t>
      </w:r>
      <w:proofErr w:type="spellStart"/>
      <w:r w:rsidR="00F12C45" w:rsidRPr="001B4700">
        <w:t>Mari</w:t>
      </w:r>
      <w:r w:rsidR="00780B52">
        <w:t>b</w:t>
      </w:r>
      <w:r w:rsidR="00F12C45" w:rsidRPr="001B4700">
        <w:t>e</w:t>
      </w:r>
      <w:proofErr w:type="spellEnd"/>
      <w:r w:rsidR="00F12C45" w:rsidRPr="001B4700">
        <w:t xml:space="preserve"> </w:t>
      </w:r>
      <w:proofErr w:type="spellStart"/>
      <w:r w:rsidR="00F12C45" w:rsidRPr="001B4700">
        <w:t>Branch</w:t>
      </w:r>
      <w:proofErr w:type="spellEnd"/>
      <w:r w:rsidR="00B60A47">
        <w:t xml:space="preserve"> dapat dilihat pada gamba</w:t>
      </w:r>
      <w:r w:rsidR="004F5E48">
        <w:t>r di bawah.</w:t>
      </w:r>
      <w:r w:rsidR="00F12C45" w:rsidRPr="001B4700">
        <w:t xml:space="preserve"> </w:t>
      </w:r>
    </w:p>
    <w:p w14:paraId="24645986" w14:textId="5AC48FFC" w:rsidR="009B17DE" w:rsidRPr="001B4700" w:rsidRDefault="0034695D" w:rsidP="0021290A">
      <w:pPr>
        <w:pStyle w:val="Caption"/>
        <w:ind w:left="567"/>
        <w:jc w:val="left"/>
        <w:rPr>
          <w:i w:val="0"/>
          <w:iCs w:val="0"/>
          <w:color w:val="auto"/>
          <w:sz w:val="24"/>
          <w:szCs w:val="24"/>
        </w:rPr>
      </w:pPr>
      <w:bookmarkStart w:id="1065" w:name="_Toc168870529"/>
      <w:bookmarkStart w:id="1066" w:name="_Toc177465731"/>
      <w:bookmarkStart w:id="1067" w:name="_Toc179812255"/>
      <w:bookmarkStart w:id="1068" w:name="_Toc179883276"/>
      <w:bookmarkStart w:id="1069" w:name="_Toc181577679"/>
      <w:bookmarkStart w:id="1070" w:name="_Toc184742788"/>
      <w:bookmarkStart w:id="1071" w:name="_Toc184828403"/>
      <w:r w:rsidRPr="001B4700">
        <w:rPr>
          <w:i w:val="0"/>
          <w:iCs w:val="0"/>
          <w:color w:val="auto"/>
          <w:sz w:val="24"/>
          <w:szCs w:val="24"/>
        </w:rPr>
        <w:t xml:space="preserve">Gambar </w:t>
      </w:r>
      <w:r w:rsidR="001A7DBD" w:rsidRPr="001B4700">
        <w:rPr>
          <w:i w:val="0"/>
          <w:iCs w:val="0"/>
          <w:color w:val="auto"/>
          <w:sz w:val="24"/>
          <w:szCs w:val="24"/>
        </w:rPr>
        <w:fldChar w:fldCharType="begin"/>
      </w:r>
      <w:r w:rsidR="001A7DBD" w:rsidRPr="001B4700">
        <w:rPr>
          <w:i w:val="0"/>
          <w:iCs w:val="0"/>
          <w:color w:val="auto"/>
          <w:sz w:val="24"/>
          <w:szCs w:val="24"/>
        </w:rPr>
        <w:instrText xml:space="preserve"> SEQ Gambar \* ARABIC </w:instrText>
      </w:r>
      <w:r w:rsidR="001A7DBD" w:rsidRPr="001B4700">
        <w:rPr>
          <w:i w:val="0"/>
          <w:iCs w:val="0"/>
          <w:color w:val="auto"/>
          <w:sz w:val="24"/>
          <w:szCs w:val="24"/>
        </w:rPr>
        <w:fldChar w:fldCharType="separate"/>
      </w:r>
      <w:r w:rsidR="0021290A">
        <w:rPr>
          <w:i w:val="0"/>
          <w:iCs w:val="0"/>
          <w:noProof/>
          <w:color w:val="auto"/>
          <w:sz w:val="24"/>
          <w:szCs w:val="24"/>
        </w:rPr>
        <w:t>1</w:t>
      </w:r>
      <w:r w:rsidR="001A7DBD" w:rsidRPr="001B4700">
        <w:rPr>
          <w:i w:val="0"/>
          <w:iCs w:val="0"/>
          <w:color w:val="auto"/>
          <w:sz w:val="24"/>
          <w:szCs w:val="24"/>
        </w:rPr>
        <w:fldChar w:fldCharType="end"/>
      </w:r>
      <w:r w:rsidRPr="001B4700">
        <w:rPr>
          <w:i w:val="0"/>
          <w:iCs w:val="0"/>
          <w:color w:val="auto"/>
          <w:sz w:val="24"/>
          <w:szCs w:val="24"/>
        </w:rPr>
        <w:t xml:space="preserve">. </w:t>
      </w:r>
      <w:r w:rsidR="00BB04A2">
        <w:rPr>
          <w:i w:val="0"/>
          <w:iCs w:val="0"/>
          <w:color w:val="auto"/>
          <w:sz w:val="24"/>
          <w:szCs w:val="24"/>
        </w:rPr>
        <w:t>Model</w:t>
      </w:r>
      <w:r w:rsidRPr="001B4700">
        <w:rPr>
          <w:i w:val="0"/>
          <w:iCs w:val="0"/>
          <w:color w:val="auto"/>
          <w:sz w:val="24"/>
          <w:szCs w:val="24"/>
        </w:rPr>
        <w:t xml:space="preserve"> ADDIE</w:t>
      </w:r>
      <w:bookmarkEnd w:id="1065"/>
      <w:bookmarkEnd w:id="1066"/>
      <w:bookmarkEnd w:id="1067"/>
      <w:bookmarkEnd w:id="1068"/>
      <w:bookmarkEnd w:id="1069"/>
      <w:r w:rsidR="0090518C">
        <w:rPr>
          <w:i w:val="0"/>
          <w:iCs w:val="0"/>
          <w:color w:val="auto"/>
          <w:sz w:val="24"/>
          <w:szCs w:val="24"/>
        </w:rPr>
        <w:t xml:space="preserve"> Pada Metode Penelitian dan Pengembangan</w:t>
      </w:r>
      <w:bookmarkEnd w:id="1070"/>
      <w:bookmarkEnd w:id="1071"/>
    </w:p>
    <w:p w14:paraId="46777E16" w14:textId="77777777" w:rsidR="00BD14EF" w:rsidRPr="001B4700" w:rsidRDefault="006F1BC0">
      <w:pPr>
        <w:keepNext/>
        <w:spacing w:after="0"/>
        <w:ind w:left="567" w:hanging="11"/>
        <w:jc w:val="center"/>
        <w:rPr>
          <w:sz w:val="22"/>
        </w:rPr>
        <w:pPrChange w:id="1072" w:author="Muhammad Subarkah" w:date="2024-12-10T23:03:00Z" w16du:dateUtc="2024-12-10T16:03:00Z">
          <w:pPr>
            <w:keepNext/>
            <w:spacing w:after="0"/>
            <w:ind w:left="720" w:hanging="11"/>
            <w:jc w:val="center"/>
          </w:pPr>
        </w:pPrChange>
      </w:pPr>
      <w:r w:rsidRPr="001B4700">
        <w:rPr>
          <w:noProof/>
        </w:rPr>
        <w:drawing>
          <wp:inline distT="0" distB="0" distL="0" distR="0" wp14:anchorId="00B7E8DD" wp14:editId="1E9C0841">
            <wp:extent cx="3204309" cy="2277373"/>
            <wp:effectExtent l="0" t="0" r="0" b="8890"/>
            <wp:docPr id="2028961699" name="Picture 1" descr="Gambar 1. Model Pengembangan ADDI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bar 1. Model Pengembangan ADDIE | Download Scientific Diagram"/>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3222770" cy="2290494"/>
                    </a:xfrm>
                    <a:prstGeom prst="rect">
                      <a:avLst/>
                    </a:prstGeom>
                    <a:noFill/>
                    <a:ln>
                      <a:noFill/>
                    </a:ln>
                  </pic:spPr>
                </pic:pic>
              </a:graphicData>
            </a:graphic>
          </wp:inline>
        </w:drawing>
      </w:r>
      <w:r w:rsidR="00BD14EF" w:rsidRPr="001B4700">
        <w:rPr>
          <w:sz w:val="22"/>
        </w:rPr>
        <w:t xml:space="preserve"> </w:t>
      </w:r>
    </w:p>
    <w:p w14:paraId="7E8C1E34" w14:textId="45503A15" w:rsidR="00793C64" w:rsidRPr="001B4700" w:rsidRDefault="00BD14EF">
      <w:pPr>
        <w:keepNext/>
        <w:spacing w:after="0"/>
        <w:ind w:left="567" w:hanging="11"/>
        <w:jc w:val="left"/>
        <w:rPr>
          <w:sz w:val="28"/>
          <w:szCs w:val="24"/>
        </w:rPr>
        <w:pPrChange w:id="1073" w:author="Muhammad Subarkah" w:date="2024-12-10T23:03:00Z" w16du:dateUtc="2024-12-10T16:03:00Z">
          <w:pPr>
            <w:keepNext/>
            <w:spacing w:after="0"/>
            <w:ind w:left="720" w:hanging="11"/>
            <w:jc w:val="left"/>
          </w:pPr>
        </w:pPrChange>
      </w:pPr>
      <w:r w:rsidRPr="001B4700">
        <w:rPr>
          <w:szCs w:val="24"/>
        </w:rPr>
        <w:t>(Sumber</w:t>
      </w:r>
      <w:r w:rsidR="0058439C" w:rsidRPr="001B4700">
        <w:rPr>
          <w:szCs w:val="24"/>
        </w:rPr>
        <w:t xml:space="preserve"> </w:t>
      </w:r>
      <w:r w:rsidRPr="001B4700">
        <w:rPr>
          <w:szCs w:val="24"/>
        </w:rPr>
        <w:t xml:space="preserve">: </w:t>
      </w:r>
      <w:r w:rsidR="008455DA">
        <w:rPr>
          <w:szCs w:val="24"/>
        </w:rPr>
        <w:t xml:space="preserve">Robert </w:t>
      </w:r>
      <w:proofErr w:type="spellStart"/>
      <w:r w:rsidR="008455DA">
        <w:rPr>
          <w:szCs w:val="24"/>
        </w:rPr>
        <w:t>Maribe</w:t>
      </w:r>
      <w:proofErr w:type="spellEnd"/>
      <w:r w:rsidRPr="001B4700">
        <w:rPr>
          <w:szCs w:val="24"/>
        </w:rPr>
        <w:t xml:space="preserve"> </w:t>
      </w:r>
      <w:proofErr w:type="spellStart"/>
      <w:r w:rsidRPr="001B4700">
        <w:rPr>
          <w:szCs w:val="24"/>
        </w:rPr>
        <w:t>Branch</w:t>
      </w:r>
      <w:proofErr w:type="spellEnd"/>
      <w:r w:rsidRPr="001B4700">
        <w:rPr>
          <w:szCs w:val="24"/>
        </w:rPr>
        <w:t xml:space="preserve"> 2009)</w:t>
      </w:r>
    </w:p>
    <w:p w14:paraId="489465F4" w14:textId="7E29ED04" w:rsidR="00BF3CC5" w:rsidDel="00103C11" w:rsidRDefault="00AA02F4" w:rsidP="00DC1BAC">
      <w:pPr>
        <w:spacing w:after="0"/>
        <w:ind w:left="567" w:firstLine="567"/>
        <w:rPr>
          <w:del w:id="1074" w:author="Muhammad Subarkah" w:date="2024-12-04T23:14:00Z" w16du:dateUtc="2024-12-04T16:14:00Z"/>
        </w:rPr>
      </w:pPr>
      <w:r w:rsidRPr="001B4700">
        <w:t xml:space="preserve">Model ini terdiri dari lima tahap, dimulai dari Tahap </w:t>
      </w:r>
      <w:proofErr w:type="spellStart"/>
      <w:r w:rsidRPr="001B4700">
        <w:rPr>
          <w:i/>
          <w:iCs/>
        </w:rPr>
        <w:t>Analyze</w:t>
      </w:r>
      <w:proofErr w:type="spellEnd"/>
      <w:r w:rsidRPr="001B4700">
        <w:t xml:space="preserve"> yang bertujuan untuk memahami hubungan antara lingkungan kerja dan situasi kerja. Tahap berikutnya adalah </w:t>
      </w:r>
      <w:r w:rsidRPr="001B4700">
        <w:rPr>
          <w:i/>
          <w:iCs/>
        </w:rPr>
        <w:t>Design</w:t>
      </w:r>
      <w:r w:rsidRPr="001B4700">
        <w:t>, di mana produk dirancang sesuai dengan kebutuhan yang telah diidentifikasi</w:t>
      </w:r>
      <w:r w:rsidR="00713601" w:rsidRPr="001B4700">
        <w:t xml:space="preserve"> sebelumnya</w:t>
      </w:r>
      <w:r w:rsidRPr="001B4700">
        <w:t xml:space="preserve">. </w:t>
      </w:r>
      <w:r w:rsidRPr="001B4700">
        <w:rPr>
          <w:i/>
          <w:iCs/>
        </w:rPr>
        <w:t>Development</w:t>
      </w:r>
      <w:r w:rsidRPr="001B4700">
        <w:t xml:space="preserve"> adalah tahap ketiga</w:t>
      </w:r>
      <w:r w:rsidR="008E01F2" w:rsidRPr="001B4700">
        <w:t xml:space="preserve">, tahap yang </w:t>
      </w:r>
      <w:r w:rsidRPr="001B4700">
        <w:t xml:space="preserve">melibatkan </w:t>
      </w:r>
      <w:r w:rsidR="008E01F2" w:rsidRPr="001B4700">
        <w:t xml:space="preserve">proses </w:t>
      </w:r>
      <w:r w:rsidRPr="001B4700">
        <w:t xml:space="preserve">pengembangan dan pengujian produk. </w:t>
      </w:r>
      <w:r w:rsidR="005173E5" w:rsidRPr="001B4700">
        <w:t>Lalu t</w:t>
      </w:r>
      <w:r w:rsidRPr="001B4700">
        <w:t xml:space="preserve">ahap </w:t>
      </w:r>
      <w:proofErr w:type="spellStart"/>
      <w:r w:rsidRPr="001B4700">
        <w:rPr>
          <w:i/>
          <w:iCs/>
        </w:rPr>
        <w:t>Implement</w:t>
      </w:r>
      <w:proofErr w:type="spellEnd"/>
      <w:r w:rsidRPr="001B4700">
        <w:t>, yang melibatkan penerapan produk yang telah dirancang</w:t>
      </w:r>
      <w:r w:rsidR="00E56219" w:rsidRPr="001B4700">
        <w:t xml:space="preserve"> sebelumnya</w:t>
      </w:r>
      <w:r w:rsidRPr="001B4700">
        <w:t xml:space="preserve"> ke lapangan. </w:t>
      </w:r>
      <w:r w:rsidR="00D331C0" w:rsidRPr="001B4700">
        <w:t>Lalu t</w:t>
      </w:r>
      <w:r w:rsidRPr="001B4700">
        <w:t xml:space="preserve">ahap terakhir, </w:t>
      </w:r>
      <w:proofErr w:type="spellStart"/>
      <w:r w:rsidRPr="001B4700">
        <w:rPr>
          <w:i/>
          <w:iCs/>
        </w:rPr>
        <w:t>Evaluation</w:t>
      </w:r>
      <w:proofErr w:type="spellEnd"/>
      <w:r w:rsidRPr="001B4700">
        <w:t xml:space="preserve">, </w:t>
      </w:r>
      <w:r w:rsidR="0054212B" w:rsidRPr="001B4700">
        <w:t>tahap yang</w:t>
      </w:r>
      <w:r w:rsidRPr="001B4700">
        <w:t xml:space="preserve"> </w:t>
      </w:r>
      <w:r w:rsidR="0054212B" w:rsidRPr="001B4700">
        <w:t xml:space="preserve">bertujuan </w:t>
      </w:r>
      <w:r w:rsidRPr="001B4700">
        <w:t xml:space="preserve">untuk mengevaluasi produk setelah </w:t>
      </w:r>
      <w:r w:rsidR="008D234F" w:rsidRPr="001B4700">
        <w:t xml:space="preserve">proses </w:t>
      </w:r>
      <w:r w:rsidRPr="001B4700">
        <w:t xml:space="preserve">pengujian lapangan. </w:t>
      </w:r>
    </w:p>
    <w:p w14:paraId="27C7B92A" w14:textId="77777777" w:rsidR="00103C11" w:rsidRPr="001B4700" w:rsidRDefault="00103C11">
      <w:pPr>
        <w:spacing w:after="0"/>
        <w:ind w:left="567" w:firstLine="567"/>
        <w:rPr>
          <w:ins w:id="1075" w:author="Muhammad Subarkah" w:date="2024-12-10T23:04:00Z" w16du:dateUtc="2024-12-10T16:04:00Z"/>
        </w:rPr>
        <w:pPrChange w:id="1076" w:author="Muhammad Subarkah" w:date="2024-12-10T23:04:00Z" w16du:dateUtc="2024-12-10T16:04:00Z">
          <w:pPr>
            <w:spacing w:after="0"/>
            <w:ind w:left="720" w:firstLine="414"/>
          </w:pPr>
        </w:pPrChange>
      </w:pPr>
    </w:p>
    <w:p w14:paraId="01B5C70A" w14:textId="3722D179" w:rsidR="00BD5B87" w:rsidRDefault="00BD5B87">
      <w:pPr>
        <w:spacing w:after="0"/>
        <w:ind w:left="567" w:firstLine="567"/>
        <w:rPr>
          <w:ins w:id="1077" w:author="Muhammad Subarkah" w:date="2024-12-04T13:20:00Z" w16du:dateUtc="2024-12-04T06:20:00Z"/>
        </w:rPr>
        <w:pPrChange w:id="1078" w:author="Muhammad Subarkah" w:date="2024-12-10T23:04:00Z" w16du:dateUtc="2024-12-10T16:04:00Z">
          <w:pPr>
            <w:spacing w:line="259" w:lineRule="auto"/>
            <w:jc w:val="left"/>
          </w:pPr>
        </w:pPrChange>
      </w:pPr>
    </w:p>
    <w:p w14:paraId="3DC3C4DB" w14:textId="7370DC39" w:rsidR="00710DA7" w:rsidRPr="001B4700" w:rsidRDefault="00710DA7">
      <w:pPr>
        <w:pStyle w:val="Heading3"/>
        <w:numPr>
          <w:ilvl w:val="0"/>
          <w:numId w:val="54"/>
        </w:numPr>
        <w:ind w:left="1134" w:hanging="567"/>
        <w:pPrChange w:id="1079" w:author="Muhammad Subarkah" w:date="2024-12-10T23:04:00Z" w16du:dateUtc="2024-12-10T16:04:00Z">
          <w:pPr>
            <w:pStyle w:val="Heading3"/>
            <w:ind w:left="1134" w:hanging="414"/>
          </w:pPr>
        </w:pPrChange>
      </w:pPr>
      <w:bookmarkStart w:id="1080" w:name="_Toc184828298"/>
      <w:r w:rsidRPr="001B4700">
        <w:lastRenderedPageBreak/>
        <w:t>Media Pembelajaran</w:t>
      </w:r>
      <w:bookmarkEnd w:id="1080"/>
    </w:p>
    <w:p w14:paraId="62FCC9A6" w14:textId="75429EA6" w:rsidR="0014612B" w:rsidRDefault="001176EC">
      <w:pPr>
        <w:spacing w:after="0"/>
        <w:ind w:left="567" w:firstLine="567"/>
        <w:pPrChange w:id="1081" w:author="Muhammad Subarkah" w:date="2024-12-10T23:04:00Z" w16du:dateUtc="2024-12-10T16:04:00Z">
          <w:pPr>
            <w:spacing w:after="0"/>
            <w:ind w:left="720" w:firstLine="357"/>
          </w:pPr>
        </w:pPrChange>
      </w:pPr>
      <w:proofErr w:type="spellStart"/>
      <w:r>
        <w:rPr>
          <w:i/>
          <w:iCs/>
        </w:rPr>
        <w:t>M</w:t>
      </w:r>
      <w:r w:rsidR="004F7FE5" w:rsidRPr="001B4700">
        <w:rPr>
          <w:i/>
          <w:iCs/>
        </w:rPr>
        <w:t>edius</w:t>
      </w:r>
      <w:proofErr w:type="spellEnd"/>
      <w:r w:rsidR="004F7FE5" w:rsidRPr="001B4700">
        <w:t xml:space="preserve"> </w:t>
      </w:r>
      <w:r>
        <w:t>mer</w:t>
      </w:r>
      <w:r w:rsidRPr="001176EC">
        <w:t>u</w:t>
      </w:r>
      <w:r>
        <w:t xml:space="preserve">pakan bahasa latin </w:t>
      </w:r>
      <w:r w:rsidR="00516D40" w:rsidRPr="00516D40">
        <w:t>u</w:t>
      </w:r>
      <w:r w:rsidR="00516D40">
        <w:t>nt</w:t>
      </w:r>
      <w:r w:rsidR="00516D40" w:rsidRPr="00516D40">
        <w:t>u</w:t>
      </w:r>
      <w:r w:rsidR="00516D40">
        <w:t xml:space="preserve">k </w:t>
      </w:r>
      <w:r>
        <w:t>media</w:t>
      </w:r>
      <w:r w:rsidR="00083864">
        <w:t>,</w:t>
      </w:r>
      <w:r w:rsidR="000A48EB">
        <w:t xml:space="preserve"> bent</w:t>
      </w:r>
      <w:r w:rsidR="000A48EB" w:rsidRPr="000A48EB">
        <w:t>u</w:t>
      </w:r>
      <w:r w:rsidR="000A48EB">
        <w:t>k</w:t>
      </w:r>
      <w:r w:rsidR="004F7FE5" w:rsidRPr="001B4700">
        <w:t xml:space="preserve"> jamak dari </w:t>
      </w:r>
      <w:r w:rsidR="004F7FE5" w:rsidRPr="001B4700">
        <w:rPr>
          <w:i/>
          <w:iCs/>
        </w:rPr>
        <w:t>medium</w:t>
      </w:r>
      <w:r w:rsidR="004F7FE5" w:rsidRPr="001B4700">
        <w:t xml:space="preserve"> yang berarti perantara atau penyalur</w:t>
      </w:r>
      <w:r w:rsidR="004C3CAE" w:rsidRPr="001B4700">
        <w:t>.</w:t>
      </w:r>
      <w:r w:rsidR="0078567D" w:rsidRPr="001B4700">
        <w:t xml:space="preserve"> Media pembelajaran merupakan teknologi pembawa pesan yang memiliki peran krusial dalam</w:t>
      </w:r>
      <w:r w:rsidR="00787345">
        <w:t xml:space="preserve"> berlangs</w:t>
      </w:r>
      <w:r w:rsidR="00787345" w:rsidRPr="00787345">
        <w:t>u</w:t>
      </w:r>
      <w:r w:rsidR="00787345">
        <w:t>ngnya proses</w:t>
      </w:r>
      <w:r w:rsidR="0078567D" w:rsidRPr="001B4700">
        <w:t xml:space="preserve"> pembelajaran</w:t>
      </w:r>
      <w:r w:rsidR="00B87728" w:rsidRPr="001B4700">
        <w:t xml:space="preserve">. </w:t>
      </w:r>
      <w:r w:rsidR="00BF4062">
        <w:t>Dari beberapa pendapat para ahli,</w:t>
      </w:r>
      <w:r w:rsidR="0014612B">
        <w:t xml:space="preserve"> </w:t>
      </w:r>
      <w:r w:rsidR="003E5E71">
        <w:t>disi</w:t>
      </w:r>
      <w:bookmarkStart w:id="1082" w:name="OLE_LINK5"/>
      <w:r w:rsidR="003E5E71">
        <w:t>m</w:t>
      </w:r>
      <w:bookmarkEnd w:id="1082"/>
      <w:r w:rsidR="003E5E71">
        <w:t>p</w:t>
      </w:r>
      <w:r w:rsidR="003E5E71" w:rsidRPr="003E5E71">
        <w:t>u</w:t>
      </w:r>
      <w:r w:rsidR="003E5E71">
        <w:t>lkan</w:t>
      </w:r>
      <w:r w:rsidR="00267396">
        <w:t xml:space="preserve"> bahwa</w:t>
      </w:r>
      <w:r w:rsidR="00F37614">
        <w:t xml:space="preserve"> f</w:t>
      </w:r>
      <w:r w:rsidR="00F37614" w:rsidRPr="00F37614">
        <w:t>u</w:t>
      </w:r>
      <w:r w:rsidR="00F37614">
        <w:t>ngsi dari media pembelajaran ialah sebagai jal</w:t>
      </w:r>
      <w:r w:rsidR="00F37614" w:rsidRPr="00F37614">
        <w:t>u</w:t>
      </w:r>
      <w:r w:rsidR="00F37614">
        <w:t>r penting dalam proses transfer informasi antara pendidik dan peserta didik</w:t>
      </w:r>
      <w:r w:rsidR="0014612B">
        <w:t xml:space="preserve">. Rusman (2012) mendefinisikan media pembelajaran sebagai alat atau bahan yang memfasilitasi transfer informasi dari sumber ke penerima. Marsudi (2016) juga menjelaskan bahwa media pembelajaran merupakan sarana yang dapat meningkatkan </w:t>
      </w:r>
      <w:r w:rsidR="003F730D">
        <w:t>dan mempercepat tercapainya t</w:t>
      </w:r>
      <w:r w:rsidR="003F730D" w:rsidRPr="00C140A4">
        <w:t>u</w:t>
      </w:r>
      <w:r w:rsidR="003F730D">
        <w:t>j</w:t>
      </w:r>
      <w:r w:rsidR="003F730D" w:rsidRPr="00C140A4">
        <w:t>u</w:t>
      </w:r>
      <w:r w:rsidR="003F730D">
        <w:t>an belajar mengajar</w:t>
      </w:r>
      <w:r w:rsidR="0014612B">
        <w:t>. Daryanto (2016) menekankan nilai media pembelajaran sebagai alat dan sumber daya yang diintegrasikan ke dalam proses pembelajaran, sementara Azhar Arsyad (2014) menyoroti peran esensialnya sebagai komponen yang tidak terpisahkan dari kegiatan pendidikan.</w:t>
      </w:r>
    </w:p>
    <w:p w14:paraId="3F27A292" w14:textId="0C58B34E" w:rsidR="00F17B66" w:rsidRDefault="0014612B">
      <w:pPr>
        <w:spacing w:after="0"/>
        <w:ind w:left="567" w:firstLine="567"/>
        <w:pPrChange w:id="1083" w:author="Muhammad Subarkah" w:date="2024-12-10T23:05:00Z" w16du:dateUtc="2024-12-10T16:05:00Z">
          <w:pPr>
            <w:spacing w:after="0"/>
            <w:ind w:left="720" w:firstLine="357"/>
          </w:pPr>
        </w:pPrChange>
      </w:pPr>
      <w:r>
        <w:t xml:space="preserve">Dari berbagai pandangan tersebut, media pembelajaran dapat disimpulkan sebagai alat atau sarana yang memungkinkan pendidik menyampaikan informasi secara efektif kepada peserta didik sesuai dengan tujuan pembelajaran. Pandangan ini juga diperkuat oleh beberapa </w:t>
      </w:r>
      <w:r w:rsidR="00252246">
        <w:t>ahli</w:t>
      </w:r>
      <w:r>
        <w:t xml:space="preserve"> lainnya, seperti </w:t>
      </w:r>
      <w:proofErr w:type="spellStart"/>
      <w:r>
        <w:t>Briggs</w:t>
      </w:r>
      <w:proofErr w:type="spellEnd"/>
      <w:r>
        <w:t xml:space="preserve"> (1977), </w:t>
      </w:r>
      <w:proofErr w:type="spellStart"/>
      <w:r>
        <w:t>Heinich</w:t>
      </w:r>
      <w:proofErr w:type="spellEnd"/>
      <w:r>
        <w:t xml:space="preserve"> </w:t>
      </w:r>
      <w:proofErr w:type="spellStart"/>
      <w:r>
        <w:t>et</w:t>
      </w:r>
      <w:proofErr w:type="spellEnd"/>
      <w:r>
        <w:t xml:space="preserve"> </w:t>
      </w:r>
      <w:proofErr w:type="spellStart"/>
      <w:r>
        <w:t>al.</w:t>
      </w:r>
      <w:proofErr w:type="spellEnd"/>
      <w:r>
        <w:t xml:space="preserve"> (1986), dan </w:t>
      </w:r>
      <w:r w:rsidRPr="0014612B">
        <w:rPr>
          <w:i/>
          <w:iCs/>
        </w:rPr>
        <w:t xml:space="preserve">National </w:t>
      </w:r>
      <w:proofErr w:type="spellStart"/>
      <w:r w:rsidRPr="0014612B">
        <w:rPr>
          <w:i/>
          <w:iCs/>
        </w:rPr>
        <w:t>Education</w:t>
      </w:r>
      <w:proofErr w:type="spellEnd"/>
      <w:r w:rsidRPr="0014612B">
        <w:rPr>
          <w:i/>
          <w:iCs/>
        </w:rPr>
        <w:t xml:space="preserve"> </w:t>
      </w:r>
      <w:proofErr w:type="spellStart"/>
      <w:r w:rsidRPr="0014612B">
        <w:rPr>
          <w:i/>
          <w:iCs/>
        </w:rPr>
        <w:t>Association</w:t>
      </w:r>
      <w:proofErr w:type="spellEnd"/>
      <w:r>
        <w:t xml:space="preserve"> (1969), yang mendeskripsikan media pembelajaran sebagai sarana fisik atau komunikasi yang membantu dalam menyampaikan pesan, </w:t>
      </w:r>
      <w:r>
        <w:lastRenderedPageBreak/>
        <w:t>konten, atau informasi pendidikan, sehingga mendukung pencapaian hasil belajar yang optimal.</w:t>
      </w:r>
    </w:p>
    <w:p w14:paraId="67F52169" w14:textId="6D383DB5" w:rsidR="00786B12" w:rsidRPr="001B4700" w:rsidRDefault="00E82771">
      <w:pPr>
        <w:pStyle w:val="ListParagraph"/>
        <w:numPr>
          <w:ilvl w:val="1"/>
          <w:numId w:val="1"/>
        </w:numPr>
        <w:spacing w:after="0"/>
        <w:ind w:left="1134" w:hanging="567"/>
        <w:pPrChange w:id="1084" w:author="Muhammad Subarkah" w:date="2024-12-10T23:05:00Z" w16du:dateUtc="2024-12-10T16:05:00Z">
          <w:pPr>
            <w:pStyle w:val="ListParagraph"/>
            <w:numPr>
              <w:ilvl w:val="1"/>
              <w:numId w:val="1"/>
            </w:numPr>
            <w:spacing w:after="0"/>
            <w:ind w:left="1440" w:hanging="360"/>
          </w:pPr>
        </w:pPrChange>
      </w:pPr>
      <w:r w:rsidRPr="001B4700">
        <w:t xml:space="preserve">Manfaat </w:t>
      </w:r>
      <w:r>
        <w:t xml:space="preserve">dan </w:t>
      </w:r>
      <w:r w:rsidR="00786B12" w:rsidRPr="001B4700">
        <w:t>Tujuan Media Pembelajaran</w:t>
      </w:r>
    </w:p>
    <w:p w14:paraId="40C3C406" w14:textId="4BE78FE8" w:rsidR="00A93CD1" w:rsidRPr="001B4700" w:rsidRDefault="00C94C7C">
      <w:pPr>
        <w:spacing w:after="0"/>
        <w:ind w:left="567" w:firstLine="567"/>
        <w:pPrChange w:id="1085" w:author="Muhammad Subarkah" w:date="2024-12-10T23:05:00Z" w16du:dateUtc="2024-12-10T16:05:00Z">
          <w:pPr>
            <w:spacing w:after="0"/>
            <w:ind w:left="1080" w:firstLine="360"/>
          </w:pPr>
        </w:pPrChange>
      </w:pPr>
      <w:r w:rsidRPr="00C94C7C">
        <w:t>Dalam konteks kegiatan pembelajaran, media pembelajaran berperan sebagai elemen pendukung krusial</w:t>
      </w:r>
      <w:r w:rsidR="00C65B12">
        <w:t xml:space="preserve"> </w:t>
      </w:r>
      <w:r w:rsidR="00C65B12" w:rsidRPr="00C65B12">
        <w:t>u</w:t>
      </w:r>
      <w:r w:rsidR="00C65B12">
        <w:t>nt</w:t>
      </w:r>
      <w:r w:rsidR="00C65B12" w:rsidRPr="00C65B12">
        <w:t>u</w:t>
      </w:r>
      <w:r w:rsidR="000F5848">
        <w:t xml:space="preserve">k mencapai </w:t>
      </w:r>
      <w:r w:rsidRPr="00C94C7C">
        <w:t xml:space="preserve">tujuan pembelajaran yang </w:t>
      </w:r>
      <w:r w:rsidR="007D2D57">
        <w:t xml:space="preserve">telah </w:t>
      </w:r>
      <w:r w:rsidR="009E7D1A">
        <w:t>di tent</w:t>
      </w:r>
      <w:r w:rsidR="009E7D1A" w:rsidRPr="009E7D1A">
        <w:t>u</w:t>
      </w:r>
      <w:r w:rsidR="009E7D1A">
        <w:t>kan</w:t>
      </w:r>
      <w:r w:rsidR="00A93CD1" w:rsidRPr="001B4700">
        <w:t xml:space="preserve">. </w:t>
      </w:r>
      <w:r w:rsidR="0006122F">
        <w:t>Karena media pembelaja</w:t>
      </w:r>
      <w:bookmarkStart w:id="1086" w:name="OLE_LINK34"/>
      <w:r w:rsidR="0006122F">
        <w:t>r</w:t>
      </w:r>
      <w:bookmarkEnd w:id="1086"/>
      <w:r w:rsidR="0006122F">
        <w:t>an j</w:t>
      </w:r>
      <w:r w:rsidR="0006122F" w:rsidRPr="0006122F">
        <w:t>u</w:t>
      </w:r>
      <w:r w:rsidR="0006122F">
        <w:t xml:space="preserve">ga </w:t>
      </w:r>
      <w:r w:rsidR="0006122F" w:rsidRPr="001B4700">
        <w:t xml:space="preserve">sarana komunikasi dan media transfer informasi dan atau pengetahuan </w:t>
      </w:r>
      <w:r w:rsidR="00E44118">
        <w:t>antara</w:t>
      </w:r>
      <w:r w:rsidR="0006122F" w:rsidRPr="001B4700">
        <w:t xml:space="preserve"> pendidik </w:t>
      </w:r>
      <w:r w:rsidR="00E44118">
        <w:t>dan</w:t>
      </w:r>
      <w:r w:rsidR="0006122F" w:rsidRPr="001B4700">
        <w:t xml:space="preserve"> peserta didik</w:t>
      </w:r>
      <w:r w:rsidR="0006122F">
        <w:t>, p</w:t>
      </w:r>
      <w:r w:rsidR="00346512">
        <w:t>emanfaatan</w:t>
      </w:r>
      <w:r w:rsidR="00400CEE" w:rsidRPr="001B4700">
        <w:t xml:space="preserve"> media pembelajaran</w:t>
      </w:r>
      <w:r w:rsidR="003D73A5">
        <w:t xml:space="preserve"> dalam kegiatan pembelajaran</w:t>
      </w:r>
      <w:r w:rsidR="00400CEE" w:rsidRPr="001B4700">
        <w:t xml:space="preserve"> dapat </w:t>
      </w:r>
      <w:r w:rsidR="003D73A5">
        <w:t>menambah</w:t>
      </w:r>
      <w:r w:rsidR="00400CEE" w:rsidRPr="001B4700">
        <w:t xml:space="preserve"> pemahaman materi serta menambah motivasi belajar peserta didik</w:t>
      </w:r>
      <w:r w:rsidR="00BE4500" w:rsidRPr="001B4700">
        <w:t>.</w:t>
      </w:r>
      <w:r w:rsidR="002F057E" w:rsidRPr="001B4700">
        <w:t xml:space="preserve"> M</w:t>
      </w:r>
      <w:del w:id="1087" w:author="Muhammad Subarkah" w:date="2024-12-10T02:42:00Z" w16du:dateUtc="2024-12-09T19:42:00Z">
        <w:r w:rsidR="002F057E" w:rsidRPr="001B4700" w:rsidDel="00B47691">
          <w:delText>enurut Zahara Mustika (2015) m</w:delText>
        </w:r>
      </w:del>
      <w:r w:rsidR="002F057E" w:rsidRPr="001B4700">
        <w:t xml:space="preserve">edia pembelajaran memiliki tiga manfaat </w:t>
      </w:r>
      <w:r w:rsidR="00BE6C61">
        <w:t>pada saat kegiatan</w:t>
      </w:r>
      <w:r w:rsidR="002F057E" w:rsidRPr="001B4700">
        <w:t xml:space="preserve"> pembelajaran yaitu: (1) sebagai alat untuk memperjelas materi pembelajaran ketika pendidik menyampaikan pembelajaran sehingga tidak hanya disampaikan secara verbal, (2) </w:t>
      </w:r>
      <w:r w:rsidR="00BE0C17">
        <w:t xml:space="preserve">menjadi </w:t>
      </w:r>
      <w:r w:rsidR="002F057E" w:rsidRPr="001B4700">
        <w:t xml:space="preserve">alat </w:t>
      </w:r>
      <w:r w:rsidR="001661BB">
        <w:t>yang dapat</w:t>
      </w:r>
      <w:r w:rsidR="002F057E" w:rsidRPr="001B4700">
        <w:t xml:space="preserve"> menstimulasi dan memicu peserta didik mengkaji lebih dalam materi pembelajaran, (3) sebagai sumber belajar dikarenakan berisikan materi – materi belajar yang harus dipahami secara individu ataupun kelompok</w:t>
      </w:r>
      <w:ins w:id="1088" w:author="Muhammad Subarkah" w:date="2024-12-10T02:43:00Z" w16du:dateUtc="2024-12-09T19:43:00Z">
        <w:r w:rsidR="004A0A55">
          <w:t xml:space="preserve"> </w:t>
        </w:r>
      </w:ins>
      <w:del w:id="1089" w:author="Muhammad Subarkah" w:date="2024-12-10T02:43:00Z" w16du:dateUtc="2024-12-09T19:43:00Z">
        <w:r w:rsidR="002F057E" w:rsidRPr="001B4700" w:rsidDel="004A0A55">
          <w:delText>.</w:delText>
        </w:r>
        <w:r w:rsidR="002A70A9" w:rsidRPr="001B4700" w:rsidDel="004A0A55">
          <w:delText xml:space="preserve"> </w:delText>
        </w:r>
      </w:del>
      <w:customXmlInsRangeStart w:id="1090" w:author="Muhammad Subarkah" w:date="2024-12-10T02:43:00Z"/>
      <w:sdt>
        <w:sdtPr>
          <w:id w:val="1000924686"/>
          <w:citation/>
        </w:sdtPr>
        <w:sdtContent>
          <w:customXmlInsRangeEnd w:id="1090"/>
          <w:ins w:id="1091" w:author="Muhammad Subarkah" w:date="2024-12-10T02:43:00Z" w16du:dateUtc="2024-12-09T19:43:00Z">
            <w:r w:rsidR="004A0A55">
              <w:fldChar w:fldCharType="begin"/>
            </w:r>
            <w:r w:rsidR="004A0A55">
              <w:rPr>
                <w:lang w:val="en-US"/>
              </w:rPr>
              <w:instrText xml:space="preserve"> CITATION Zah \l 1033 </w:instrText>
            </w:r>
          </w:ins>
          <w:r w:rsidR="004A0A55">
            <w:fldChar w:fldCharType="separate"/>
          </w:r>
          <w:r w:rsidR="00FB6838">
            <w:rPr>
              <w:noProof/>
              <w:lang w:val="en-US"/>
            </w:rPr>
            <w:t>(Mustika, 2015)</w:t>
          </w:r>
          <w:ins w:id="1092" w:author="Muhammad Subarkah" w:date="2024-12-10T02:43:00Z" w16du:dateUtc="2024-12-09T19:43:00Z">
            <w:r w:rsidR="004A0A55">
              <w:fldChar w:fldCharType="end"/>
            </w:r>
          </w:ins>
          <w:customXmlInsRangeStart w:id="1093" w:author="Muhammad Subarkah" w:date="2024-12-10T02:43:00Z"/>
        </w:sdtContent>
      </w:sdt>
      <w:customXmlInsRangeEnd w:id="1093"/>
    </w:p>
    <w:p w14:paraId="1E518755" w14:textId="5DF825E2" w:rsidR="003C6109" w:rsidRPr="001B4700" w:rsidRDefault="003C6109">
      <w:pPr>
        <w:spacing w:after="0"/>
        <w:ind w:left="567" w:firstLine="567"/>
        <w:pPrChange w:id="1094" w:author="Muhammad Subarkah" w:date="2024-12-10T23:05:00Z" w16du:dateUtc="2024-12-10T16:05:00Z">
          <w:pPr>
            <w:spacing w:after="0"/>
            <w:ind w:left="1080" w:firstLine="360"/>
          </w:pPr>
        </w:pPrChange>
      </w:pPr>
      <w:del w:id="1095" w:author="Muhammad Subarkah" w:date="2024-12-10T02:41:00Z" w16du:dateUtc="2024-12-09T19:41:00Z">
        <w:r w:rsidRPr="001B4700" w:rsidDel="008D3779">
          <w:delText xml:space="preserve">Bagas (2018) </w:delText>
        </w:r>
        <w:r w:rsidR="00B91D64" w:rsidRPr="001B4700" w:rsidDel="008D3779">
          <w:delText>berpendapat</w:delText>
        </w:r>
        <w:r w:rsidRPr="001B4700" w:rsidDel="008D3779">
          <w:delText xml:space="preserve"> bahwa ada b</w:delText>
        </w:r>
      </w:del>
      <w:ins w:id="1096" w:author="Muhammad Subarkah" w:date="2024-12-10T02:41:00Z" w16du:dateUtc="2024-12-09T19:41:00Z">
        <w:r w:rsidR="008D3779">
          <w:t>B</w:t>
        </w:r>
      </w:ins>
      <w:r w:rsidRPr="001B4700">
        <w:t xml:space="preserve">eberapa peranan penting dari media pembelajaran yaitu: (1) </w:t>
      </w:r>
      <w:r w:rsidR="000F0DE3" w:rsidRPr="001B4700">
        <w:t>menekankan kejelasan pada suatu materi agar tidak bersifat dalam kata tertulis (verbal), (2) keterbatasan pada indra dan ruang waktu menjadi semakin luas, (3) dengan penggunaan media yang tepat dan beragam peserta didik dapat lebih aktif kegiatan belajar dan mengajar, (4) mengurangi kesalahan penyampaian materi dan kesalahan penangkapan materi terhadap suatu objek pemaparan konsep pembelajaran, (5) menj</w:t>
      </w:r>
      <w:r w:rsidRPr="001B4700">
        <w:t xml:space="preserve">embatani suatu </w:t>
      </w:r>
      <w:r w:rsidRPr="001B4700">
        <w:lastRenderedPageBreak/>
        <w:t>pandangan nyata dengan halusinasi atau tidak nyata</w:t>
      </w:r>
      <w:ins w:id="1097" w:author="Muhammad Subarkah" w:date="2024-12-10T02:43:00Z" w16du:dateUtc="2024-12-09T19:43:00Z">
        <w:r w:rsidR="002B246C">
          <w:t xml:space="preserve"> </w:t>
        </w:r>
      </w:ins>
      <w:customXmlInsRangeStart w:id="1098" w:author="Muhammad Subarkah" w:date="2024-12-10T02:43:00Z"/>
      <w:sdt>
        <w:sdtPr>
          <w:id w:val="-137724929"/>
          <w:citation/>
        </w:sdtPr>
        <w:sdtContent>
          <w:customXmlInsRangeEnd w:id="1098"/>
          <w:ins w:id="1099" w:author="Muhammad Subarkah" w:date="2024-12-10T02:43:00Z" w16du:dateUtc="2024-12-09T19:43:00Z">
            <w:r w:rsidR="001565EB">
              <w:fldChar w:fldCharType="begin"/>
            </w:r>
            <w:r w:rsidR="001565EB">
              <w:rPr>
                <w:lang w:val="en-US"/>
              </w:rPr>
              <w:instrText xml:space="preserve"> CITATION Sid18 \l 1033 </w:instrText>
            </w:r>
          </w:ins>
          <w:r w:rsidR="001565EB">
            <w:fldChar w:fldCharType="separate"/>
          </w:r>
          <w:r w:rsidR="00FB6838">
            <w:rPr>
              <w:noProof/>
              <w:lang w:val="en-US"/>
            </w:rPr>
            <w:t>(Bagas, 2018)</w:t>
          </w:r>
          <w:ins w:id="1100" w:author="Muhammad Subarkah" w:date="2024-12-10T02:43:00Z" w16du:dateUtc="2024-12-09T19:43:00Z">
            <w:r w:rsidR="001565EB">
              <w:fldChar w:fldCharType="end"/>
            </w:r>
          </w:ins>
          <w:customXmlInsRangeStart w:id="1101" w:author="Muhammad Subarkah" w:date="2024-12-10T02:43:00Z"/>
        </w:sdtContent>
      </w:sdt>
      <w:customXmlInsRangeEnd w:id="1101"/>
      <w:ins w:id="1102" w:author="Muhammad Subarkah" w:date="2024-12-10T02:43:00Z" w16du:dateUtc="2024-12-09T19:43:00Z">
        <w:r w:rsidR="002B246C">
          <w:t xml:space="preserve">. </w:t>
        </w:r>
      </w:ins>
      <w:del w:id="1103" w:author="Muhammad Subarkah" w:date="2024-12-10T02:43:00Z" w16du:dateUtc="2024-12-09T19:43:00Z">
        <w:r w:rsidRPr="001B4700" w:rsidDel="002B246C">
          <w:delText xml:space="preserve">. </w:delText>
        </w:r>
      </w:del>
      <w:r w:rsidRPr="001B4700">
        <w:t xml:space="preserve">Sehingga dapat </w:t>
      </w:r>
      <w:r w:rsidR="00D962D5">
        <w:t>ditarik kesimp</w:t>
      </w:r>
      <w:r w:rsidR="00D962D5" w:rsidRPr="00D962D5">
        <w:t>u</w:t>
      </w:r>
      <w:r w:rsidR="00D962D5">
        <w:t>lan</w:t>
      </w:r>
      <w:r w:rsidR="008137D3">
        <w:t xml:space="preserve">, </w:t>
      </w:r>
      <w:r w:rsidRPr="001B4700">
        <w:t>media pembelajaran memainkan peran</w:t>
      </w:r>
      <w:r w:rsidR="003925E8">
        <w:t>an</w:t>
      </w:r>
      <w:r w:rsidRPr="001B4700">
        <w:t xml:space="preserve"> penting dalam konteks pembelajaran melalui berbagai peranannya, termasuk dalam menekankan kejelasan materi, memperluas keterbatasan indra dan ruang waktu, meningkatkan keterlibatan peserta didik, mengurangi kesalahan dalam penyampaian dan penangkapan materi, serta menjembatani antara pandangan nyata dan halusinasi. Media pembelajaran juga menjadi sebuah alat efektif </w:t>
      </w:r>
      <w:r w:rsidR="00DF2C91" w:rsidRPr="00DF2C91">
        <w:t>u</w:t>
      </w:r>
      <w:r w:rsidR="00DF2C91">
        <w:t>nt</w:t>
      </w:r>
      <w:r w:rsidR="00DF2C91" w:rsidRPr="00DF2C91">
        <w:t>u</w:t>
      </w:r>
      <w:r w:rsidR="00DF2C91">
        <w:t xml:space="preserve">k </w:t>
      </w:r>
      <w:r w:rsidRPr="001B4700">
        <w:t xml:space="preserve">mencapai tujuan </w:t>
      </w:r>
      <w:r w:rsidR="00AC61C8">
        <w:t xml:space="preserve">kegiatan </w:t>
      </w:r>
      <w:r w:rsidRPr="001B4700">
        <w:t>pembelajaran.</w:t>
      </w:r>
    </w:p>
    <w:p w14:paraId="1B386AAE" w14:textId="32BC03A5" w:rsidR="004410B6" w:rsidRPr="001B4700" w:rsidRDefault="00786B12">
      <w:pPr>
        <w:pStyle w:val="ListParagraph"/>
        <w:numPr>
          <w:ilvl w:val="1"/>
          <w:numId w:val="1"/>
        </w:numPr>
        <w:spacing w:after="0"/>
        <w:ind w:left="1134" w:hanging="567"/>
        <w:pPrChange w:id="1104" w:author="Muhammad Subarkah" w:date="2024-12-10T23:05:00Z" w16du:dateUtc="2024-12-10T16:05:00Z">
          <w:pPr>
            <w:pStyle w:val="ListParagraph"/>
            <w:numPr>
              <w:ilvl w:val="1"/>
              <w:numId w:val="1"/>
            </w:numPr>
            <w:spacing w:after="0"/>
            <w:ind w:left="1440" w:hanging="360"/>
          </w:pPr>
        </w:pPrChange>
      </w:pPr>
      <w:r w:rsidRPr="001B4700">
        <w:t>Kriteria Pemilihan Media Pembelajara</w:t>
      </w:r>
      <w:r w:rsidR="00D860DC" w:rsidRPr="001B4700">
        <w:t>n</w:t>
      </w:r>
    </w:p>
    <w:p w14:paraId="005F8A37" w14:textId="04817066" w:rsidR="001E7622" w:rsidRPr="001B4700" w:rsidRDefault="004410B6">
      <w:pPr>
        <w:spacing w:after="0"/>
        <w:ind w:left="567" w:firstLine="567"/>
        <w:pPrChange w:id="1105" w:author="Muhammad Subarkah" w:date="2024-12-10T23:05:00Z" w16du:dateUtc="2024-12-10T16:05:00Z">
          <w:pPr>
            <w:spacing w:after="0"/>
            <w:ind w:left="1080" w:firstLine="360"/>
          </w:pPr>
        </w:pPrChange>
      </w:pPr>
      <w:del w:id="1106" w:author="Muhammad Subarkah" w:date="2024-12-10T03:30:00Z" w16du:dateUtc="2024-12-09T20:30:00Z">
        <w:r w:rsidRPr="001B4700" w:rsidDel="00E93CA6">
          <w:delText>Indriana (2011) menyatakan terdapat</w:delText>
        </w:r>
      </w:del>
      <w:ins w:id="1107" w:author="Muhammad Subarkah" w:date="2024-12-10T03:30:00Z" w16du:dateUtc="2024-12-09T20:30:00Z">
        <w:r w:rsidR="00E93CA6">
          <w:t>Terdapat</w:t>
        </w:r>
      </w:ins>
      <w:r w:rsidRPr="001B4700">
        <w:t xml:space="preserve"> 9</w:t>
      </w:r>
      <w:ins w:id="1108" w:author="Muhammad Subarkah" w:date="2024-12-10T03:31:00Z" w16du:dateUtc="2024-12-09T20:31:00Z">
        <w:r w:rsidR="0016426E">
          <w:t xml:space="preserve"> </w:t>
        </w:r>
      </w:ins>
      <w:r w:rsidRPr="001B4700">
        <w:t>poin faktor yang perlu di perhatikan. Faktor tersebut di</w:t>
      </w:r>
      <w:r w:rsidR="00B91D64" w:rsidRPr="001B4700">
        <w:t xml:space="preserve"> </w:t>
      </w:r>
      <w:r w:rsidRPr="001B4700">
        <w:t xml:space="preserve">antaranya adalah : (1) </w:t>
      </w:r>
      <w:r w:rsidR="006B242F" w:rsidRPr="001B4700">
        <w:t>batas maksimal sumber daya dari institusional</w:t>
      </w:r>
      <w:r w:rsidR="006B242F">
        <w:rPr>
          <w:lang w:val="en-US"/>
        </w:rPr>
        <w:t xml:space="preserve">, </w:t>
      </w:r>
      <w:r w:rsidR="006B242F" w:rsidRPr="001B4700">
        <w:t>(2) kesamaan dan keselarasan antar mata pelajaran dan media yang digunakan</w:t>
      </w:r>
      <w:r w:rsidR="006B242F">
        <w:rPr>
          <w:lang w:val="en-US"/>
        </w:rPr>
        <w:t>,</w:t>
      </w:r>
      <w:r w:rsidR="006B242F" w:rsidRPr="001B4700">
        <w:t xml:space="preserve"> (3)</w:t>
      </w:r>
      <w:r w:rsidR="006B242F">
        <w:rPr>
          <w:lang w:val="en-US"/>
        </w:rPr>
        <w:t xml:space="preserve"> </w:t>
      </w:r>
      <w:r w:rsidR="006B242F" w:rsidRPr="001B4700">
        <w:t>sikap, perilaku dan karakteristik dari peserta didik</w:t>
      </w:r>
      <w:r w:rsidR="006B242F">
        <w:rPr>
          <w:lang w:val="en-US"/>
        </w:rPr>
        <w:t>,</w:t>
      </w:r>
      <w:r w:rsidR="006B242F" w:rsidRPr="001B4700">
        <w:t xml:space="preserve"> (4) ketrampilan dan tingkat pendidik</w:t>
      </w:r>
      <w:r w:rsidR="006B242F">
        <w:rPr>
          <w:lang w:val="en-US"/>
        </w:rPr>
        <w:t xml:space="preserve">, </w:t>
      </w:r>
      <w:r w:rsidR="006B242F" w:rsidRPr="001B4700">
        <w:t>(5) target atau sasaran dari pembelajaran</w:t>
      </w:r>
      <w:r w:rsidR="006B242F">
        <w:rPr>
          <w:lang w:val="en-US"/>
        </w:rPr>
        <w:t>,</w:t>
      </w:r>
      <w:r w:rsidR="006B242F" w:rsidRPr="001B4700">
        <w:t xml:space="preserve"> (6) lokasi atau tempat dari pembelajaran</w:t>
      </w:r>
      <w:r w:rsidR="006B242F">
        <w:rPr>
          <w:lang w:val="en-US"/>
        </w:rPr>
        <w:t xml:space="preserve">, </w:t>
      </w:r>
      <w:r w:rsidR="006B242F" w:rsidRPr="001B4700">
        <w:t>(7) hubungan dalam proses pembelajaran</w:t>
      </w:r>
      <w:r w:rsidR="006B242F">
        <w:rPr>
          <w:lang w:val="en-US"/>
        </w:rPr>
        <w:t>,</w:t>
      </w:r>
      <w:del w:id="1109" w:author="Muhammad Subarkah" w:date="2024-12-10T03:29:00Z" w16du:dateUtc="2024-12-09T20:29:00Z">
        <w:r w:rsidR="006B242F" w:rsidDel="00074645">
          <w:rPr>
            <w:lang w:val="en-US"/>
          </w:rPr>
          <w:delText xml:space="preserve"> dan juga</w:delText>
        </w:r>
      </w:del>
      <w:r w:rsidR="006B242F" w:rsidRPr="001B4700">
        <w:t xml:space="preserve"> (8) keragaman dan </w:t>
      </w:r>
      <w:ins w:id="1110" w:author="Muhammad Subarkah" w:date="2024-12-10T03:29:00Z" w16du:dateUtc="2024-12-09T20:29:00Z">
        <w:r w:rsidR="00E5692B">
          <w:t xml:space="preserve">(9) </w:t>
        </w:r>
      </w:ins>
      <w:r w:rsidR="006B242F" w:rsidRPr="001B4700">
        <w:t>waktu dari media</w:t>
      </w:r>
      <w:ins w:id="1111" w:author="Muhammad Subarkah" w:date="2024-12-10T03:31:00Z" w16du:dateUtc="2024-12-09T20:31:00Z">
        <w:r w:rsidR="00E650DD">
          <w:t xml:space="preserve"> </w:t>
        </w:r>
      </w:ins>
      <w:customXmlInsRangeStart w:id="1112" w:author="Muhammad Subarkah" w:date="2024-12-10T03:31:00Z"/>
      <w:sdt>
        <w:sdtPr>
          <w:id w:val="-1752027983"/>
          <w:citation/>
        </w:sdtPr>
        <w:sdtContent>
          <w:customXmlInsRangeEnd w:id="1112"/>
          <w:ins w:id="1113" w:author="Muhammad Subarkah" w:date="2024-12-10T03:31:00Z" w16du:dateUtc="2024-12-09T20:31:00Z">
            <w:r w:rsidR="00E650DD">
              <w:fldChar w:fldCharType="begin"/>
            </w:r>
            <w:r w:rsidR="00E650DD">
              <w:rPr>
                <w:lang w:val="en-US"/>
              </w:rPr>
              <w:instrText xml:space="preserve"> CITATION Ind11 \l 1033 </w:instrText>
            </w:r>
          </w:ins>
          <w:r w:rsidR="00E650DD">
            <w:fldChar w:fldCharType="separate"/>
          </w:r>
          <w:r w:rsidR="00FB6838">
            <w:rPr>
              <w:noProof/>
              <w:lang w:val="en-US"/>
            </w:rPr>
            <w:t>(Indriana, 2011)</w:t>
          </w:r>
          <w:ins w:id="1114" w:author="Muhammad Subarkah" w:date="2024-12-10T03:31:00Z" w16du:dateUtc="2024-12-09T20:31:00Z">
            <w:r w:rsidR="00E650DD">
              <w:fldChar w:fldCharType="end"/>
            </w:r>
          </w:ins>
          <w:customXmlInsRangeStart w:id="1115" w:author="Muhammad Subarkah" w:date="2024-12-10T03:31:00Z"/>
        </w:sdtContent>
      </w:sdt>
      <w:customXmlInsRangeEnd w:id="1115"/>
      <w:r w:rsidRPr="001B4700">
        <w:t>.</w:t>
      </w:r>
      <w:ins w:id="1116" w:author="Muhammad Subarkah" w:date="2024-12-04T23:24:00Z" w16du:dateUtc="2024-12-04T16:24:00Z">
        <w:r w:rsidR="00893C24">
          <w:t xml:space="preserve"> </w:t>
        </w:r>
      </w:ins>
      <w:ins w:id="1117" w:author="Muhammad Subarkah" w:date="2024-12-04T23:23:00Z" w16du:dateUtc="2024-12-04T16:23:00Z">
        <w:r w:rsidR="008F3332">
          <w:t>Secara umum, kriteria yang</w:t>
        </w:r>
        <w:r w:rsidR="00C264AB">
          <w:t xml:space="preserve"> </w:t>
        </w:r>
        <w:r w:rsidR="008F3332">
          <w:t>harus dipertimbangkan dalam pemilihan media pembelajaran</w:t>
        </w:r>
        <w:r w:rsidR="00C264AB">
          <w:t xml:space="preserve"> </w:t>
        </w:r>
        <w:r w:rsidR="008F3332">
          <w:t xml:space="preserve">diuraikan sebagai berikut: (1) Kesesuaian dengan tujuan pembelajaran yang akan dicapai, (2) </w:t>
        </w:r>
      </w:ins>
      <w:ins w:id="1118" w:author="Muhammad Subarkah" w:date="2024-12-04T23:24:00Z" w16du:dateUtc="2024-12-04T16:24:00Z">
        <w:r w:rsidR="00A30F08" w:rsidRPr="00A30F08">
          <w:t>Daya dukung terhadap isi dan bahan pembelajaran</w:t>
        </w:r>
        <w:r w:rsidR="00A30F08">
          <w:t xml:space="preserve">, (3) </w:t>
        </w:r>
        <w:r w:rsidR="00A30F08" w:rsidRPr="00A30F08">
          <w:t>Kemudahan perolehan dan pengaksesan media</w:t>
        </w:r>
        <w:r w:rsidR="00A30F08">
          <w:t xml:space="preserve"> (4) </w:t>
        </w:r>
        <w:r w:rsidR="00A30F08" w:rsidRPr="00A30F08">
          <w:t xml:space="preserve">Kesesuaian media dengan </w:t>
        </w:r>
        <w:proofErr w:type="spellStart"/>
        <w:r w:rsidR="00A30F08" w:rsidRPr="00A30F08">
          <w:t>karekteristik</w:t>
        </w:r>
        <w:proofErr w:type="spellEnd"/>
        <w:r w:rsidR="00A30F08" w:rsidRPr="00A30F08">
          <w:t xml:space="preserve"> peserta didik</w:t>
        </w:r>
      </w:ins>
      <w:ins w:id="1119" w:author="Muhammad Subarkah" w:date="2024-12-04T23:27:00Z" w16du:dateUtc="2024-12-04T16:27:00Z">
        <w:r w:rsidR="00A30F08">
          <w:t xml:space="preserve">, (5) </w:t>
        </w:r>
        <w:r w:rsidR="00E07EA1">
          <w:t>k</w:t>
        </w:r>
        <w:r w:rsidR="00E07EA1" w:rsidRPr="00E07EA1">
          <w:t>esesuaian dengan kemampuan pendidik</w:t>
        </w:r>
      </w:ins>
      <w:ins w:id="1120" w:author="Muhammad Subarkah" w:date="2024-12-10T02:41:00Z" w16du:dateUtc="2024-12-09T19:41:00Z">
        <w:r w:rsidR="001F58C2">
          <w:t xml:space="preserve"> </w:t>
        </w:r>
      </w:ins>
      <w:customXmlInsRangeStart w:id="1121" w:author="Muhammad Subarkah" w:date="2024-12-04T23:30:00Z"/>
      <w:sdt>
        <w:sdtPr>
          <w:id w:val="-1158619628"/>
          <w:citation/>
        </w:sdtPr>
        <w:sdtContent>
          <w:customXmlInsRangeEnd w:id="1121"/>
          <w:ins w:id="1122" w:author="Muhammad Subarkah" w:date="2024-12-04T23:30:00Z" w16du:dateUtc="2024-12-04T16:30:00Z">
            <w:r w:rsidR="00D355CA">
              <w:fldChar w:fldCharType="begin"/>
            </w:r>
            <w:r w:rsidR="00D355CA">
              <w:rPr>
                <w:lang w:val="en-US"/>
              </w:rPr>
              <w:instrText xml:space="preserve"> CITATION Abd20 \l 1033 </w:instrText>
            </w:r>
          </w:ins>
          <w:r w:rsidR="00D355CA">
            <w:fldChar w:fldCharType="separate"/>
          </w:r>
          <w:r w:rsidR="00FB6838">
            <w:rPr>
              <w:noProof/>
              <w:lang w:val="en-US"/>
            </w:rPr>
            <w:t>(Abdullah, 2020)</w:t>
          </w:r>
          <w:ins w:id="1123" w:author="Muhammad Subarkah" w:date="2024-12-04T23:30:00Z" w16du:dateUtc="2024-12-04T16:30:00Z">
            <w:r w:rsidR="00D355CA">
              <w:fldChar w:fldCharType="end"/>
            </w:r>
          </w:ins>
          <w:customXmlInsRangeStart w:id="1124" w:author="Muhammad Subarkah" w:date="2024-12-04T23:30:00Z"/>
        </w:sdtContent>
      </w:sdt>
      <w:customXmlInsRangeEnd w:id="1124"/>
      <w:del w:id="1125" w:author="Muhammad Subarkah" w:date="2024-12-04T21:24:00Z" w16du:dateUtc="2024-12-04T14:24:00Z">
        <w:r w:rsidR="001E7622" w:rsidRPr="001B4700" w:rsidDel="004C7383">
          <w:delText>Menurut Gamar Abdullah (2020)</w:delText>
        </w:r>
        <w:r w:rsidR="00470101" w:rsidRPr="001B4700" w:rsidDel="004C7383">
          <w:delText xml:space="preserve"> </w:delText>
        </w:r>
        <w:r w:rsidR="00AF1C60" w:rsidDel="004C7383">
          <w:delText>l</w:delText>
        </w:r>
      </w:del>
      <w:del w:id="1126" w:author="Muhammad Subarkah" w:date="2024-12-04T23:23:00Z" w16du:dateUtc="2024-12-04T16:23:00Z">
        <w:r w:rsidR="00AF1C60" w:rsidDel="008F3332">
          <w:delText>ima faktor berik</w:delText>
        </w:r>
        <w:r w:rsidR="00AF1C60" w:rsidRPr="00AF1C60" w:rsidDel="008F3332">
          <w:delText>u</w:delText>
        </w:r>
        <w:r w:rsidR="00AF1C60" w:rsidDel="008F3332">
          <w:delText xml:space="preserve">t </w:delText>
        </w:r>
      </w:del>
      <w:del w:id="1127" w:author="Muhammad Subarkah" w:date="2024-12-04T21:25:00Z" w16du:dateUtc="2024-12-04T14:25:00Z">
        <w:r w:rsidR="008E0F1E" w:rsidDel="0099593A">
          <w:delText xml:space="preserve">yang </w:delText>
        </w:r>
      </w:del>
      <w:del w:id="1128" w:author="Muhammad Subarkah" w:date="2024-12-04T23:23:00Z" w16du:dateUtc="2024-12-04T16:23:00Z">
        <w:r w:rsidR="008E0F1E" w:rsidDel="008F3332">
          <w:delText>perl</w:delText>
        </w:r>
        <w:r w:rsidR="008E0F1E" w:rsidRPr="008E0F1E" w:rsidDel="008F3332">
          <w:delText>u</w:delText>
        </w:r>
        <w:r w:rsidR="00AF1C60" w:rsidDel="008F3332">
          <w:delText xml:space="preserve"> diperhatikan </w:delText>
        </w:r>
        <w:r w:rsidR="002B561B" w:rsidDel="008F3332">
          <w:delText>ketika</w:delText>
        </w:r>
        <w:r w:rsidR="00AF1C60" w:rsidDel="008F3332">
          <w:delText xml:space="preserve"> </w:delText>
        </w:r>
        <w:r w:rsidR="00A47C71" w:rsidDel="008F3332">
          <w:delText>menent</w:delText>
        </w:r>
        <w:r w:rsidR="00A47C71" w:rsidRPr="00A47C71" w:rsidDel="008F3332">
          <w:delText>u</w:delText>
        </w:r>
        <w:r w:rsidR="00A47C71" w:rsidDel="008F3332">
          <w:delText>kan</w:delText>
        </w:r>
        <w:r w:rsidR="00AF1C60" w:rsidDel="008F3332">
          <w:delText xml:space="preserve"> media pembelajaran</w:delText>
        </w:r>
        <w:r w:rsidR="006B242F" w:rsidRPr="00194F00" w:rsidDel="008F3332">
          <w:rPr>
            <w:rPrChange w:id="1129" w:author="Khair Udin" w:date="2024-11-28T09:23:00Z" w16du:dateUtc="2024-11-28T02:23:00Z">
              <w:rPr>
                <w:lang w:val="en-US"/>
              </w:rPr>
            </w:rPrChange>
          </w:rPr>
          <w:delText xml:space="preserve">, </w:delText>
        </w:r>
        <w:r w:rsidR="001D43AD" w:rsidDel="008F3332">
          <w:delText>di</w:delText>
        </w:r>
        <w:r w:rsidR="00270767" w:rsidDel="008F3332">
          <w:delText xml:space="preserve"> </w:delText>
        </w:r>
        <w:r w:rsidR="001D43AD" w:rsidDel="008F3332">
          <w:delText>antaranya</w:delText>
        </w:r>
        <w:r w:rsidR="001E7622" w:rsidRPr="001B4700" w:rsidDel="008F3332">
          <w:delText xml:space="preserve"> </w:delText>
        </w:r>
        <w:r w:rsidR="00F8452F" w:rsidRPr="001B4700" w:rsidDel="008F3332">
          <w:delText>(1)</w:delText>
        </w:r>
        <w:r w:rsidR="001E7622" w:rsidRPr="001B4700" w:rsidDel="008F3332">
          <w:delText xml:space="preserve"> media yang dipilih harus</w:delText>
        </w:r>
        <w:r w:rsidR="00F935BD" w:rsidDel="008F3332">
          <w:delText xml:space="preserve"> dises</w:delText>
        </w:r>
        <w:r w:rsidR="00F935BD" w:rsidRPr="00F935BD" w:rsidDel="008F3332">
          <w:delText>u</w:delText>
        </w:r>
        <w:r w:rsidR="00F935BD" w:rsidDel="008F3332">
          <w:delText>aikan</w:delText>
        </w:r>
        <w:r w:rsidR="001E7622" w:rsidRPr="001B4700" w:rsidDel="008F3332">
          <w:delText xml:space="preserve"> tujuan belajar yang diinginkan, mencakup kompetensi yang ingin dicapai dan kategori belajar seperti kognitif, afektif, psikomotor, atau kombinasi dari ketiganya</w:delText>
        </w:r>
        <w:r w:rsidR="006B242F" w:rsidRPr="00194F00" w:rsidDel="008F3332">
          <w:rPr>
            <w:rPrChange w:id="1130" w:author="Khair Udin" w:date="2024-11-28T09:23:00Z" w16du:dateUtc="2024-11-28T02:23:00Z">
              <w:rPr>
                <w:lang w:val="en-US"/>
              </w:rPr>
            </w:rPrChange>
          </w:rPr>
          <w:delText xml:space="preserve">, </w:delText>
        </w:r>
        <w:r w:rsidR="00CE1E71" w:rsidRPr="001B4700" w:rsidDel="008F3332">
          <w:delText>(2)</w:delText>
        </w:r>
        <w:r w:rsidR="001E7622" w:rsidRPr="001B4700" w:rsidDel="008F3332">
          <w:delText xml:space="preserve"> media pembelajaran harus memiliki kekuatan untuk mendukung isi dan bahan pembelajaran agar sesuai dengan kriteria yang telah ditetapkan</w:delText>
        </w:r>
        <w:r w:rsidR="009B089D" w:rsidRPr="00194F00" w:rsidDel="008F3332">
          <w:rPr>
            <w:rPrChange w:id="1131" w:author="Khair Udin" w:date="2024-11-28T09:23:00Z" w16du:dateUtc="2024-11-28T02:23:00Z">
              <w:rPr>
                <w:lang w:val="en-US"/>
              </w:rPr>
            </w:rPrChange>
          </w:rPr>
          <w:delText>,</w:delText>
        </w:r>
        <w:r w:rsidR="001E7622" w:rsidRPr="001B4700" w:rsidDel="008F3332">
          <w:delText xml:space="preserve"> </w:delText>
        </w:r>
        <w:r w:rsidR="001008D1" w:rsidRPr="001B4700" w:rsidDel="008F3332">
          <w:delText>(3)</w:delText>
        </w:r>
        <w:r w:rsidR="001E7622" w:rsidRPr="001B4700" w:rsidDel="008F3332">
          <w:delText xml:space="preserve"> kemudahan dalam memperoleh dan mengakses media menjadi faktor penting, dengan pertimbangan risiko kerusakan dan aspek biaya</w:delText>
        </w:r>
        <w:r w:rsidR="009B089D" w:rsidRPr="00194F00" w:rsidDel="008F3332">
          <w:rPr>
            <w:rPrChange w:id="1132" w:author="Khair Udin" w:date="2024-11-28T09:23:00Z" w16du:dateUtc="2024-11-28T02:23:00Z">
              <w:rPr>
                <w:lang w:val="en-US"/>
              </w:rPr>
            </w:rPrChange>
          </w:rPr>
          <w:delText>,</w:delText>
        </w:r>
        <w:r w:rsidR="001E7622" w:rsidRPr="001B4700" w:rsidDel="008F3332">
          <w:delText xml:space="preserve"> </w:delText>
        </w:r>
        <w:r w:rsidR="00694882" w:rsidRPr="001B4700" w:rsidDel="008F3332">
          <w:delText>(4)</w:delText>
        </w:r>
        <w:r w:rsidR="00856D62" w:rsidRPr="001B4700" w:rsidDel="008F3332">
          <w:delText xml:space="preserve"> </w:delText>
        </w:r>
        <w:r w:rsidR="001E7622" w:rsidRPr="001B4700" w:rsidDel="008F3332">
          <w:delText>media harus sesuai dengan karakteristik siswa, memperhatikan siapa yang akan menggunakannya dan kesesuaian dengan pola pikir siswa</w:delText>
        </w:r>
        <w:r w:rsidR="009B089D" w:rsidRPr="00194F00" w:rsidDel="008F3332">
          <w:rPr>
            <w:rPrChange w:id="1133" w:author="Khair Udin" w:date="2024-11-28T09:23:00Z" w16du:dateUtc="2024-11-28T02:23:00Z">
              <w:rPr>
                <w:lang w:val="en-US"/>
              </w:rPr>
            </w:rPrChange>
          </w:rPr>
          <w:delText>, dan</w:delText>
        </w:r>
        <w:r w:rsidR="001E7622" w:rsidRPr="001B4700" w:rsidDel="008F3332">
          <w:delText xml:space="preserve"> </w:delText>
        </w:r>
        <w:r w:rsidR="00A269CE" w:rsidRPr="001B4700" w:rsidDel="008F3332">
          <w:delText xml:space="preserve">(5) </w:delText>
        </w:r>
        <w:r w:rsidR="001E7622" w:rsidRPr="001B4700" w:rsidDel="008F3332">
          <w:delText>media harus sesuai dengan kemampuan pendidik, karena jika pendidik tidak mampu menggunakannya secara maksimal, manfaatnya pun akan terbatas</w:delText>
        </w:r>
      </w:del>
      <w:r w:rsidR="001E7622" w:rsidRPr="001B4700">
        <w:t xml:space="preserve">. Terakhir, media pembelajaran harus dapat digunakan </w:t>
      </w:r>
      <w:r w:rsidR="001E7622" w:rsidRPr="001B4700">
        <w:lastRenderedPageBreak/>
        <w:t>dengan efektif, dengan kemampuan pengguna yang sesuai untuk</w:t>
      </w:r>
      <w:r w:rsidR="00E62364">
        <w:t xml:space="preserve"> mengoptimalkan </w:t>
      </w:r>
      <w:r w:rsidR="001E7622" w:rsidRPr="001B4700">
        <w:t xml:space="preserve">proses </w:t>
      </w:r>
      <w:r w:rsidR="006F75FB">
        <w:t xml:space="preserve">serta </w:t>
      </w:r>
      <w:r w:rsidR="001E7622" w:rsidRPr="001B4700">
        <w:t>hasil belajar.</w:t>
      </w:r>
    </w:p>
    <w:p w14:paraId="7578435B" w14:textId="1B452933" w:rsidR="007947CF" w:rsidRPr="001B4700" w:rsidRDefault="001A67F7">
      <w:pPr>
        <w:spacing w:after="0"/>
        <w:ind w:left="567" w:firstLine="567"/>
        <w:pPrChange w:id="1134" w:author="Muhammad Subarkah" w:date="2024-12-10T23:06:00Z" w16du:dateUtc="2024-12-10T16:06:00Z">
          <w:pPr>
            <w:spacing w:after="0"/>
            <w:ind w:left="1080" w:firstLine="360"/>
          </w:pPr>
        </w:pPrChange>
      </w:pPr>
      <w:r>
        <w:t xml:space="preserve">Artinya, dalam </w:t>
      </w:r>
      <w:r w:rsidRPr="001A67F7">
        <w:t>u</w:t>
      </w:r>
      <w:r>
        <w:t>saha mendapat</w:t>
      </w:r>
      <w:r w:rsidRPr="001A67F7">
        <w:t xml:space="preserve"> hasil belajar yang optimal, pemilihan media pembelajaran harus disesuaikan dengan sumber daya yang tersedia, termasuk kualitas pendidik, keterbatasan anggaran, dan ketersediaan fasilitas. Selain itu, media yang dipilih harus selaras dengan tujuan pembelajaran dan sesuai dengan karakteristik peserta</w:t>
      </w:r>
      <w:r w:rsidR="00CD73D7">
        <w:t xml:space="preserve"> didik</w:t>
      </w:r>
      <w:r w:rsidRPr="001A67F7">
        <w:t>, sehingga</w:t>
      </w:r>
      <w:r w:rsidR="00E71FB0">
        <w:t xml:space="preserve"> peserta didik mendapat pengalaman belajar yang menarik serta efisien.</w:t>
      </w:r>
    </w:p>
    <w:p w14:paraId="599F4D7A" w14:textId="77777777" w:rsidR="005A68CD" w:rsidRPr="001B4700" w:rsidRDefault="007947CF" w:rsidP="00A95671">
      <w:pPr>
        <w:pStyle w:val="ListParagraph"/>
        <w:numPr>
          <w:ilvl w:val="1"/>
          <w:numId w:val="1"/>
        </w:numPr>
        <w:spacing w:after="0"/>
        <w:ind w:left="1134" w:hanging="567"/>
      </w:pPr>
      <w:r w:rsidRPr="001B4700">
        <w:t xml:space="preserve">Kelayakan </w:t>
      </w:r>
      <w:r w:rsidR="00D543B7" w:rsidRPr="001B4700">
        <w:t>Materi</w:t>
      </w:r>
      <w:r w:rsidRPr="001B4700">
        <w:t xml:space="preserve"> Pembelajaran</w:t>
      </w:r>
    </w:p>
    <w:p w14:paraId="0CF84339" w14:textId="1479A29A" w:rsidR="00D543B7" w:rsidRPr="001B4700" w:rsidRDefault="00F044BE" w:rsidP="00A95671">
      <w:pPr>
        <w:pStyle w:val="ListParagraph"/>
        <w:spacing w:after="0"/>
        <w:ind w:left="567" w:firstLine="567"/>
      </w:pPr>
      <w:bookmarkStart w:id="1135" w:name="OLE_LINK37"/>
      <w:r>
        <w:t>Materi pembelajaran mer</w:t>
      </w:r>
      <w:r w:rsidRPr="00F044BE">
        <w:t>u</w:t>
      </w:r>
      <w:r>
        <w:t>pakan sat</w:t>
      </w:r>
      <w:r w:rsidRPr="00F044BE">
        <w:t>u</w:t>
      </w:r>
      <w:r>
        <w:t xml:space="preserve"> di antara banyak faktor yang mene</w:t>
      </w:r>
      <w:bookmarkStart w:id="1136" w:name="OLE_LINK64"/>
      <w:r>
        <w:t>n</w:t>
      </w:r>
      <w:bookmarkEnd w:id="1136"/>
      <w:r>
        <w:t>t</w:t>
      </w:r>
      <w:r w:rsidRPr="00F044BE">
        <w:t>u</w:t>
      </w:r>
      <w:r>
        <w:t xml:space="preserve">kan tingkat pemahaman peserta didik. </w:t>
      </w:r>
      <w:r w:rsidR="005A68CD" w:rsidRPr="001B4700">
        <w:t xml:space="preserve">Materi dalam </w:t>
      </w:r>
      <w:r>
        <w:t xml:space="preserve">kegiatan </w:t>
      </w:r>
      <w:r w:rsidR="005A68CD" w:rsidRPr="001B4700">
        <w:t>pembelajaran menjadi landasan</w:t>
      </w:r>
      <w:r w:rsidR="00B61EC6" w:rsidRPr="001B4700">
        <w:t xml:space="preserve"> bagi</w:t>
      </w:r>
      <w:r w:rsidR="005A68CD" w:rsidRPr="001B4700">
        <w:t xml:space="preserve"> proses pembelajaran yang efektif. Kelayakan materi mencakup beberapa faktor penting, seperti relevansi konten hingga kurikulum yang diterapkan.</w:t>
      </w:r>
      <w:r w:rsidR="00CF674D" w:rsidRPr="001B4700">
        <w:t xml:space="preserve"> </w:t>
      </w:r>
      <w:del w:id="1137" w:author="Muhammad Subarkah" w:date="2024-12-10T03:32:00Z" w16du:dateUtc="2024-12-09T20:32:00Z">
        <w:r w:rsidR="00EB54F5" w:rsidRPr="00EB54F5" w:rsidDel="00CA73FE">
          <w:delText xml:space="preserve">Menurut Arif </w:delText>
        </w:r>
        <w:r w:rsidR="00FA6B22" w:rsidDel="00CA73FE">
          <w:delText>bersama</w:delText>
        </w:r>
        <w:r w:rsidR="00EB54F5" w:rsidRPr="00EB54F5" w:rsidDel="00CA73FE">
          <w:delText xml:space="preserve"> Napitupulu dalam Bayu Wicaksono (2017), ada tujuh</w:delText>
        </w:r>
      </w:del>
      <w:ins w:id="1138" w:author="Muhammad Subarkah" w:date="2024-12-10T03:32:00Z" w16du:dateUtc="2024-12-09T20:32:00Z">
        <w:r w:rsidR="00CA73FE">
          <w:t>Terdapat t</w:t>
        </w:r>
        <w:r w:rsidR="00CA73FE" w:rsidRPr="00CA73FE">
          <w:t>u</w:t>
        </w:r>
        <w:r w:rsidR="00CA73FE">
          <w:t>j</w:t>
        </w:r>
        <w:r w:rsidR="00CA73FE" w:rsidRPr="00CA73FE">
          <w:t>u</w:t>
        </w:r>
        <w:r w:rsidR="00CA73FE">
          <w:t>h</w:t>
        </w:r>
      </w:ins>
      <w:r w:rsidR="00EB54F5" w:rsidRPr="00EB54F5">
        <w:t xml:space="preserve"> kriteria untuk materi</w:t>
      </w:r>
      <w:ins w:id="1139" w:author="Muhammad Subarkah" w:date="2024-12-10T03:32:00Z" w16du:dateUtc="2024-12-09T20:32:00Z">
        <w:r w:rsidR="00C76866">
          <w:t>, yait</w:t>
        </w:r>
        <w:r w:rsidR="00C76866" w:rsidRPr="00C76866">
          <w:t>u</w:t>
        </w:r>
      </w:ins>
      <w:del w:id="1140" w:author="Muhammad Subarkah" w:date="2024-12-10T03:32:00Z" w16du:dateUtc="2024-12-09T20:32:00Z">
        <w:r w:rsidR="00EB54F5" w:rsidRPr="00EB54F5" w:rsidDel="00C76866">
          <w:delText xml:space="preserve"> </w:delText>
        </w:r>
        <w:r w:rsidR="00187FC8" w:rsidDel="00C76866">
          <w:delText>ialah</w:delText>
        </w:r>
        <w:r w:rsidR="004C5C87" w:rsidDel="00C22199">
          <w:delText>:</w:delText>
        </w:r>
      </w:del>
      <w:r w:rsidR="00EB54F5" w:rsidRPr="00EB54F5">
        <w:t xml:space="preserve"> (1) sesuai dengan tujuan pembelajaran, (2) sesuai dengan kebutuhan peserta didik, (3) akurat dalam penyajian faktualnya, (4) mencerminkan latar belakang dan suasana yang relevan bagi peserta didik, (5) mudah dan ekonomis dalam penggunaan, (6) sesuai dengan gaya belajar peserta didik, dan (7) selaras dengan lingkungan belajar</w:t>
      </w:r>
      <w:ins w:id="1141" w:author="Muhammad Subarkah" w:date="2024-12-10T03:32:00Z" w16du:dateUtc="2024-12-09T20:32:00Z">
        <w:r w:rsidR="00EC1D8E">
          <w:t xml:space="preserve"> </w:t>
        </w:r>
      </w:ins>
      <w:customXmlInsRangeStart w:id="1142" w:author="Muhammad Subarkah" w:date="2024-12-10T03:32:00Z"/>
      <w:sdt>
        <w:sdtPr>
          <w:id w:val="-1850168406"/>
          <w:citation/>
        </w:sdtPr>
        <w:sdtContent>
          <w:customXmlInsRangeEnd w:id="1142"/>
          <w:ins w:id="1143" w:author="Muhammad Subarkah" w:date="2024-12-10T03:32:00Z" w16du:dateUtc="2024-12-09T20:32:00Z">
            <w:r w:rsidR="00EC1D8E">
              <w:fldChar w:fldCharType="begin"/>
            </w:r>
            <w:r w:rsidR="00EC1D8E">
              <w:rPr>
                <w:lang w:val="en-US"/>
              </w:rPr>
              <w:instrText xml:space="preserve"> CITATION Bay17 \l 1033 </w:instrText>
            </w:r>
          </w:ins>
          <w:r w:rsidR="00EC1D8E">
            <w:fldChar w:fldCharType="separate"/>
          </w:r>
          <w:r w:rsidR="00FB6838">
            <w:rPr>
              <w:noProof/>
              <w:lang w:val="en-US"/>
            </w:rPr>
            <w:t>(Wicaksono, 2017)</w:t>
          </w:r>
          <w:ins w:id="1144" w:author="Muhammad Subarkah" w:date="2024-12-10T03:32:00Z" w16du:dateUtc="2024-12-09T20:32:00Z">
            <w:r w:rsidR="00EC1D8E">
              <w:fldChar w:fldCharType="end"/>
            </w:r>
          </w:ins>
          <w:customXmlInsRangeStart w:id="1145" w:author="Muhammad Subarkah" w:date="2024-12-10T03:32:00Z"/>
        </w:sdtContent>
      </w:sdt>
      <w:customXmlInsRangeEnd w:id="1145"/>
      <w:r w:rsidR="00EB54F5" w:rsidRPr="00EB54F5">
        <w:t xml:space="preserve">. Oleh karena itu, materi pembelajaran sebaiknya sesuai dengan kegiatan sebelumnya, bermanfaat, </w:t>
      </w:r>
      <w:r w:rsidR="00236C2F">
        <w:t xml:space="preserve">dan </w:t>
      </w:r>
      <w:r w:rsidR="00C155A3">
        <w:t>peserta didik dapat dengan m</w:t>
      </w:r>
      <w:r w:rsidR="00C155A3" w:rsidRPr="00C155A3">
        <w:t>u</w:t>
      </w:r>
      <w:r w:rsidR="00C155A3">
        <w:t>dah memahaminya.</w:t>
      </w:r>
      <w:r w:rsidR="00DF1AE2" w:rsidRPr="001B4700">
        <w:t xml:space="preserve"> </w:t>
      </w:r>
      <w:bookmarkEnd w:id="1135"/>
    </w:p>
    <w:p w14:paraId="32FF2715" w14:textId="77777777" w:rsidR="00A37649" w:rsidRDefault="00A37649">
      <w:pPr>
        <w:spacing w:line="259" w:lineRule="auto"/>
        <w:jc w:val="left"/>
        <w:rPr>
          <w:ins w:id="1146" w:author="Muhammad Subarkah" w:date="2024-12-11T01:15:00Z" w16du:dateUtc="2024-12-10T18:15:00Z"/>
        </w:rPr>
      </w:pPr>
      <w:ins w:id="1147" w:author="Muhammad Subarkah" w:date="2024-12-11T01:15:00Z" w16du:dateUtc="2024-12-10T18:15:00Z">
        <w:r>
          <w:br w:type="page"/>
        </w:r>
      </w:ins>
    </w:p>
    <w:p w14:paraId="5E8EDE26" w14:textId="7BD845EA" w:rsidR="007947CF" w:rsidRPr="001B4700" w:rsidRDefault="00D543B7">
      <w:pPr>
        <w:pStyle w:val="ListParagraph"/>
        <w:numPr>
          <w:ilvl w:val="1"/>
          <w:numId w:val="1"/>
        </w:numPr>
        <w:spacing w:after="0"/>
        <w:ind w:left="1134" w:hanging="567"/>
        <w:pPrChange w:id="1148" w:author="Muhammad Subarkah" w:date="2024-12-10T23:06:00Z" w16du:dateUtc="2024-12-10T16:06:00Z">
          <w:pPr>
            <w:pStyle w:val="ListParagraph"/>
            <w:numPr>
              <w:ilvl w:val="1"/>
              <w:numId w:val="1"/>
            </w:numPr>
            <w:spacing w:after="0"/>
            <w:ind w:left="1440" w:hanging="360"/>
          </w:pPr>
        </w:pPrChange>
      </w:pPr>
      <w:r w:rsidRPr="001B4700">
        <w:lastRenderedPageBreak/>
        <w:t>Kelayakan Media Pembelajaran</w:t>
      </w:r>
    </w:p>
    <w:p w14:paraId="725EBBF4" w14:textId="4BA1C294" w:rsidR="00095120" w:rsidRDefault="00E651C9" w:rsidP="00A95671">
      <w:pPr>
        <w:pStyle w:val="ListParagraph"/>
        <w:spacing w:after="0"/>
        <w:ind w:left="567" w:firstLine="567"/>
      </w:pPr>
      <w:bookmarkStart w:id="1149" w:name="OLE_LINK62"/>
      <w:r w:rsidRPr="001B4700">
        <w:t>Dalam era di</w:t>
      </w:r>
      <w:r w:rsidR="00D63207">
        <w:t xml:space="preserve"> </w:t>
      </w:r>
      <w:r w:rsidRPr="001B4700">
        <w:t xml:space="preserve">mana teknologi terus berkembang dengan sangat pesat, </w:t>
      </w:r>
      <w:r w:rsidR="0067115F" w:rsidRPr="001B4700">
        <w:t>media menjadi ba</w:t>
      </w:r>
      <w:bookmarkStart w:id="1150" w:name="OLE_LINK47"/>
      <w:r w:rsidR="0067115F" w:rsidRPr="001B4700">
        <w:t>g</w:t>
      </w:r>
      <w:bookmarkEnd w:id="1150"/>
      <w:r w:rsidR="0067115F" w:rsidRPr="001B4700">
        <w:t>ian penting dalam kegiatan pembelajaran.</w:t>
      </w:r>
      <w:r w:rsidR="00EE4D39" w:rsidRPr="001B4700">
        <w:t xml:space="preserve"> </w:t>
      </w:r>
      <w:bookmarkStart w:id="1151" w:name="_Hlk179771528"/>
      <w:r w:rsidR="00940B87">
        <w:t>T</w:t>
      </w:r>
      <w:r w:rsidR="0064273B">
        <w:t>iga</w:t>
      </w:r>
      <w:r w:rsidR="0045116B" w:rsidRPr="001B4700">
        <w:t xml:space="preserve"> aspek yang</w:t>
      </w:r>
      <w:del w:id="1152" w:author="Muhammad Subarkah" w:date="2024-12-04T22:28:00Z" w16du:dateUtc="2024-12-04T15:28:00Z">
        <w:r w:rsidR="0045116B" w:rsidRPr="001B4700" w:rsidDel="00A43C32">
          <w:delText xml:space="preserve"> </w:delText>
        </w:r>
        <w:r w:rsidR="00940B87" w:rsidDel="00A43C32">
          <w:delText>men</w:delText>
        </w:r>
        <w:r w:rsidR="00940B87" w:rsidRPr="00940B87" w:rsidDel="00A43C32">
          <w:delText>u</w:delText>
        </w:r>
        <w:r w:rsidR="00940B87" w:rsidDel="00A43C32">
          <w:delText>r</w:delText>
        </w:r>
        <w:r w:rsidR="00940B87" w:rsidRPr="00940B87" w:rsidDel="00A43C32">
          <w:delText>u</w:delText>
        </w:r>
        <w:r w:rsidR="00940B87" w:rsidDel="00A43C32">
          <w:delText>t</w:delText>
        </w:r>
      </w:del>
      <w:r w:rsidR="00940B87">
        <w:t xml:space="preserve"> </w:t>
      </w:r>
      <w:del w:id="1153" w:author="Muhammad Subarkah" w:date="2024-12-04T22:28:00Z" w16du:dateUtc="2024-12-04T15:28:00Z">
        <w:r w:rsidR="00940B87" w:rsidRPr="001B4700" w:rsidDel="006A06F8">
          <w:delText>Cecep Kustandi dan Bambang Sujipto (2011)</w:delText>
        </w:r>
        <w:r w:rsidR="00940B87" w:rsidDel="006A06F8">
          <w:delText xml:space="preserve"> </w:delText>
        </w:r>
      </w:del>
      <w:r w:rsidR="0045116B" w:rsidRPr="001B4700">
        <w:t xml:space="preserve">perlu diperhatikan dalam </w:t>
      </w:r>
      <w:proofErr w:type="spellStart"/>
      <w:r w:rsidR="0045116B" w:rsidRPr="001B4700">
        <w:rPr>
          <w:i/>
          <w:iCs/>
        </w:rPr>
        <w:t>review</w:t>
      </w:r>
      <w:proofErr w:type="spellEnd"/>
      <w:r w:rsidR="0045116B" w:rsidRPr="001B4700">
        <w:rPr>
          <w:i/>
          <w:iCs/>
        </w:rPr>
        <w:t xml:space="preserve"> </w:t>
      </w:r>
      <w:r w:rsidR="0045116B" w:rsidRPr="001B4700">
        <w:t xml:space="preserve">media pembelajaran, yaitu (1) </w:t>
      </w:r>
      <w:r w:rsidR="0019368F" w:rsidRPr="001B4700">
        <w:t>aspek kualitas isi dan tujuan, (2) aspek kualitas pembelajaran,</w:t>
      </w:r>
      <w:r w:rsidR="00F42061">
        <w:t xml:space="preserve"> serta</w:t>
      </w:r>
      <w:r w:rsidR="0019368F" w:rsidRPr="001B4700">
        <w:t xml:space="preserve"> (3) aspek </w:t>
      </w:r>
      <w:r w:rsidR="0045116B" w:rsidRPr="001B4700">
        <w:t>kualitas teknis</w:t>
      </w:r>
      <w:bookmarkEnd w:id="1151"/>
      <w:ins w:id="1154" w:author="Muhammad Subarkah" w:date="2024-12-04T22:28:00Z" w16du:dateUtc="2024-12-04T15:28:00Z">
        <w:r w:rsidR="00CF2C29">
          <w:t xml:space="preserve"> </w:t>
        </w:r>
      </w:ins>
      <w:ins w:id="1155" w:author="Muhammad Subarkah" w:date="2024-12-04T22:29:00Z" w16du:dateUtc="2024-12-04T15:29:00Z">
        <w:r w:rsidR="00CF2C29">
          <w:t>(</w:t>
        </w:r>
        <w:r w:rsidR="00CF2C29" w:rsidRPr="001B4700">
          <w:t>Cecep</w:t>
        </w:r>
        <w:r w:rsidR="00CF2C29">
          <w:t xml:space="preserve">, </w:t>
        </w:r>
        <w:r w:rsidR="00CF2C29" w:rsidRPr="001B4700">
          <w:t>2011)</w:t>
        </w:r>
      </w:ins>
      <w:r w:rsidR="0045116B" w:rsidRPr="001B4700">
        <w:t>.</w:t>
      </w:r>
      <w:r w:rsidR="001F41A1" w:rsidRPr="001B4700">
        <w:t xml:space="preserve"> Sedangkan dalam panduan </w:t>
      </w:r>
      <w:r w:rsidR="00B91D64" w:rsidRPr="001B4700">
        <w:t>kementerian</w:t>
      </w:r>
      <w:r w:rsidR="001F41A1" w:rsidRPr="001B4700">
        <w:t xml:space="preserve"> pendidikan nasional</w:t>
      </w:r>
      <w:r w:rsidR="00EB37AA" w:rsidRPr="001B4700">
        <w:t>, penilaian media pembelajaran dinilai menurut</w:t>
      </w:r>
      <w:ins w:id="1156" w:author="Muhammad Subarkah" w:date="2024-12-08T14:05:00Z" w16du:dateUtc="2024-12-08T07:05:00Z">
        <w:r w:rsidR="007F7821">
          <w:t xml:space="preserve"> </w:t>
        </w:r>
      </w:ins>
      <w:del w:id="1157" w:author="Muhammad Subarkah" w:date="2024-12-04T23:32:00Z" w16du:dateUtc="2024-12-04T16:32:00Z">
        <w:r w:rsidR="00EB37AA" w:rsidRPr="001B4700" w:rsidDel="00DA324A">
          <w:delText xml:space="preserve"> </w:delText>
        </w:r>
        <w:r w:rsidR="00EB37AA" w:rsidRPr="001B4700" w:rsidDel="00DA324A">
          <w:tab/>
        </w:r>
      </w:del>
      <w:r w:rsidR="00EB37AA" w:rsidRPr="001B4700">
        <w:t xml:space="preserve">(1) </w:t>
      </w:r>
      <w:proofErr w:type="spellStart"/>
      <w:r w:rsidR="0019368F" w:rsidRPr="001B4700">
        <w:t>kebermanfaatan</w:t>
      </w:r>
      <w:proofErr w:type="spellEnd"/>
      <w:r w:rsidR="0019368F" w:rsidRPr="001B4700">
        <w:t xml:space="preserve"> media pembelajaran, (2) penyajian dan (3) ba</w:t>
      </w:r>
      <w:r w:rsidR="00EB37AA" w:rsidRPr="001B4700">
        <w:t>hasa</w:t>
      </w:r>
      <w:r w:rsidR="004D0959" w:rsidRPr="001B4700">
        <w:t>.</w:t>
      </w:r>
      <w:r w:rsidR="00F32B2B" w:rsidRPr="001B4700">
        <w:t xml:space="preserve"> </w:t>
      </w:r>
      <w:proofErr w:type="spellStart"/>
      <w:r w:rsidR="00354BA5" w:rsidRPr="001B4700">
        <w:t>Kebermanfaatan</w:t>
      </w:r>
      <w:proofErr w:type="spellEnd"/>
      <w:r w:rsidR="00354BA5" w:rsidRPr="001B4700">
        <w:t xml:space="preserve"> media pembelajaran dinilai dari tingkat </w:t>
      </w:r>
      <w:proofErr w:type="spellStart"/>
      <w:r w:rsidR="00354BA5" w:rsidRPr="001B4700">
        <w:t>keterbantuan</w:t>
      </w:r>
      <w:proofErr w:type="spellEnd"/>
      <w:r w:rsidR="00354BA5" w:rsidRPr="001B4700">
        <w:t xml:space="preserve"> peserta didik oleh media, kemudahan belajar peserta didik dengan media yang disediakan, keterkaitan media pembelajaran dengan mata kuliah lain.</w:t>
      </w:r>
      <w:r w:rsidR="00A560D5" w:rsidRPr="001B4700">
        <w:t xml:space="preserve"> Sedangkan aspek penyajian dapat dinilai dari tampilan dan </w:t>
      </w:r>
      <w:r w:rsidR="003962BE" w:rsidRPr="001B4700">
        <w:t>kesesuaian</w:t>
      </w:r>
      <w:r w:rsidR="00A560D5" w:rsidRPr="001B4700">
        <w:t xml:space="preserve"> fungsi dari media pembelajaran.</w:t>
      </w:r>
    </w:p>
    <w:p w14:paraId="07EFD772" w14:textId="54B1A15B" w:rsidR="00BD5B87" w:rsidRDefault="00BD5B87" w:rsidP="00A95671">
      <w:pPr>
        <w:pStyle w:val="Heading3"/>
        <w:numPr>
          <w:ilvl w:val="0"/>
          <w:numId w:val="54"/>
        </w:numPr>
        <w:ind w:left="1134" w:hanging="566"/>
        <w:rPr>
          <w:ins w:id="1158" w:author="Muhammad Subarkah" w:date="2024-12-04T13:21:00Z" w16du:dateUtc="2024-12-04T06:21:00Z"/>
        </w:rPr>
      </w:pPr>
      <w:bookmarkStart w:id="1159" w:name="_Toc184828299"/>
      <w:bookmarkEnd w:id="1149"/>
      <w:ins w:id="1160" w:author="Muhammad Subarkah" w:date="2024-12-04T13:21:00Z" w16du:dateUtc="2024-12-04T06:21:00Z">
        <w:r>
          <w:t>Mata K</w:t>
        </w:r>
        <w:r w:rsidRPr="00BD5B87">
          <w:t>u</w:t>
        </w:r>
        <w:bookmarkStart w:id="1161" w:name="OLE_LINK73"/>
        <w:r>
          <w:t>l</w:t>
        </w:r>
        <w:bookmarkEnd w:id="1161"/>
        <w:r>
          <w:t>iah Praktik Robotika</w:t>
        </w:r>
        <w:bookmarkEnd w:id="1159"/>
      </w:ins>
    </w:p>
    <w:p w14:paraId="22EC0F2E" w14:textId="77777777" w:rsidR="005F0F4F" w:rsidRDefault="00F27179" w:rsidP="00A95671">
      <w:pPr>
        <w:spacing w:after="0"/>
        <w:ind w:left="567" w:firstLine="567"/>
        <w:rPr>
          <w:ins w:id="1162" w:author="Muhammad Subarkah" w:date="2024-12-09T18:36:00Z" w16du:dateUtc="2024-12-09T11:36:00Z"/>
        </w:rPr>
      </w:pPr>
      <w:ins w:id="1163" w:author="Muhammad Subarkah" w:date="2024-12-05T15:54:00Z" w16du:dateUtc="2024-12-05T08:54:00Z">
        <w:r>
          <w:t>Mata k</w:t>
        </w:r>
        <w:r w:rsidRPr="00F27179">
          <w:t>u</w:t>
        </w:r>
        <w:r>
          <w:t xml:space="preserve">liah </w:t>
        </w:r>
      </w:ins>
      <w:ins w:id="1164" w:author="Muhammad Subarkah" w:date="2024-12-05T15:57:00Z" w16du:dateUtc="2024-12-05T08:57:00Z">
        <w:r w:rsidR="00F60ED6" w:rsidRPr="00813A49">
          <w:t>ini</w:t>
        </w:r>
      </w:ins>
      <w:ins w:id="1165" w:author="Muhammad Subarkah" w:date="2024-12-08T14:07:00Z" w16du:dateUtc="2024-12-08T07:07:00Z">
        <w:r w:rsidR="00813A49">
          <w:t xml:space="preserve"> </w:t>
        </w:r>
      </w:ins>
      <w:ins w:id="1166" w:author="Muhammad Subarkah" w:date="2024-12-05T15:55:00Z" w16du:dateUtc="2024-12-05T08:55:00Z">
        <w:r w:rsidRPr="00813A49">
          <w:t>umumnya</w:t>
        </w:r>
      </w:ins>
      <w:ins w:id="1167" w:author="Muhammad Subarkah" w:date="2024-12-08T14:07:00Z" w16du:dateUtc="2024-12-08T07:07:00Z">
        <w:r w:rsidR="00EF09E0">
          <w:t xml:space="preserve"> terdapat di</w:t>
        </w:r>
      </w:ins>
      <w:ins w:id="1168" w:author="Muhammad Subarkah" w:date="2024-12-05T15:55:00Z" w16du:dateUtc="2024-12-05T08:55:00Z">
        <w:r>
          <w:t xml:space="preserve"> prodi teknik elektronika</w:t>
        </w:r>
        <w:r w:rsidR="00F60ED6">
          <w:t xml:space="preserve"> ata</w:t>
        </w:r>
        <w:r w:rsidR="00F60ED6" w:rsidRPr="00F60ED6">
          <w:t>u</w:t>
        </w:r>
        <w:r w:rsidR="00F60ED6">
          <w:t xml:space="preserve"> informatika</w:t>
        </w:r>
      </w:ins>
      <w:ins w:id="1169" w:author="Muhammad Subarkah" w:date="2024-12-05T15:56:00Z" w16du:dateUtc="2024-12-05T08:56:00Z">
        <w:r w:rsidR="00F60ED6">
          <w:t>, karena di dalamnya membahas mengenai pengembangan robot</w:t>
        </w:r>
      </w:ins>
      <w:ins w:id="1170" w:author="Muhammad Subarkah" w:date="2024-12-05T15:58:00Z" w16du:dateUtc="2024-12-05T08:58:00Z">
        <w:r w:rsidR="00F60ED6">
          <w:t>, termas</w:t>
        </w:r>
        <w:r w:rsidR="00F60ED6" w:rsidRPr="00F60ED6">
          <w:t>u</w:t>
        </w:r>
        <w:r w:rsidR="00F60ED6">
          <w:t>k pengembangan bagian mekanik, elektronik</w:t>
        </w:r>
      </w:ins>
      <w:ins w:id="1171" w:author="Muhammad Subarkah" w:date="2024-12-05T15:59:00Z" w16du:dateUtc="2024-12-05T08:59:00Z">
        <w:r w:rsidR="00F60ED6">
          <w:t xml:space="preserve"> dan j</w:t>
        </w:r>
        <w:r w:rsidR="00F60ED6" w:rsidRPr="00F60ED6">
          <w:t>u</w:t>
        </w:r>
        <w:r w:rsidR="00F60ED6">
          <w:t>ga program.</w:t>
        </w:r>
        <w:r w:rsidR="00604445">
          <w:t xml:space="preserve"> </w:t>
        </w:r>
      </w:ins>
      <w:ins w:id="1172" w:author="Muhammad Subarkah" w:date="2024-12-05T16:00:00Z" w16du:dateUtc="2024-12-05T09:00:00Z">
        <w:r w:rsidR="00604445">
          <w:t>Pengembangan mekanik berfok</w:t>
        </w:r>
        <w:r w:rsidR="00604445" w:rsidRPr="00604445">
          <w:t>u</w:t>
        </w:r>
        <w:r w:rsidR="00604445">
          <w:t>s pada</w:t>
        </w:r>
      </w:ins>
      <w:ins w:id="1173" w:author="Muhammad Subarkah" w:date="2024-12-05T17:02:00Z" w16du:dateUtc="2024-12-05T10:02:00Z">
        <w:r w:rsidR="00287134">
          <w:t xml:space="preserve"> </w:t>
        </w:r>
        <w:r w:rsidR="00883D80">
          <w:t>penent</w:t>
        </w:r>
        <w:r w:rsidR="00883D80" w:rsidRPr="00883D80">
          <w:t>u</w:t>
        </w:r>
        <w:r w:rsidR="00883D80">
          <w:t>an</w:t>
        </w:r>
        <w:r w:rsidR="00287134" w:rsidRPr="00287134">
          <w:t xml:space="preserve"> </w:t>
        </w:r>
      </w:ins>
      <w:ins w:id="1174" w:author="Muhammad Subarkah" w:date="2024-12-05T16:00:00Z" w16du:dateUtc="2024-12-05T09:00:00Z">
        <w:r w:rsidR="00604445">
          <w:t xml:space="preserve">cara kerja </w:t>
        </w:r>
      </w:ins>
      <w:ins w:id="1175" w:author="Muhammad Subarkah" w:date="2024-12-05T17:04:00Z" w16du:dateUtc="2024-12-05T10:04:00Z">
        <w:r w:rsidR="00C91476">
          <w:t>ses</w:t>
        </w:r>
        <w:r w:rsidR="00C91476" w:rsidRPr="00C91476">
          <w:t>u</w:t>
        </w:r>
        <w:r w:rsidR="00C91476">
          <w:t>ai</w:t>
        </w:r>
      </w:ins>
      <w:ins w:id="1176" w:author="Muhammad Subarkah" w:date="2024-12-05T17:03:00Z" w16du:dateUtc="2024-12-05T10:03:00Z">
        <w:r w:rsidR="001D1DBC">
          <w:t xml:space="preserve"> dengan</w:t>
        </w:r>
        <w:r w:rsidR="00102341">
          <w:t xml:space="preserve"> </w:t>
        </w:r>
      </w:ins>
      <w:ins w:id="1177" w:author="Muhammad Subarkah" w:date="2024-12-05T17:04:00Z" w16du:dateUtc="2024-12-05T10:04:00Z">
        <w:r w:rsidR="00F10363">
          <w:t>f</w:t>
        </w:r>
        <w:r w:rsidR="00F10363" w:rsidRPr="00F10363">
          <w:t>u</w:t>
        </w:r>
        <w:r w:rsidR="00F10363">
          <w:t>ngsi</w:t>
        </w:r>
      </w:ins>
      <w:ins w:id="1178" w:author="Muhammad Subarkah" w:date="2024-12-05T16:00:00Z" w16du:dateUtc="2024-12-05T09:00:00Z">
        <w:r w:rsidR="00604445">
          <w:t xml:space="preserve"> robo</w:t>
        </w:r>
      </w:ins>
      <w:ins w:id="1179" w:author="Muhammad Subarkah" w:date="2024-12-05T17:29:00Z" w16du:dateUtc="2024-12-05T10:29:00Z">
        <w:r w:rsidR="0091798F">
          <w:t>t</w:t>
        </w:r>
      </w:ins>
      <w:ins w:id="1180" w:author="Muhammad Subarkah" w:date="2024-12-05T17:04:00Z" w16du:dateUtc="2024-12-05T10:04:00Z">
        <w:r w:rsidR="007B0157">
          <w:t>. L</w:t>
        </w:r>
      </w:ins>
      <w:ins w:id="1181" w:author="Muhammad Subarkah" w:date="2024-12-05T16:56:00Z" w16du:dateUtc="2024-12-05T09:56:00Z">
        <w:r w:rsidR="00987487">
          <w:t xml:space="preserve">angkah </w:t>
        </w:r>
      </w:ins>
      <w:ins w:id="1182" w:author="Muhammad Subarkah" w:date="2024-12-05T16:01:00Z" w16du:dateUtc="2024-12-05T09:01:00Z">
        <w:r w:rsidR="00604445">
          <w:t xml:space="preserve">ini </w:t>
        </w:r>
      </w:ins>
      <w:ins w:id="1183" w:author="Muhammad Subarkah" w:date="2024-12-05T16:57:00Z" w16du:dateUtc="2024-12-05T09:57:00Z">
        <w:r w:rsidR="00987487">
          <w:t xml:space="preserve">penting karena </w:t>
        </w:r>
      </w:ins>
      <w:ins w:id="1184" w:author="Muhammad Subarkah" w:date="2024-12-05T16:01:00Z" w16du:dateUtc="2024-12-05T09:01:00Z">
        <w:r w:rsidR="00604445">
          <w:t>menjadi landasan</w:t>
        </w:r>
      </w:ins>
      <w:ins w:id="1185" w:author="Muhammad Subarkah" w:date="2024-12-05T17:04:00Z" w16du:dateUtc="2024-12-05T10:04:00Z">
        <w:r w:rsidR="0092739F">
          <w:t xml:space="preserve"> </w:t>
        </w:r>
        <w:r w:rsidR="0092739F" w:rsidRPr="0092739F">
          <w:t>u</w:t>
        </w:r>
        <w:r w:rsidR="0092739F">
          <w:t>tama</w:t>
        </w:r>
      </w:ins>
      <w:ins w:id="1186" w:author="Muhammad Subarkah" w:date="2024-12-05T16:02:00Z" w16du:dateUtc="2024-12-05T09:02:00Z">
        <w:r w:rsidR="00604445">
          <w:t xml:space="preserve"> </w:t>
        </w:r>
      </w:ins>
      <w:ins w:id="1187" w:author="Muhammad Subarkah" w:date="2024-12-05T17:22:00Z" w16du:dateUtc="2024-12-05T10:22:00Z">
        <w:r w:rsidR="009F7FE7" w:rsidRPr="009F7FE7">
          <w:t>u</w:t>
        </w:r>
        <w:r w:rsidR="009F7FE7">
          <w:t>nt</w:t>
        </w:r>
        <w:r w:rsidR="009F7FE7" w:rsidRPr="009F7FE7">
          <w:t>u</w:t>
        </w:r>
        <w:r w:rsidR="009F7FE7">
          <w:t xml:space="preserve">k </w:t>
        </w:r>
      </w:ins>
      <w:ins w:id="1188" w:author="Muhammad Subarkah" w:date="2024-12-05T16:02:00Z" w16du:dateUtc="2024-12-05T09:02:00Z">
        <w:r w:rsidR="00604445">
          <w:t>langkah</w:t>
        </w:r>
      </w:ins>
      <w:ins w:id="1189" w:author="Muhammad Subarkah" w:date="2024-12-05T17:04:00Z" w16du:dateUtc="2024-12-05T10:04:00Z">
        <w:r w:rsidR="002D66CB">
          <w:t>-langkah</w:t>
        </w:r>
      </w:ins>
      <w:ins w:id="1190" w:author="Muhammad Subarkah" w:date="2024-12-05T16:02:00Z" w16du:dateUtc="2024-12-05T09:02:00Z">
        <w:r w:rsidR="00604445">
          <w:t xml:space="preserve"> </w:t>
        </w:r>
      </w:ins>
      <w:ins w:id="1191" w:author="Muhammad Subarkah" w:date="2024-12-09T18:33:00Z" w16du:dateUtc="2024-12-09T11:33:00Z">
        <w:r w:rsidR="00F84717">
          <w:t xml:space="preserve">pengembangan robot </w:t>
        </w:r>
      </w:ins>
      <w:ins w:id="1192" w:author="Muhammad Subarkah" w:date="2024-12-05T16:02:00Z" w16du:dateUtc="2024-12-05T09:02:00Z">
        <w:r w:rsidR="00604445">
          <w:t>berik</w:t>
        </w:r>
        <w:r w:rsidR="00604445" w:rsidRPr="00604445">
          <w:t>u</w:t>
        </w:r>
        <w:r w:rsidR="00604445">
          <w:t>tnya.</w:t>
        </w:r>
      </w:ins>
      <w:ins w:id="1193" w:author="Muhammad Subarkah" w:date="2024-12-05T17:05:00Z" w16du:dateUtc="2024-12-05T10:05:00Z">
        <w:r w:rsidR="001E4572">
          <w:t xml:space="preserve"> </w:t>
        </w:r>
      </w:ins>
    </w:p>
    <w:p w14:paraId="3610B1A7" w14:textId="77777777" w:rsidR="004E51D0" w:rsidRDefault="00E764C0" w:rsidP="00A95671">
      <w:pPr>
        <w:spacing w:after="0"/>
        <w:ind w:left="567" w:firstLine="567"/>
        <w:rPr>
          <w:ins w:id="1194" w:author="Muhammad Subarkah" w:date="2024-12-09T18:36:00Z" w16du:dateUtc="2024-12-09T11:36:00Z"/>
        </w:rPr>
      </w:pPr>
      <w:ins w:id="1195" w:author="Muhammad Subarkah" w:date="2024-12-05T17:13:00Z" w16du:dateUtc="2024-12-05T10:13:00Z">
        <w:r>
          <w:t xml:space="preserve">Pada prodi Pendidikan Teknik Mekatronika, </w:t>
        </w:r>
        <w:r w:rsidRPr="00E764C0">
          <w:t>U</w:t>
        </w:r>
        <w:r>
          <w:t xml:space="preserve">NY, </w:t>
        </w:r>
      </w:ins>
      <w:ins w:id="1196" w:author="Muhammad Subarkah" w:date="2024-12-05T17:24:00Z" w16du:dateUtc="2024-12-05T10:24:00Z">
        <w:r w:rsidR="00CD319E">
          <w:t>bagian</w:t>
        </w:r>
      </w:ins>
      <w:ins w:id="1197" w:author="Muhammad Subarkah" w:date="2024-12-05T17:09:00Z" w16du:dateUtc="2024-12-05T10:09:00Z">
        <w:r w:rsidR="001A04FE">
          <w:t xml:space="preserve"> elektronika pada mata k</w:t>
        </w:r>
        <w:r w:rsidR="001A04FE" w:rsidRPr="001A04FE">
          <w:t>u</w:t>
        </w:r>
        <w:r w:rsidR="001A04FE">
          <w:t>liah ini lebih ditekankan pada penent</w:t>
        </w:r>
        <w:r w:rsidR="001A04FE" w:rsidRPr="001A04FE">
          <w:t>u</w:t>
        </w:r>
        <w:r w:rsidR="001A04FE">
          <w:t>an</w:t>
        </w:r>
      </w:ins>
      <w:ins w:id="1198" w:author="Muhammad Subarkah" w:date="2024-12-05T17:10:00Z" w16du:dateUtc="2024-12-05T10:10:00Z">
        <w:r w:rsidR="00321EE7">
          <w:t xml:space="preserve"> dan penerapan</w:t>
        </w:r>
      </w:ins>
      <w:ins w:id="1199" w:author="Muhammad Subarkah" w:date="2024-12-05T17:09:00Z" w16du:dateUtc="2024-12-05T10:09:00Z">
        <w:r w:rsidR="001A04FE">
          <w:t xml:space="preserve"> </w:t>
        </w:r>
      </w:ins>
      <w:ins w:id="1200" w:author="Muhammad Subarkah" w:date="2024-12-05T17:06:00Z" w16du:dateUtc="2024-12-05T10:06:00Z">
        <w:r w:rsidR="001E4572">
          <w:t>komponen elektronik yang akan dipakai</w:t>
        </w:r>
      </w:ins>
      <w:ins w:id="1201" w:author="Muhammad Subarkah" w:date="2024-12-09T18:34:00Z" w16du:dateUtc="2024-12-09T11:34:00Z">
        <w:r w:rsidR="00353035">
          <w:t>. D</w:t>
        </w:r>
      </w:ins>
      <w:ins w:id="1202" w:author="Muhammad Subarkah" w:date="2024-12-05T17:10:00Z" w16du:dateUtc="2024-12-05T10:10:00Z">
        <w:r>
          <w:t>asar cara pengg</w:t>
        </w:r>
        <w:r w:rsidRPr="00E764C0">
          <w:t>u</w:t>
        </w:r>
        <w:r>
          <w:t xml:space="preserve">naan komponen elektronika </w:t>
        </w:r>
      </w:ins>
      <w:ins w:id="1203" w:author="Muhammad Subarkah" w:date="2024-12-05T17:11:00Z" w16du:dateUtc="2024-12-05T10:11:00Z">
        <w:r>
          <w:t>dipelajari lebih mendalam pada mata k</w:t>
        </w:r>
        <w:r w:rsidRPr="00E764C0">
          <w:t>u</w:t>
        </w:r>
        <w:r>
          <w:t xml:space="preserve">liah </w:t>
        </w:r>
      </w:ins>
      <w:ins w:id="1204" w:author="Muhammad Subarkah" w:date="2024-12-05T17:12:00Z" w16du:dateUtc="2024-12-05T10:12:00Z">
        <w:r>
          <w:t>sensor</w:t>
        </w:r>
      </w:ins>
      <w:ins w:id="1205" w:author="Muhammad Subarkah" w:date="2024-12-09T18:34:00Z" w16du:dateUtc="2024-12-09T11:34:00Z">
        <w:r w:rsidR="0085616E">
          <w:t xml:space="preserve"> dan </w:t>
        </w:r>
        <w:proofErr w:type="spellStart"/>
        <w:r w:rsidR="0085616E" w:rsidRPr="00A95671">
          <w:rPr>
            <w:i/>
            <w:iCs/>
          </w:rPr>
          <w:lastRenderedPageBreak/>
          <w:t>transducer</w:t>
        </w:r>
      </w:ins>
      <w:proofErr w:type="spellEnd"/>
      <w:ins w:id="1206" w:author="Muhammad Subarkah" w:date="2024-12-09T18:35:00Z" w16du:dateUtc="2024-12-09T11:35:00Z">
        <w:r w:rsidR="00621385">
          <w:t xml:space="preserve"> yang dipelajari mahasiswa semester sebel</w:t>
        </w:r>
        <w:r w:rsidR="00621385" w:rsidRPr="00621385">
          <w:t>u</w:t>
        </w:r>
        <w:r w:rsidR="00621385">
          <w:t>mnya</w:t>
        </w:r>
      </w:ins>
      <w:ins w:id="1207" w:author="Muhammad Subarkah" w:date="2024-12-05T17:44:00Z" w16du:dateUtc="2024-12-05T10:44:00Z">
        <w:r w:rsidR="00220775">
          <w:t>.</w:t>
        </w:r>
      </w:ins>
      <w:ins w:id="1208" w:author="Muhammad Subarkah" w:date="2024-12-05T17:45:00Z" w16du:dateUtc="2024-12-05T10:45:00Z">
        <w:r w:rsidR="00220775">
          <w:t xml:space="preserve"> </w:t>
        </w:r>
      </w:ins>
      <w:ins w:id="1209" w:author="Muhammad Subarkah" w:date="2024-12-05T17:51:00Z" w16du:dateUtc="2024-12-05T10:51:00Z">
        <w:r w:rsidR="00B02C21">
          <w:t>P</w:t>
        </w:r>
      </w:ins>
      <w:ins w:id="1210" w:author="Muhammad Subarkah" w:date="2024-12-05T17:46:00Z" w16du:dateUtc="2024-12-05T10:46:00Z">
        <w:r w:rsidR="00A01DA5">
          <w:t>engecekan komponen, p</w:t>
        </w:r>
      </w:ins>
      <w:ins w:id="1211" w:author="Muhammad Subarkah" w:date="2024-12-05T17:45:00Z" w16du:dateUtc="2024-12-05T10:45:00Z">
        <w:r w:rsidR="00220775">
          <w:t>enent</w:t>
        </w:r>
        <w:r w:rsidR="00220775" w:rsidRPr="00220775">
          <w:t>u</w:t>
        </w:r>
        <w:r w:rsidR="00220775">
          <w:t>an samb</w:t>
        </w:r>
        <w:r w:rsidR="00220775" w:rsidRPr="00220775">
          <w:t>u</w:t>
        </w:r>
        <w:r w:rsidR="00220775">
          <w:t>ngan antar komponen</w:t>
        </w:r>
      </w:ins>
      <w:ins w:id="1212" w:author="Muhammad Subarkah" w:date="2024-12-05T17:46:00Z" w16du:dateUtc="2024-12-05T10:46:00Z">
        <w:r w:rsidR="00A01DA5">
          <w:t xml:space="preserve"> dan </w:t>
        </w:r>
      </w:ins>
      <w:ins w:id="1213" w:author="Muhammad Subarkah" w:date="2024-12-05T17:45:00Z" w16du:dateUtc="2024-12-05T10:45:00Z">
        <w:r w:rsidR="00220775">
          <w:t>pemasangan komponen</w:t>
        </w:r>
      </w:ins>
      <w:ins w:id="1214" w:author="Muhammad Subarkah" w:date="2024-12-05T17:46:00Z" w16du:dateUtc="2024-12-05T10:46:00Z">
        <w:r w:rsidR="00A01DA5">
          <w:t xml:space="preserve"> </w:t>
        </w:r>
      </w:ins>
      <w:ins w:id="1215" w:author="Muhammad Subarkah" w:date="2024-12-05T17:45:00Z" w16du:dateUtc="2024-12-05T10:45:00Z">
        <w:r w:rsidR="00E504D7">
          <w:t xml:space="preserve">adalah kegiatan </w:t>
        </w:r>
        <w:r w:rsidR="00E504D7" w:rsidRPr="00E504D7">
          <w:t>u</w:t>
        </w:r>
      </w:ins>
      <w:ins w:id="1216" w:author="Muhammad Subarkah" w:date="2024-12-05T17:46:00Z" w16du:dateUtc="2024-12-05T10:46:00Z">
        <w:r w:rsidR="00E504D7">
          <w:t xml:space="preserve">tama </w:t>
        </w:r>
        <w:r w:rsidR="00AC67EA">
          <w:t>pembelajaran</w:t>
        </w:r>
        <w:r w:rsidR="00E504D7">
          <w:t xml:space="preserve"> elektronik</w:t>
        </w:r>
      </w:ins>
      <w:ins w:id="1217" w:author="Muhammad Subarkah" w:date="2024-12-05T17:15:00Z" w16du:dateUtc="2024-12-05T10:15:00Z">
        <w:r w:rsidR="00792198">
          <w:t>.</w:t>
        </w:r>
      </w:ins>
      <w:ins w:id="1218" w:author="Muhammad Subarkah" w:date="2024-12-05T17:16:00Z" w16du:dateUtc="2024-12-05T10:16:00Z">
        <w:r w:rsidR="005726CF">
          <w:t xml:space="preserve"> </w:t>
        </w:r>
      </w:ins>
    </w:p>
    <w:p w14:paraId="5CAB9396" w14:textId="04A481B5" w:rsidR="008D5168" w:rsidRPr="00603200" w:rsidRDefault="00603200" w:rsidP="00A95671">
      <w:pPr>
        <w:spacing w:after="0"/>
        <w:ind w:left="567" w:firstLine="567"/>
        <w:rPr>
          <w:ins w:id="1219" w:author="Muhammad Subarkah" w:date="2024-12-04T13:21:00Z" w16du:dateUtc="2024-12-04T06:21:00Z"/>
        </w:rPr>
      </w:pPr>
      <w:ins w:id="1220" w:author="Muhammad Subarkah" w:date="2024-12-05T17:17:00Z" w16du:dateUtc="2024-12-05T10:17:00Z">
        <w:r>
          <w:t xml:space="preserve">Sedangkan </w:t>
        </w:r>
      </w:ins>
      <w:ins w:id="1221" w:author="Muhammad Subarkah" w:date="2024-12-05T17:25:00Z" w16du:dateUtc="2024-12-05T10:25:00Z">
        <w:r w:rsidR="003F525B" w:rsidRPr="003F525B">
          <w:t>u</w:t>
        </w:r>
        <w:r w:rsidR="003F525B">
          <w:t>nt</w:t>
        </w:r>
        <w:r w:rsidR="003F525B" w:rsidRPr="003F525B">
          <w:t>u</w:t>
        </w:r>
        <w:r w:rsidR="003F525B">
          <w:t>k bagian</w:t>
        </w:r>
      </w:ins>
      <w:ins w:id="1222" w:author="Muhammad Subarkah" w:date="2024-12-05T17:18:00Z" w16du:dateUtc="2024-12-05T10:18:00Z">
        <w:r>
          <w:t xml:space="preserve"> program, mahasiswa belajar menghid</w:t>
        </w:r>
        <w:r w:rsidRPr="00603200">
          <w:t>u</w:t>
        </w:r>
        <w:r>
          <w:t>pkan</w:t>
        </w:r>
      </w:ins>
      <w:ins w:id="1223" w:author="Muhammad Subarkah" w:date="2024-12-05T17:26:00Z" w16du:dateUtc="2024-12-05T10:26:00Z">
        <w:r w:rsidR="00B303FF">
          <w:t xml:space="preserve"> </w:t>
        </w:r>
      </w:ins>
      <w:ins w:id="1224" w:author="Muhammad Subarkah" w:date="2024-12-05T17:18:00Z" w16du:dateUtc="2024-12-05T10:18:00Z">
        <w:r>
          <w:t xml:space="preserve">robot </w:t>
        </w:r>
      </w:ins>
      <w:ins w:id="1225" w:author="Muhammad Subarkah" w:date="2024-12-05T17:25:00Z" w16du:dateUtc="2024-12-05T10:25:00Z">
        <w:r w:rsidR="00B303FF">
          <w:t>dengan men</w:t>
        </w:r>
        <w:r w:rsidR="00B303FF" w:rsidRPr="00B303FF">
          <w:t>u</w:t>
        </w:r>
        <w:r w:rsidR="00B303FF">
          <w:t>lis program</w:t>
        </w:r>
      </w:ins>
      <w:ins w:id="1226" w:author="Muhammad Subarkah" w:date="2024-12-05T17:26:00Z" w16du:dateUtc="2024-12-05T10:26:00Z">
        <w:r w:rsidR="00B303FF">
          <w:t xml:space="preserve"> </w:t>
        </w:r>
        <w:r w:rsidR="00B303FF" w:rsidRPr="00B303FF">
          <w:t>u</w:t>
        </w:r>
        <w:r w:rsidR="00B303FF">
          <w:t>nt</w:t>
        </w:r>
        <w:r w:rsidR="00B303FF" w:rsidRPr="00B303FF">
          <w:t>u</w:t>
        </w:r>
        <w:r w:rsidR="00B303FF">
          <w:t>k komponen-komponen yang dipakai.</w:t>
        </w:r>
      </w:ins>
      <w:ins w:id="1227" w:author="Muhammad Subarkah" w:date="2024-12-05T17:31:00Z" w16du:dateUtc="2024-12-05T10:31:00Z">
        <w:r w:rsidR="0091798F">
          <w:t xml:space="preserve"> Bahasa pemrograman</w:t>
        </w:r>
      </w:ins>
      <w:ins w:id="1228" w:author="Muhammad Subarkah" w:date="2024-12-05T17:34:00Z" w16du:dateUtc="2024-12-05T10:34:00Z">
        <w:r w:rsidR="0091798F">
          <w:t xml:space="preserve"> yang </w:t>
        </w:r>
        <w:r w:rsidR="0091798F" w:rsidRPr="0091798F">
          <w:t>u</w:t>
        </w:r>
        <w:r w:rsidR="0091798F">
          <w:t>m</w:t>
        </w:r>
        <w:r w:rsidR="0091798F" w:rsidRPr="0091798F">
          <w:t>u</w:t>
        </w:r>
        <w:r w:rsidR="0091798F">
          <w:t>mnya dipakai ialah C++</w:t>
        </w:r>
      </w:ins>
      <w:ins w:id="1229" w:author="Muhammad Subarkah" w:date="2024-12-05T17:36:00Z" w16du:dateUtc="2024-12-05T10:36:00Z">
        <w:r w:rsidR="000D38FF">
          <w:t>,</w:t>
        </w:r>
      </w:ins>
      <w:ins w:id="1230" w:author="Muhammad Subarkah" w:date="2024-12-05T17:53:00Z" w16du:dateUtc="2024-12-05T10:53:00Z">
        <w:r w:rsidR="00E604DD">
          <w:t xml:space="preserve"> apabila mengg</w:t>
        </w:r>
        <w:r w:rsidR="00E604DD" w:rsidRPr="00E604DD">
          <w:t>u</w:t>
        </w:r>
        <w:r w:rsidR="00E604DD">
          <w:t>nakan mikrokontroler</w:t>
        </w:r>
      </w:ins>
      <w:ins w:id="1231" w:author="Muhammad Subarkah" w:date="2024-12-05T17:54:00Z" w16du:dateUtc="2024-12-05T10:54:00Z">
        <w:r w:rsidR="00BA0385">
          <w:t>, ata</w:t>
        </w:r>
        <w:r w:rsidR="00BA0385" w:rsidRPr="00BA0385">
          <w:t>u</w:t>
        </w:r>
        <w:r w:rsidR="00BA0385">
          <w:t xml:space="preserve"> dengan bahasa </w:t>
        </w:r>
        <w:proofErr w:type="spellStart"/>
        <w:r w:rsidR="00BA0385">
          <w:t>python</w:t>
        </w:r>
        <w:proofErr w:type="spellEnd"/>
        <w:r w:rsidR="00BA0385">
          <w:t xml:space="preserve"> apabila mengg</w:t>
        </w:r>
        <w:r w:rsidR="00BA0385" w:rsidRPr="00BA0385">
          <w:t>u</w:t>
        </w:r>
        <w:r w:rsidR="00BA0385">
          <w:t>nakan komp</w:t>
        </w:r>
        <w:r w:rsidR="00BA0385" w:rsidRPr="00BA0385">
          <w:t>u</w:t>
        </w:r>
        <w:r w:rsidR="00BA0385">
          <w:t>ter</w:t>
        </w:r>
      </w:ins>
      <w:ins w:id="1232" w:author="Muhammad Subarkah" w:date="2024-12-05T17:35:00Z" w16du:dateUtc="2024-12-05T10:35:00Z">
        <w:r w:rsidR="0091798F">
          <w:t>.</w:t>
        </w:r>
      </w:ins>
      <w:ins w:id="1233" w:author="Muhammad Subarkah" w:date="2024-12-05T17:48:00Z" w16du:dateUtc="2024-12-05T10:48:00Z">
        <w:r w:rsidR="00F74639">
          <w:t xml:space="preserve"> T</w:t>
        </w:r>
        <w:r w:rsidR="00F74639" w:rsidRPr="00F74639">
          <w:t>u</w:t>
        </w:r>
        <w:r w:rsidR="00F74639">
          <w:t>j</w:t>
        </w:r>
        <w:r w:rsidR="00F74639" w:rsidRPr="00F74639">
          <w:t>u</w:t>
        </w:r>
        <w:r w:rsidR="00F74639">
          <w:t>an dari pemrograman ini ialah  s</w:t>
        </w:r>
        <w:r w:rsidR="00F74639" w:rsidRPr="00F74639">
          <w:t>u</w:t>
        </w:r>
        <w:r w:rsidR="00F74639">
          <w:t xml:space="preserve">paya </w:t>
        </w:r>
      </w:ins>
      <w:ins w:id="1234" w:author="Muhammad Subarkah" w:date="2024-12-05T17:49:00Z" w16du:dateUtc="2024-12-05T10:49:00Z">
        <w:r w:rsidR="00F74639">
          <w:t>mikrokontroler memberikan</w:t>
        </w:r>
      </w:ins>
      <w:ins w:id="1235" w:author="Muhammad Subarkah" w:date="2024-12-05T17:50:00Z" w16du:dateUtc="2024-12-05T10:50:00Z">
        <w:r w:rsidR="00773605">
          <w:t xml:space="preserve"> daya</w:t>
        </w:r>
      </w:ins>
      <w:ins w:id="1236" w:author="Muhammad Subarkah" w:date="2024-12-05T17:49:00Z" w16du:dateUtc="2024-12-05T10:49:00Z">
        <w:r w:rsidR="00F74639">
          <w:t xml:space="preserve"> yang ses</w:t>
        </w:r>
        <w:r w:rsidR="00F74639" w:rsidRPr="00F74639">
          <w:t>u</w:t>
        </w:r>
        <w:r w:rsidR="00F74639">
          <w:t>ai pada komponen tertent</w:t>
        </w:r>
        <w:r w:rsidR="00F74639" w:rsidRPr="00F74639">
          <w:t>u</w:t>
        </w:r>
        <w:r w:rsidR="00F74639">
          <w:t xml:space="preserve"> sehingga robot </w:t>
        </w:r>
      </w:ins>
      <w:ins w:id="1237" w:author="Muhammad Subarkah" w:date="2024-12-05T17:51:00Z" w16du:dateUtc="2024-12-05T10:51:00Z">
        <w:r w:rsidR="00B93A7D">
          <w:t>dapat menyelesaikan</w:t>
        </w:r>
      </w:ins>
      <w:ins w:id="1238" w:author="Muhammad Subarkah" w:date="2024-12-05T17:50:00Z" w16du:dateUtc="2024-12-05T10:50:00Z">
        <w:r w:rsidR="003A6C3D">
          <w:t xml:space="preserve"> t</w:t>
        </w:r>
        <w:r w:rsidR="003A6C3D" w:rsidRPr="003A6C3D">
          <w:t>u</w:t>
        </w:r>
        <w:r w:rsidR="003A6C3D">
          <w:t>gasnya</w:t>
        </w:r>
        <w:r w:rsidR="00BF2E90">
          <w:t xml:space="preserve"> </w:t>
        </w:r>
      </w:ins>
      <w:ins w:id="1239" w:author="Muhammad Subarkah" w:date="2024-12-05T17:49:00Z" w16du:dateUtc="2024-12-05T10:49:00Z">
        <w:r w:rsidR="00F74639">
          <w:t xml:space="preserve">dengan baik. </w:t>
        </w:r>
      </w:ins>
    </w:p>
    <w:p w14:paraId="144556CB" w14:textId="7EBC1CD9" w:rsidR="004039B8" w:rsidRDefault="00607E90" w:rsidP="00A95671">
      <w:pPr>
        <w:pStyle w:val="Heading3"/>
        <w:numPr>
          <w:ilvl w:val="0"/>
          <w:numId w:val="54"/>
        </w:numPr>
        <w:ind w:left="1134" w:hanging="577"/>
        <w:rPr>
          <w:ins w:id="1240" w:author="Muhammad Subarkah" w:date="2024-12-10T22:41:00Z" w16du:dateUtc="2024-12-10T15:41:00Z"/>
        </w:rPr>
      </w:pPr>
      <w:bookmarkStart w:id="1241" w:name="_Toc184828300"/>
      <w:ins w:id="1242" w:author="Muhammad Subarkah" w:date="2024-12-10T22:40:00Z" w16du:dateUtc="2024-12-10T15:40:00Z">
        <w:r>
          <w:t xml:space="preserve">Sensor </w:t>
        </w:r>
        <w:proofErr w:type="spellStart"/>
        <w:r w:rsidRPr="00A95671">
          <w:rPr>
            <w:i/>
            <w:iCs/>
          </w:rPr>
          <w:t>Inertial</w:t>
        </w:r>
        <w:proofErr w:type="spellEnd"/>
        <w:r w:rsidRPr="00A95671">
          <w:rPr>
            <w:i/>
            <w:iCs/>
          </w:rPr>
          <w:t xml:space="preserve"> </w:t>
        </w:r>
        <w:proofErr w:type="spellStart"/>
        <w:r w:rsidRPr="00A95671">
          <w:rPr>
            <w:i/>
            <w:iCs/>
          </w:rPr>
          <w:t>Measurement</w:t>
        </w:r>
        <w:proofErr w:type="spellEnd"/>
        <w:r w:rsidRPr="00A95671">
          <w:rPr>
            <w:i/>
            <w:iCs/>
          </w:rPr>
          <w:t xml:space="preserve"> Unit</w:t>
        </w:r>
      </w:ins>
      <w:bookmarkEnd w:id="1241"/>
    </w:p>
    <w:p w14:paraId="7519E3A7" w14:textId="665E44DE" w:rsidR="00EF6B90" w:rsidRDefault="00EF6B90" w:rsidP="00A95671">
      <w:pPr>
        <w:pStyle w:val="NoBeforeAfter"/>
        <w:ind w:left="567" w:firstLine="567"/>
        <w:rPr>
          <w:ins w:id="1243" w:author="Muhammad Subarkah" w:date="2024-12-10T22:49:00Z" w16du:dateUtc="2024-12-10T15:49:00Z"/>
        </w:rPr>
      </w:pPr>
      <w:ins w:id="1244" w:author="Muhammad Subarkah" w:date="2024-12-10T22:47:00Z" w16du:dateUtc="2024-12-10T15:47:00Z">
        <w:r>
          <w:t xml:space="preserve">Sensor </w:t>
        </w:r>
      </w:ins>
      <w:proofErr w:type="spellStart"/>
      <w:ins w:id="1245" w:author="Muhammad Subarkah" w:date="2024-12-10T22:46:00Z" w16du:dateUtc="2024-12-10T15:46:00Z">
        <w:r w:rsidRPr="00A95671">
          <w:rPr>
            <w:i/>
            <w:iCs/>
          </w:rPr>
          <w:t>Inertial</w:t>
        </w:r>
        <w:proofErr w:type="spellEnd"/>
        <w:r w:rsidRPr="00A95671">
          <w:rPr>
            <w:i/>
            <w:iCs/>
          </w:rPr>
          <w:t xml:space="preserve"> </w:t>
        </w:r>
        <w:proofErr w:type="spellStart"/>
        <w:r w:rsidRPr="00A95671">
          <w:rPr>
            <w:i/>
            <w:iCs/>
          </w:rPr>
          <w:t>Measurement</w:t>
        </w:r>
        <w:proofErr w:type="spellEnd"/>
        <w:r w:rsidRPr="00A95671">
          <w:rPr>
            <w:i/>
            <w:iCs/>
          </w:rPr>
          <w:t xml:space="preserve"> Unit</w:t>
        </w:r>
        <w:r w:rsidRPr="00EF6B90">
          <w:t xml:space="preserve"> (IMU) atau Unit Pengukuran Inersia merupakan sensor/alat yang </w:t>
        </w:r>
      </w:ins>
      <w:ins w:id="1246" w:author="Muhammad Subarkah" w:date="2024-12-10T22:47:00Z" w16du:dateUtc="2024-12-10T15:47:00Z">
        <w:r w:rsidR="002C2672" w:rsidRPr="00EF6B90">
          <w:t>mengombinasikan</w:t>
        </w:r>
      </w:ins>
      <w:ins w:id="1247" w:author="Muhammad Subarkah" w:date="2024-12-10T22:46:00Z" w16du:dateUtc="2024-12-10T15:46:00Z">
        <w:r w:rsidRPr="00EF6B90">
          <w:t xml:space="preserve"> beberapa sensor seperti akselerometer, giroskop dan magnetometer sehingga nantinya dapat mengukur nilai relatif kecepatan, akselerasi, serta kemiringan dari objek terhadap orientasi tertentu. Prinsip kerja IMU memanfaatkan gaya inersia yang dihasilkan objek, untuk mengukur perubahan inersia yang terjadi secara terus-menerus. Langkah pemrosesan nilai oleh IMU dapat dilihat pada blok diagram berikut.</w:t>
        </w:r>
      </w:ins>
    </w:p>
    <w:p w14:paraId="07C4C425" w14:textId="77777777" w:rsidR="00A95671" w:rsidRDefault="00A95671">
      <w:pPr>
        <w:spacing w:line="259" w:lineRule="auto"/>
        <w:jc w:val="left"/>
        <w:rPr>
          <w:ins w:id="1248" w:author="Muhammad Subarkah" w:date="2024-12-11T00:57:00Z" w16du:dateUtc="2024-12-10T17:57:00Z"/>
        </w:rPr>
      </w:pPr>
      <w:ins w:id="1249" w:author="Muhammad Subarkah" w:date="2024-12-11T00:57:00Z" w16du:dateUtc="2024-12-10T17:57:00Z">
        <w:r>
          <w:br w:type="page"/>
        </w:r>
      </w:ins>
    </w:p>
    <w:p w14:paraId="6FA224E3" w14:textId="010D492A" w:rsidR="00AF5429" w:rsidRPr="00EF6B90" w:rsidRDefault="00AF5429">
      <w:pPr>
        <w:pStyle w:val="NoBeforeAfter"/>
        <w:ind w:left="567"/>
        <w:rPr>
          <w:ins w:id="1250" w:author="Muhammad Subarkah" w:date="2024-12-10T22:46:00Z" w16du:dateUtc="2024-12-10T15:46:00Z"/>
        </w:rPr>
        <w:pPrChange w:id="1251" w:author="Muhammad Subarkah" w:date="2024-12-10T23:08:00Z" w16du:dateUtc="2024-12-10T16:08:00Z">
          <w:pPr>
            <w:pStyle w:val="ListParagraph"/>
            <w:numPr>
              <w:numId w:val="54"/>
            </w:numPr>
            <w:spacing w:after="0" w:line="360" w:lineRule="auto"/>
            <w:ind w:right="95" w:hanging="360"/>
          </w:pPr>
        </w:pPrChange>
      </w:pPr>
      <w:bookmarkStart w:id="1252" w:name="_Toc184828404"/>
      <w:ins w:id="1253" w:author="Muhammad Subarkah" w:date="2024-12-10T22:49:00Z" w16du:dateUtc="2024-12-10T15:49:00Z">
        <w:r>
          <w:lastRenderedPageBreak/>
          <w:t xml:space="preserve">Gambar </w:t>
        </w:r>
        <w:r>
          <w:fldChar w:fldCharType="begin"/>
        </w:r>
        <w:r>
          <w:instrText xml:space="preserve"> SEQ Gambar \* ARABIC </w:instrText>
        </w:r>
      </w:ins>
      <w:r>
        <w:fldChar w:fldCharType="separate"/>
      </w:r>
      <w:ins w:id="1254" w:author="Muhammad Subarkah" w:date="2024-12-19T13:03:00Z" w16du:dateUtc="2024-12-19T06:03:00Z">
        <w:r w:rsidR="0021290A">
          <w:rPr>
            <w:noProof/>
          </w:rPr>
          <w:t>2</w:t>
        </w:r>
      </w:ins>
      <w:ins w:id="1255" w:author="Muhammad Subarkah" w:date="2024-12-10T22:49:00Z" w16du:dateUtc="2024-12-10T15:49:00Z">
        <w:r>
          <w:fldChar w:fldCharType="end"/>
        </w:r>
        <w:r>
          <w:t xml:space="preserve">. </w:t>
        </w:r>
        <w:r w:rsidRPr="00D24B0D">
          <w:t>Blok Diagram Proses IMU</w:t>
        </w:r>
      </w:ins>
      <w:bookmarkEnd w:id="1252"/>
    </w:p>
    <w:p w14:paraId="07794996" w14:textId="403793D1" w:rsidR="00EF6B90" w:rsidRPr="00EF6B90" w:rsidRDefault="00EF6B90">
      <w:pPr>
        <w:pStyle w:val="NoBeforeAfter"/>
        <w:ind w:left="567"/>
        <w:jc w:val="center"/>
        <w:rPr>
          <w:ins w:id="1256" w:author="Muhammad Subarkah" w:date="2024-12-10T22:46:00Z" w16du:dateUtc="2024-12-10T15:46:00Z"/>
        </w:rPr>
        <w:pPrChange w:id="1257" w:author="Muhammad Subarkah" w:date="2024-12-10T23:08:00Z" w16du:dateUtc="2024-12-10T16:08:00Z">
          <w:pPr>
            <w:pStyle w:val="ListParagraph"/>
            <w:numPr>
              <w:numId w:val="54"/>
            </w:numPr>
            <w:spacing w:after="0" w:line="360" w:lineRule="auto"/>
            <w:ind w:right="95" w:hanging="360"/>
            <w:jc w:val="center"/>
          </w:pPr>
        </w:pPrChange>
      </w:pPr>
      <w:ins w:id="1258" w:author="Muhammad Subarkah" w:date="2024-12-10T22:46:00Z" w16du:dateUtc="2024-12-10T15:46:00Z">
        <w:r>
          <w:rPr>
            <w:noProof/>
          </w:rPr>
          <w:drawing>
            <wp:inline distT="0" distB="0" distL="0" distR="0" wp14:anchorId="40DFCEF0" wp14:editId="7D7E6296">
              <wp:extent cx="4615714" cy="2348179"/>
              <wp:effectExtent l="0" t="0" r="0" b="0"/>
              <wp:docPr id="6845654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65442" name="Picture 1" descr="A diagram of a flowchart&#10;&#10;Description automatically generated"/>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4678902" cy="2380325"/>
                      </a:xfrm>
                      <a:prstGeom prst="rect">
                        <a:avLst/>
                      </a:prstGeom>
                      <a:ln>
                        <a:noFill/>
                      </a:ln>
                      <a:extLst>
                        <a:ext uri="{53640926-AAD7-44D8-BBD7-CCE9431645EC}">
                          <a14:shadowObscured xmlns:a14="http://schemas.microsoft.com/office/drawing/2010/main"/>
                        </a:ext>
                      </a:extLst>
                    </pic:spPr>
                  </pic:pic>
                </a:graphicData>
              </a:graphic>
            </wp:inline>
          </w:drawing>
        </w:r>
      </w:ins>
    </w:p>
    <w:p w14:paraId="5308C4F3" w14:textId="7232D9C5" w:rsidR="00EF6B90" w:rsidRPr="00EF6B90" w:rsidRDefault="00EF6B90">
      <w:pPr>
        <w:pStyle w:val="NoBeforeAfter"/>
        <w:ind w:left="567" w:firstLine="567"/>
        <w:rPr>
          <w:ins w:id="1259" w:author="Muhammad Subarkah" w:date="2024-12-10T22:46:00Z" w16du:dateUtc="2024-12-10T15:46:00Z"/>
        </w:rPr>
        <w:pPrChange w:id="1260" w:author="Muhammad Subarkah" w:date="2024-12-10T23:08:00Z" w16du:dateUtc="2024-12-10T16:08:00Z">
          <w:pPr>
            <w:pStyle w:val="ListParagraph"/>
            <w:numPr>
              <w:numId w:val="54"/>
            </w:numPr>
            <w:spacing w:after="0" w:line="360" w:lineRule="auto"/>
            <w:ind w:right="95" w:hanging="360"/>
          </w:pPr>
        </w:pPrChange>
      </w:pPr>
      <w:ins w:id="1261" w:author="Muhammad Subarkah" w:date="2024-12-10T22:46:00Z" w16du:dateUtc="2024-12-10T15:46:00Z">
        <w:r w:rsidRPr="00EF6B90">
          <w:t xml:space="preserve">Kolom pertama merupakan sensor yang mengambil data mentah, akselerometer mengambil nilai percepatan </w:t>
        </w:r>
        <w:r w:rsidRPr="00EF6B90">
          <w:rPr>
            <w:b/>
            <w:bCs/>
          </w:rPr>
          <w:t>a</w:t>
        </w:r>
        <w:r w:rsidRPr="00EF6B90">
          <w:t xml:space="preserve"> (m/s</w:t>
        </w:r>
        <w:r w:rsidRPr="00EF6B90">
          <w:rPr>
            <w:vertAlign w:val="superscript"/>
          </w:rPr>
          <w:t>2</w:t>
        </w:r>
        <w:r w:rsidRPr="00EF6B90">
          <w:t xml:space="preserve">), giroskop mengambil nilai kemiringan sudut </w:t>
        </w:r>
        <w:r w:rsidRPr="00EF6B90">
          <w:rPr>
            <w:b/>
            <w:bCs/>
          </w:rPr>
          <w:t>w</w:t>
        </w:r>
        <w:r w:rsidRPr="00EF6B90">
          <w:t xml:space="preserve"> (rad/s) dan magnetometer mengambil nilai derajat arah mata angin. Kolom kedua pemrosesan awal dari masing-masing sensor </w:t>
        </w:r>
        <w:proofErr w:type="spellStart"/>
        <w:r w:rsidRPr="00EF6B90">
          <w:t>kedalam</w:t>
        </w:r>
        <w:proofErr w:type="spellEnd"/>
        <w:r w:rsidRPr="00EF6B90">
          <w:t xml:space="preserve"> nilai estimasi, yang selanjutnya diolah kembali menjadi nilai akhir dari sensor </w:t>
        </w:r>
        <w:proofErr w:type="spellStart"/>
        <w:r w:rsidRPr="00EF6B90">
          <w:t>imu</w:t>
        </w:r>
        <w:proofErr w:type="spellEnd"/>
        <w:r w:rsidRPr="00EF6B90">
          <w:t xml:space="preserve"> yaitu </w:t>
        </w:r>
        <w:proofErr w:type="spellStart"/>
        <w:r w:rsidRPr="00521E84">
          <w:rPr>
            <w:i/>
            <w:iCs/>
            <w:rPrChange w:id="1262" w:author="Muhammad Subarkah" w:date="2024-12-11T01:17:00Z" w16du:dateUtc="2024-12-10T18:17:00Z">
              <w:rPr/>
            </w:rPrChange>
          </w:rPr>
          <w:t>Pitch</w:t>
        </w:r>
        <w:proofErr w:type="spellEnd"/>
        <w:r w:rsidRPr="00EF6B90">
          <w:t xml:space="preserve"> (sumbu X), </w:t>
        </w:r>
        <w:proofErr w:type="spellStart"/>
        <w:r w:rsidRPr="00521E84">
          <w:rPr>
            <w:i/>
            <w:iCs/>
            <w:rPrChange w:id="1263" w:author="Muhammad Subarkah" w:date="2024-12-11T01:17:00Z" w16du:dateUtc="2024-12-10T18:17:00Z">
              <w:rPr/>
            </w:rPrChange>
          </w:rPr>
          <w:t>Roll</w:t>
        </w:r>
        <w:proofErr w:type="spellEnd"/>
        <w:r w:rsidRPr="00EF6B90">
          <w:t xml:space="preserve"> (sumbu Y), dan </w:t>
        </w:r>
        <w:proofErr w:type="spellStart"/>
        <w:r w:rsidRPr="00ED354F">
          <w:rPr>
            <w:i/>
            <w:iCs/>
            <w:rPrChange w:id="1264" w:author="Muhammad Subarkah" w:date="2024-12-11T01:26:00Z" w16du:dateUtc="2024-12-10T18:26:00Z">
              <w:rPr/>
            </w:rPrChange>
          </w:rPr>
          <w:t>Yaw</w:t>
        </w:r>
        <w:proofErr w:type="spellEnd"/>
        <w:r w:rsidRPr="00EF6B90">
          <w:t xml:space="preserve"> (sumbu Z). Dari proses tersebut, bisa disimpulkan sensor IMU dapat digunakan untuk mengambil nilai akselerasi (sumbu </w:t>
        </w:r>
        <w:proofErr w:type="spellStart"/>
        <w:r w:rsidRPr="00EF6B90">
          <w:t>x,y,z</w:t>
        </w:r>
        <w:proofErr w:type="spellEnd"/>
        <w:r w:rsidRPr="00EF6B90">
          <w:t xml:space="preserve">), giroskop (sumbu </w:t>
        </w:r>
        <w:proofErr w:type="spellStart"/>
        <w:r w:rsidRPr="00EF6B90">
          <w:t>x,y,z</w:t>
        </w:r>
        <w:proofErr w:type="spellEnd"/>
        <w:r w:rsidRPr="00EF6B90">
          <w:t xml:space="preserve">), dan sudut arah mata angin (sumbu </w:t>
        </w:r>
        <w:proofErr w:type="spellStart"/>
        <w:r w:rsidRPr="00EF6B90">
          <w:t>x,y,z</w:t>
        </w:r>
        <w:proofErr w:type="spellEnd"/>
        <w:r w:rsidRPr="00EF6B90">
          <w:t xml:space="preserve">). Hasil nilai sumbu Z pada </w:t>
        </w:r>
        <w:proofErr w:type="spellStart"/>
        <w:r w:rsidRPr="00521E84">
          <w:rPr>
            <w:i/>
            <w:iCs/>
            <w:rPrChange w:id="1265" w:author="Muhammad Subarkah" w:date="2024-12-11T01:17:00Z" w16du:dateUtc="2024-12-10T18:17:00Z">
              <w:rPr/>
            </w:rPrChange>
          </w:rPr>
          <w:t>gyroscope</w:t>
        </w:r>
        <w:proofErr w:type="spellEnd"/>
        <w:r w:rsidRPr="00EF6B90">
          <w:t xml:space="preserve"> IMU dapat didapat melalui persamaan </w:t>
        </w:r>
      </w:ins>
      <w:ins w:id="1266" w:author="Muhammad Subarkah" w:date="2024-12-11T01:17:00Z" w16du:dateUtc="2024-12-10T18:17:00Z">
        <w:r w:rsidR="00521E84" w:rsidRPr="00EF6B90">
          <w:t>di bawah</w:t>
        </w:r>
      </w:ins>
      <w:ins w:id="1267" w:author="Muhammad Subarkah" w:date="2024-12-10T22:46:00Z" w16du:dateUtc="2024-12-10T15:46:00Z">
        <w:r w:rsidRPr="00EF6B90">
          <w:t xml:space="preserve">, </w:t>
        </w:r>
        <w:proofErr w:type="spellStart"/>
        <w:r w:rsidRPr="00EF6B90">
          <w:t>dimana</w:t>
        </w:r>
        <w:proofErr w:type="spellEnd"/>
        <w:r w:rsidRPr="00EF6B90">
          <w:t xml:space="preserve"> </w:t>
        </w:r>
        <w:proofErr w:type="spellStart"/>
        <w:r w:rsidRPr="00EF6B90">
          <w:t>G</w:t>
        </w:r>
        <w:r w:rsidRPr="00EF6B90">
          <w:rPr>
            <w:vertAlign w:val="subscript"/>
          </w:rPr>
          <w:t>z</w:t>
        </w:r>
        <w:proofErr w:type="spellEnd"/>
        <w:r w:rsidRPr="00EF6B90">
          <w:t xml:space="preserve"> adalah luaran </w:t>
        </w:r>
        <w:proofErr w:type="spellStart"/>
        <w:r w:rsidRPr="00521E84">
          <w:rPr>
            <w:i/>
            <w:iCs/>
            <w:rPrChange w:id="1268" w:author="Muhammad Subarkah" w:date="2024-12-11T01:17:00Z" w16du:dateUtc="2024-12-10T18:17:00Z">
              <w:rPr/>
            </w:rPrChange>
          </w:rPr>
          <w:t>gyro</w:t>
        </w:r>
        <w:proofErr w:type="spellEnd"/>
        <w:r w:rsidRPr="00EF6B90">
          <w:t xml:space="preserve"> sumbu z.</w:t>
        </w:r>
      </w:ins>
    </w:p>
    <w:p w14:paraId="127886BB" w14:textId="77777777" w:rsidR="00EF6B90" w:rsidRPr="00EF6B90" w:rsidRDefault="00000000">
      <w:pPr>
        <w:pStyle w:val="NoBeforeAfter"/>
        <w:ind w:left="567"/>
        <w:rPr>
          <w:ins w:id="1269" w:author="Muhammad Subarkah" w:date="2024-12-10T22:46:00Z" w16du:dateUtc="2024-12-10T15:46:00Z"/>
          <w:rFonts w:eastAsiaTheme="minorEastAsia"/>
        </w:rPr>
        <w:pPrChange w:id="1270" w:author="Muhammad Subarkah" w:date="2024-12-10T23:08:00Z" w16du:dateUtc="2024-12-10T16:08:00Z">
          <w:pPr>
            <w:pStyle w:val="ListParagraph"/>
            <w:numPr>
              <w:numId w:val="54"/>
            </w:numPr>
            <w:spacing w:after="0" w:line="360" w:lineRule="auto"/>
            <w:ind w:right="95" w:hanging="360"/>
          </w:pPr>
        </w:pPrChange>
      </w:pPr>
      <m:oMathPara>
        <m:oMath>
          <m:sSub>
            <m:sSubPr>
              <m:ctrlPr>
                <w:ins w:id="1271" w:author="Muhammad Subarkah" w:date="2024-12-10T22:46:00Z" w16du:dateUtc="2024-12-10T15:46:00Z">
                  <w:rPr>
                    <w:rStyle w:val="mopen"/>
                    <w:rFonts w:ascii="Cambria Math" w:hAnsi="Cambria Math" w:cs="Times New Roman"/>
                    <w:szCs w:val="24"/>
                  </w:rPr>
                </w:ins>
              </m:ctrlPr>
            </m:sSubPr>
            <m:e>
              <m:r>
                <w:ins w:id="1272" w:author="Muhammad Subarkah" w:date="2024-12-10T22:46:00Z" w16du:dateUtc="2024-12-10T15:46:00Z">
                  <m:rPr>
                    <m:sty m:val="p"/>
                  </m:rPr>
                  <w:rPr>
                    <w:rStyle w:val="mopen"/>
                    <w:rFonts w:ascii="Cambria Math" w:hAnsi="Cambria Math" w:cs="Times New Roman"/>
                    <w:szCs w:val="24"/>
                  </w:rPr>
                  <m:t>G</m:t>
                </w:ins>
              </m:r>
            </m:e>
            <m:sub>
              <m:r>
                <w:ins w:id="1273" w:author="Muhammad Subarkah" w:date="2024-12-10T22:46:00Z" w16du:dateUtc="2024-12-10T15:46:00Z">
                  <w:rPr>
                    <w:rStyle w:val="mopen"/>
                    <w:rFonts w:ascii="Cambria Math" w:hAnsi="Cambria Math" w:cs="Times New Roman"/>
                    <w:szCs w:val="24"/>
                  </w:rPr>
                  <m:t>z</m:t>
                </w:ins>
              </m:r>
            </m:sub>
          </m:sSub>
          <m:r>
            <w:ins w:id="1274" w:author="Muhammad Subarkah" w:date="2024-12-10T22:46:00Z" w16du:dateUtc="2024-12-10T15:46:00Z">
              <w:rPr>
                <w:rFonts w:ascii="Cambria Math" w:hAnsi="Cambria Math"/>
              </w:rPr>
              <m:t xml:space="preserve">= </m:t>
            </w:ins>
          </m:r>
          <m:sSub>
            <m:sSubPr>
              <m:ctrlPr>
                <w:ins w:id="1275" w:author="Muhammad Subarkah" w:date="2024-12-10T22:46:00Z" w16du:dateUtc="2024-12-10T15:46:00Z">
                  <w:rPr>
                    <w:rFonts w:ascii="Cambria Math" w:hAnsi="Cambria Math"/>
                    <w:i/>
                  </w:rPr>
                </w:ins>
              </m:ctrlPr>
            </m:sSubPr>
            <m:e>
              <m:r>
                <w:ins w:id="1276" w:author="Muhammad Subarkah" w:date="2024-12-10T22:46:00Z" w16du:dateUtc="2024-12-10T15:46:00Z">
                  <w:rPr>
                    <w:rFonts w:ascii="Cambria Math" w:hAnsi="Cambria Math"/>
                    <w:rPrChange w:id="1277" w:author="Muhammad Subarkah" w:date="2024-12-10T22:46:00Z" w16du:dateUtc="2024-12-10T15:46:00Z">
                      <w:rPr/>
                    </w:rPrChange>
                  </w:rPr>
                  <m:t>G</m:t>
                </w:ins>
              </m:r>
            </m:e>
            <m:sub>
              <m:r>
                <w:ins w:id="1278" w:author="Muhammad Subarkah" w:date="2024-12-10T22:46:00Z" w16du:dateUtc="2024-12-10T15:46:00Z">
                  <w:rPr>
                    <w:rFonts w:ascii="Cambria Math" w:hAnsi="Cambria Math"/>
                    <w:rPrChange w:id="1279" w:author="Muhammad Subarkah" w:date="2024-12-10T22:46:00Z" w16du:dateUtc="2024-12-10T15:46:00Z">
                      <w:rPr/>
                    </w:rPrChange>
                  </w:rPr>
                  <m:t>zt</m:t>
                </w:ins>
              </m:r>
            </m:sub>
          </m:sSub>
          <m:r>
            <w:ins w:id="1280" w:author="Muhammad Subarkah" w:date="2024-12-10T22:46:00Z" w16du:dateUtc="2024-12-10T15:46:00Z">
              <w:rPr>
                <w:rFonts w:ascii="Cambria Math" w:hAnsi="Cambria Math"/>
                <w:rPrChange w:id="1281" w:author="Muhammad Subarkah" w:date="2024-12-10T22:46:00Z" w16du:dateUtc="2024-12-10T15:46:00Z">
                  <w:rPr/>
                </w:rPrChange>
              </w:rPr>
              <m:t xml:space="preserve">* ∆t </m:t>
            </w:ins>
          </m:r>
        </m:oMath>
      </m:oMathPara>
    </w:p>
    <w:p w14:paraId="34D56F5A" w14:textId="77777777" w:rsidR="00EF6B90" w:rsidRPr="00EF6B90" w:rsidRDefault="00EF6B90">
      <w:pPr>
        <w:pStyle w:val="NoBeforeAfter"/>
        <w:ind w:left="567"/>
        <w:rPr>
          <w:ins w:id="1282" w:author="Muhammad Subarkah" w:date="2024-12-10T22:46:00Z" w16du:dateUtc="2024-12-10T15:46:00Z"/>
          <w:rFonts w:eastAsiaTheme="minorEastAsia"/>
          <w:rPrChange w:id="1283" w:author="Muhammad Subarkah" w:date="2024-12-10T22:46:00Z" w16du:dateUtc="2024-12-10T15:46:00Z">
            <w:rPr>
              <w:ins w:id="1284" w:author="Muhammad Subarkah" w:date="2024-12-10T22:46:00Z" w16du:dateUtc="2024-12-10T15:46:00Z"/>
            </w:rPr>
          </w:rPrChange>
        </w:rPr>
        <w:pPrChange w:id="1285" w:author="Muhammad Subarkah" w:date="2024-12-10T23:08:00Z" w16du:dateUtc="2024-12-10T16:08:00Z">
          <w:pPr>
            <w:pStyle w:val="ListParagraph"/>
            <w:numPr>
              <w:numId w:val="54"/>
            </w:numPr>
            <w:spacing w:after="0" w:line="360" w:lineRule="auto"/>
            <w:ind w:right="95" w:hanging="360"/>
          </w:pPr>
        </w:pPrChange>
      </w:pPr>
      <w:ins w:id="1286" w:author="Muhammad Subarkah" w:date="2024-12-10T22:46:00Z" w16du:dateUtc="2024-12-10T15:46:00Z">
        <w:r w:rsidRPr="00EF6B90">
          <w:rPr>
            <w:rFonts w:eastAsiaTheme="minorEastAsia"/>
            <w:rPrChange w:id="1287" w:author="Muhammad Subarkah" w:date="2024-12-10T22:46:00Z" w16du:dateUtc="2024-12-10T15:46:00Z">
              <w:rPr/>
            </w:rPrChange>
          </w:rPr>
          <w:t xml:space="preserve"> </w:t>
        </w:r>
        <w:proofErr w:type="spellStart"/>
        <w:r w:rsidRPr="00EF6B90">
          <w:rPr>
            <w:rFonts w:eastAsiaTheme="minorEastAsia"/>
            <w:rPrChange w:id="1288" w:author="Muhammad Subarkah" w:date="2024-12-10T22:46:00Z" w16du:dateUtc="2024-12-10T15:46:00Z">
              <w:rPr/>
            </w:rPrChange>
          </w:rPr>
          <w:t>Hoang</w:t>
        </w:r>
        <w:proofErr w:type="spellEnd"/>
        <w:r w:rsidRPr="00EF6B90">
          <w:rPr>
            <w:rFonts w:eastAsiaTheme="minorEastAsia"/>
            <w:rPrChange w:id="1289" w:author="Muhammad Subarkah" w:date="2024-12-10T22:46:00Z" w16du:dateUtc="2024-12-10T15:46:00Z">
              <w:rPr/>
            </w:rPrChange>
          </w:rPr>
          <w:t xml:space="preserve"> (2021) menjelaskan cara menghitung arah dari magnetometer atau kompas </w:t>
        </w:r>
        <w:proofErr w:type="spellStart"/>
        <w:r w:rsidRPr="00EF6B90">
          <w:rPr>
            <w:rFonts w:eastAsiaTheme="minorEastAsia"/>
            <w:rPrChange w:id="1290" w:author="Muhammad Subarkah" w:date="2024-12-10T22:46:00Z" w16du:dateUtc="2024-12-10T15:46:00Z">
              <w:rPr/>
            </w:rPrChange>
          </w:rPr>
          <w:t>dimana</w:t>
        </w:r>
        <w:proofErr w:type="spellEnd"/>
        <w:r w:rsidRPr="00EF6B90">
          <w:rPr>
            <w:rFonts w:eastAsiaTheme="minorEastAsia"/>
            <w:rPrChange w:id="1291" w:author="Muhammad Subarkah" w:date="2024-12-10T22:46:00Z" w16du:dateUtc="2024-12-10T15:46:00Z">
              <w:rPr/>
            </w:rPrChange>
          </w:rPr>
          <w:t xml:space="preserve"> m</w:t>
        </w:r>
        <w:r w:rsidRPr="00EF6B90">
          <w:rPr>
            <w:rFonts w:eastAsiaTheme="minorEastAsia"/>
            <w:vertAlign w:val="subscript"/>
            <w:rPrChange w:id="1292" w:author="Muhammad Subarkah" w:date="2024-12-10T22:46:00Z" w16du:dateUtc="2024-12-10T15:46:00Z">
              <w:rPr>
                <w:vertAlign w:val="subscript"/>
              </w:rPr>
            </w:rPrChange>
          </w:rPr>
          <w:t>x</w:t>
        </w:r>
        <w:r w:rsidRPr="00EF6B90">
          <w:rPr>
            <w:rFonts w:eastAsiaTheme="minorEastAsia"/>
            <w:rPrChange w:id="1293" w:author="Muhammad Subarkah" w:date="2024-12-10T22:46:00Z" w16du:dateUtc="2024-12-10T15:46:00Z">
              <w:rPr/>
            </w:rPrChange>
          </w:rPr>
          <w:t xml:space="preserve"> dan </w:t>
        </w:r>
        <w:proofErr w:type="spellStart"/>
        <w:r w:rsidRPr="00EF6B90">
          <w:rPr>
            <w:rFonts w:eastAsiaTheme="minorEastAsia"/>
            <w:rPrChange w:id="1294" w:author="Muhammad Subarkah" w:date="2024-12-10T22:46:00Z" w16du:dateUtc="2024-12-10T15:46:00Z">
              <w:rPr/>
            </w:rPrChange>
          </w:rPr>
          <w:t>m</w:t>
        </w:r>
        <w:r w:rsidRPr="00EF6B90">
          <w:rPr>
            <w:rFonts w:eastAsiaTheme="minorEastAsia"/>
            <w:vertAlign w:val="subscript"/>
            <w:rPrChange w:id="1295" w:author="Muhammad Subarkah" w:date="2024-12-10T22:46:00Z" w16du:dateUtc="2024-12-10T15:46:00Z">
              <w:rPr>
                <w:vertAlign w:val="subscript"/>
              </w:rPr>
            </w:rPrChange>
          </w:rPr>
          <w:t>y</w:t>
        </w:r>
        <w:proofErr w:type="spellEnd"/>
        <w:r w:rsidRPr="00EF6B90">
          <w:rPr>
            <w:rFonts w:eastAsiaTheme="minorEastAsia"/>
            <w:rPrChange w:id="1296" w:author="Muhammad Subarkah" w:date="2024-12-10T22:46:00Z" w16du:dateUtc="2024-12-10T15:46:00Z">
              <w:rPr/>
            </w:rPrChange>
          </w:rPr>
          <w:t xml:space="preserve"> merupakan nilai magnetik dari sumbu x dan y.</w:t>
        </w:r>
      </w:ins>
    </w:p>
    <w:p w14:paraId="7B1DAB1B" w14:textId="77777777" w:rsidR="00EF6B90" w:rsidRPr="00EF6B90" w:rsidRDefault="00EF6B90">
      <w:pPr>
        <w:pStyle w:val="NoBeforeAfter"/>
        <w:ind w:left="567"/>
        <w:rPr>
          <w:ins w:id="1297" w:author="Muhammad Subarkah" w:date="2024-12-10T22:46:00Z" w16du:dateUtc="2024-12-10T15:46:00Z"/>
          <w:rFonts w:eastAsiaTheme="minorEastAsia"/>
          <w:rPrChange w:id="1298" w:author="Muhammad Subarkah" w:date="2024-12-10T22:46:00Z" w16du:dateUtc="2024-12-10T15:46:00Z">
            <w:rPr>
              <w:ins w:id="1299" w:author="Muhammad Subarkah" w:date="2024-12-10T22:46:00Z" w16du:dateUtc="2024-12-10T15:46:00Z"/>
            </w:rPr>
          </w:rPrChange>
        </w:rPr>
        <w:pPrChange w:id="1300" w:author="Muhammad Subarkah" w:date="2024-12-10T23:08:00Z" w16du:dateUtc="2024-12-10T16:08:00Z">
          <w:pPr>
            <w:pStyle w:val="ListParagraph"/>
            <w:numPr>
              <w:numId w:val="54"/>
            </w:numPr>
            <w:spacing w:after="0" w:line="360" w:lineRule="auto"/>
            <w:ind w:right="95" w:hanging="360"/>
          </w:pPr>
        </w:pPrChange>
      </w:pPr>
      <m:oMathPara>
        <m:oMath>
          <m:r>
            <w:ins w:id="1301" w:author="Muhammad Subarkah" w:date="2024-12-10T22:46:00Z" w16du:dateUtc="2024-12-10T15:46:00Z">
              <w:rPr>
                <w:rFonts w:ascii="Cambria Math" w:eastAsiaTheme="minorEastAsia" w:hAnsi="Cambria Math"/>
                <w:rPrChange w:id="1302" w:author="Muhammad Subarkah" w:date="2024-12-10T22:46:00Z" w16du:dateUtc="2024-12-10T15:46:00Z">
                  <w:rPr/>
                </w:rPrChange>
              </w:rPr>
              <w:lastRenderedPageBreak/>
              <m:t>φ</m:t>
            </w:ins>
          </m:r>
          <m:r>
            <w:ins w:id="1303" w:author="Muhammad Subarkah" w:date="2024-12-10T22:46:00Z" w16du:dateUtc="2024-12-10T15:46:00Z">
              <w:rPr>
                <w:rFonts w:ascii="Cambria Math" w:eastAsiaTheme="minorEastAsia" w:hAnsi="Cambria Math"/>
                <w:rPrChange w:id="1304" w:author="Muhammad Subarkah" w:date="2024-12-10T22:46:00Z" w16du:dateUtc="2024-12-10T15:46:00Z">
                  <w:rPr>
                    <w:rFonts w:ascii="Cambria Math" w:hAnsi="Cambria Math"/>
                  </w:rPr>
                </w:rPrChange>
              </w:rPr>
              <m:t xml:space="preserve"> = </m:t>
            </w:ins>
          </m:r>
          <m:sSup>
            <m:sSupPr>
              <m:ctrlPr>
                <w:ins w:id="1305" w:author="Muhammad Subarkah" w:date="2024-12-10T22:46:00Z" w16du:dateUtc="2024-12-10T15:46:00Z">
                  <w:rPr>
                    <w:rFonts w:ascii="Cambria Math" w:eastAsiaTheme="minorEastAsia" w:hAnsi="Cambria Math"/>
                    <w:i/>
                  </w:rPr>
                </w:ins>
              </m:ctrlPr>
            </m:sSupPr>
            <m:e>
              <m:r>
                <w:ins w:id="1306" w:author="Muhammad Subarkah" w:date="2024-12-10T22:46:00Z" w16du:dateUtc="2024-12-10T15:46:00Z">
                  <w:rPr>
                    <w:rFonts w:ascii="Cambria Math" w:eastAsiaTheme="minorEastAsia" w:hAnsi="Cambria Math"/>
                    <w:rPrChange w:id="1307" w:author="Muhammad Subarkah" w:date="2024-12-10T22:46:00Z" w16du:dateUtc="2024-12-10T15:46:00Z">
                      <w:rPr/>
                    </w:rPrChange>
                  </w:rPr>
                  <m:t>tan</m:t>
                </w:ins>
              </m:r>
            </m:e>
            <m:sup>
              <m:r>
                <w:ins w:id="1308" w:author="Muhammad Subarkah" w:date="2024-12-10T22:46:00Z" w16du:dateUtc="2024-12-10T15:46:00Z">
                  <w:rPr>
                    <w:rFonts w:ascii="Cambria Math" w:eastAsiaTheme="minorEastAsia" w:hAnsi="Cambria Math"/>
                    <w:rPrChange w:id="1309" w:author="Muhammad Subarkah" w:date="2024-12-10T22:46:00Z" w16du:dateUtc="2024-12-10T15:46:00Z">
                      <w:rPr/>
                    </w:rPrChange>
                  </w:rPr>
                  <m:t>-1</m:t>
                </w:ins>
              </m:r>
            </m:sup>
          </m:sSup>
          <m:r>
            <w:ins w:id="1310" w:author="Muhammad Subarkah" w:date="2024-12-10T22:46:00Z" w16du:dateUtc="2024-12-10T15:46:00Z">
              <w:rPr>
                <w:rFonts w:ascii="Cambria Math" w:eastAsiaTheme="minorEastAsia" w:hAnsi="Cambria Math"/>
                <w:rPrChange w:id="1311" w:author="Muhammad Subarkah" w:date="2024-12-10T22:46:00Z" w16du:dateUtc="2024-12-10T15:46:00Z">
                  <w:rPr/>
                </w:rPrChange>
              </w:rPr>
              <m:t xml:space="preserve"> </m:t>
            </w:ins>
          </m:r>
          <m:d>
            <m:dPr>
              <m:ctrlPr>
                <w:ins w:id="1312" w:author="Muhammad Subarkah" w:date="2024-12-10T22:46:00Z" w16du:dateUtc="2024-12-10T15:46:00Z">
                  <w:rPr>
                    <w:rFonts w:ascii="Cambria Math" w:eastAsiaTheme="minorEastAsia" w:hAnsi="Cambria Math"/>
                    <w:i/>
                  </w:rPr>
                </w:ins>
              </m:ctrlPr>
            </m:dPr>
            <m:e>
              <m:f>
                <m:fPr>
                  <m:ctrlPr>
                    <w:ins w:id="1313" w:author="Muhammad Subarkah" w:date="2024-12-10T22:46:00Z" w16du:dateUtc="2024-12-10T15:46:00Z">
                      <w:rPr>
                        <w:rFonts w:ascii="Cambria Math" w:eastAsiaTheme="minorEastAsia" w:hAnsi="Cambria Math"/>
                        <w:i/>
                      </w:rPr>
                    </w:ins>
                  </m:ctrlPr>
                </m:fPr>
                <m:num>
                  <m:sSub>
                    <m:sSubPr>
                      <m:ctrlPr>
                        <w:ins w:id="1314" w:author="Muhammad Subarkah" w:date="2024-12-10T22:46:00Z" w16du:dateUtc="2024-12-10T15:46:00Z">
                          <w:rPr>
                            <w:rFonts w:ascii="Cambria Math" w:eastAsiaTheme="minorEastAsia" w:hAnsi="Cambria Math"/>
                            <w:i/>
                          </w:rPr>
                        </w:ins>
                      </m:ctrlPr>
                    </m:sSubPr>
                    <m:e>
                      <m:r>
                        <w:ins w:id="1315" w:author="Muhammad Subarkah" w:date="2024-12-10T22:46:00Z" w16du:dateUtc="2024-12-10T15:46:00Z">
                          <w:rPr>
                            <w:rFonts w:ascii="Cambria Math" w:eastAsiaTheme="minorEastAsia" w:hAnsi="Cambria Math"/>
                            <w:rPrChange w:id="1316" w:author="Muhammad Subarkah" w:date="2024-12-10T22:46:00Z" w16du:dateUtc="2024-12-10T15:46:00Z">
                              <w:rPr/>
                            </w:rPrChange>
                          </w:rPr>
                          <m:t>m</m:t>
                        </w:ins>
                      </m:r>
                    </m:e>
                    <m:sub>
                      <m:r>
                        <w:ins w:id="1317" w:author="Muhammad Subarkah" w:date="2024-12-10T22:46:00Z" w16du:dateUtc="2024-12-10T15:46:00Z">
                          <w:rPr>
                            <w:rFonts w:ascii="Cambria Math" w:eastAsiaTheme="minorEastAsia" w:hAnsi="Cambria Math"/>
                            <w:rPrChange w:id="1318" w:author="Muhammad Subarkah" w:date="2024-12-10T22:46:00Z" w16du:dateUtc="2024-12-10T15:46:00Z">
                              <w:rPr/>
                            </w:rPrChange>
                          </w:rPr>
                          <m:t>x</m:t>
                        </w:ins>
                      </m:r>
                    </m:sub>
                  </m:sSub>
                </m:num>
                <m:den>
                  <m:sSub>
                    <m:sSubPr>
                      <m:ctrlPr>
                        <w:ins w:id="1319" w:author="Muhammad Subarkah" w:date="2024-12-10T22:46:00Z" w16du:dateUtc="2024-12-10T15:46:00Z">
                          <w:rPr>
                            <w:rFonts w:ascii="Cambria Math" w:eastAsiaTheme="minorEastAsia" w:hAnsi="Cambria Math"/>
                            <w:i/>
                          </w:rPr>
                        </w:ins>
                      </m:ctrlPr>
                    </m:sSubPr>
                    <m:e>
                      <m:r>
                        <w:ins w:id="1320" w:author="Muhammad Subarkah" w:date="2024-12-10T22:46:00Z" w16du:dateUtc="2024-12-10T15:46:00Z">
                          <w:rPr>
                            <w:rFonts w:ascii="Cambria Math" w:eastAsiaTheme="minorEastAsia" w:hAnsi="Cambria Math"/>
                            <w:rPrChange w:id="1321" w:author="Muhammad Subarkah" w:date="2024-12-10T22:46:00Z" w16du:dateUtc="2024-12-10T15:46:00Z">
                              <w:rPr/>
                            </w:rPrChange>
                          </w:rPr>
                          <m:t>m</m:t>
                        </w:ins>
                      </m:r>
                    </m:e>
                    <m:sub>
                      <m:r>
                        <w:ins w:id="1322" w:author="Muhammad Subarkah" w:date="2024-12-10T22:46:00Z" w16du:dateUtc="2024-12-10T15:46:00Z">
                          <w:rPr>
                            <w:rFonts w:ascii="Cambria Math" w:eastAsiaTheme="minorEastAsia" w:hAnsi="Cambria Math"/>
                            <w:rPrChange w:id="1323" w:author="Muhammad Subarkah" w:date="2024-12-10T22:46:00Z" w16du:dateUtc="2024-12-10T15:46:00Z">
                              <w:rPr/>
                            </w:rPrChange>
                          </w:rPr>
                          <m:t>y</m:t>
                        </w:ins>
                      </m:r>
                    </m:sub>
                  </m:sSub>
                </m:den>
              </m:f>
            </m:e>
          </m:d>
        </m:oMath>
      </m:oMathPara>
    </w:p>
    <w:p w14:paraId="3C3A1BBA" w14:textId="49F4F9A7" w:rsidR="00EF6B90" w:rsidRPr="00EF6B90" w:rsidRDefault="00EF6B90">
      <w:pPr>
        <w:pStyle w:val="NoBeforeAfter"/>
        <w:ind w:left="567" w:firstLine="567"/>
        <w:rPr>
          <w:ins w:id="1324" w:author="Muhammad Subarkah" w:date="2024-12-10T22:46:00Z" w16du:dateUtc="2024-12-10T15:46:00Z"/>
        </w:rPr>
        <w:pPrChange w:id="1325" w:author="Muhammad Subarkah" w:date="2024-12-10T23:08:00Z" w16du:dateUtc="2024-12-10T16:08:00Z">
          <w:pPr>
            <w:pStyle w:val="ListParagraph"/>
            <w:numPr>
              <w:numId w:val="54"/>
            </w:numPr>
            <w:ind w:hanging="360"/>
          </w:pPr>
        </w:pPrChange>
      </w:pPr>
      <w:ins w:id="1326" w:author="Muhammad Subarkah" w:date="2024-12-10T22:46:00Z" w16du:dateUtc="2024-12-10T15:46:00Z">
        <w:r w:rsidRPr="00EF6B90">
          <w:t>Sensor IMU yang mengandalkan gaya inersia idealnya mendapat nilai 0 apabila dalam kondisi diam. Namun terdapat kemungkinan di</w:t>
        </w:r>
      </w:ins>
      <w:ins w:id="1327" w:author="Muhammad Subarkah" w:date="2024-12-11T01:16:00Z" w16du:dateUtc="2024-12-10T18:16:00Z">
        <w:r w:rsidR="004972EC">
          <w:t xml:space="preserve"> </w:t>
        </w:r>
      </w:ins>
      <w:ins w:id="1328" w:author="Muhammad Subarkah" w:date="2024-12-10T22:46:00Z" w16du:dateUtc="2024-12-10T15:46:00Z">
        <w:r w:rsidRPr="00EF6B90">
          <w:t xml:space="preserve">mana sensor mengalami eror sehingga nilai pada kondisi diam tidak sama dengan 0. Hal ini dapat menyebabkan sensor mengalami </w:t>
        </w:r>
        <w:proofErr w:type="spellStart"/>
        <w:r w:rsidRPr="00EF6B90">
          <w:rPr>
            <w:i/>
            <w:iCs/>
          </w:rPr>
          <w:t>drifting</w:t>
        </w:r>
        <w:proofErr w:type="spellEnd"/>
        <w:r w:rsidRPr="00EF6B90">
          <w:rPr>
            <w:i/>
            <w:iCs/>
          </w:rPr>
          <w:t xml:space="preserve"> </w:t>
        </w:r>
        <w:r w:rsidRPr="00EF6B90">
          <w:t xml:space="preserve">atau perubahan nilai setelah beberapa saat, sehingga nilai luaran dari sensor tidak dapat diandalkan lagi. Untuk mengatasi hal itu, dapat memasang filter </w:t>
        </w:r>
        <w:proofErr w:type="spellStart"/>
        <w:r w:rsidRPr="00EF6B90">
          <w:rPr>
            <w:i/>
            <w:iCs/>
          </w:rPr>
          <w:t>treshold</w:t>
        </w:r>
        <w:proofErr w:type="spellEnd"/>
        <w:r w:rsidRPr="00EF6B90">
          <w:t xml:space="preserve"> sederhana pada pemrosesan nilai sensor IMU. Sebelumnya, penting untuk menghapus bias dari luaran sensor </w:t>
        </w:r>
        <w:proofErr w:type="spellStart"/>
        <w:r w:rsidRPr="004972EC">
          <w:rPr>
            <w:i/>
            <w:iCs/>
            <w:rPrChange w:id="1329" w:author="Muhammad Subarkah" w:date="2024-12-11T01:16:00Z" w16du:dateUtc="2024-12-10T18:16:00Z">
              <w:rPr/>
            </w:rPrChange>
          </w:rPr>
          <w:t>gyro</w:t>
        </w:r>
        <w:proofErr w:type="spellEnd"/>
        <w:r w:rsidRPr="00EF6B90">
          <w:t xml:space="preserve"> yang dihasilkan dengan persamaan di</w:t>
        </w:r>
      </w:ins>
      <w:ins w:id="1330" w:author="Muhammad Subarkah" w:date="2024-12-11T01:16:00Z" w16du:dateUtc="2024-12-10T18:16:00Z">
        <w:r w:rsidR="004972EC">
          <w:t xml:space="preserve"> </w:t>
        </w:r>
      </w:ins>
      <w:ins w:id="1331" w:author="Muhammad Subarkah" w:date="2024-12-10T22:46:00Z" w16du:dateUtc="2024-12-10T15:46:00Z">
        <w:r w:rsidRPr="00EF6B90">
          <w:t>bawah.</w:t>
        </w:r>
      </w:ins>
    </w:p>
    <w:p w14:paraId="1C467E39" w14:textId="77777777" w:rsidR="00EF6B90" w:rsidRPr="00EF6B90" w:rsidRDefault="00000000">
      <w:pPr>
        <w:pStyle w:val="NoBeforeAfter"/>
        <w:ind w:left="567"/>
        <w:rPr>
          <w:ins w:id="1332" w:author="Muhammad Subarkah" w:date="2024-12-10T22:46:00Z" w16du:dateUtc="2024-12-10T15:46:00Z"/>
          <w:rFonts w:eastAsiaTheme="minorEastAsia"/>
        </w:rPr>
        <w:pPrChange w:id="1333" w:author="Muhammad Subarkah" w:date="2024-12-10T23:08:00Z" w16du:dateUtc="2024-12-10T16:08:00Z">
          <w:pPr>
            <w:pStyle w:val="ListParagraph"/>
            <w:numPr>
              <w:numId w:val="54"/>
            </w:numPr>
            <w:ind w:hanging="360"/>
          </w:pPr>
        </w:pPrChange>
      </w:pPr>
      <m:oMathPara>
        <m:oMath>
          <m:sSub>
            <m:sSubPr>
              <m:ctrlPr>
                <w:ins w:id="1334" w:author="Muhammad Subarkah" w:date="2024-12-10T22:46:00Z" w16du:dateUtc="2024-12-10T15:46:00Z">
                  <w:rPr>
                    <w:rFonts w:ascii="Cambria Math" w:hAnsi="Cambria Math"/>
                    <w:i/>
                  </w:rPr>
                </w:ins>
              </m:ctrlPr>
            </m:sSubPr>
            <m:e>
              <m:r>
                <w:ins w:id="1335" w:author="Muhammad Subarkah" w:date="2024-12-10T22:46:00Z" w16du:dateUtc="2024-12-10T15:46:00Z">
                  <w:rPr>
                    <w:rFonts w:ascii="Cambria Math" w:hAnsi="Cambria Math"/>
                    <w:rPrChange w:id="1336" w:author="Muhammad Subarkah" w:date="2024-12-10T22:46:00Z" w16du:dateUtc="2024-12-10T15:46:00Z">
                      <w:rPr/>
                    </w:rPrChange>
                  </w:rPr>
                  <m:t>G</m:t>
                </w:ins>
              </m:r>
            </m:e>
            <m:sub>
              <m:r>
                <w:ins w:id="1337" w:author="Muhammad Subarkah" w:date="2024-12-10T22:46:00Z" w16du:dateUtc="2024-12-10T15:46:00Z">
                  <w:rPr>
                    <w:rFonts w:ascii="Cambria Math" w:hAnsi="Cambria Math"/>
                  </w:rPr>
                  <m:t>Z</m:t>
                </w:ins>
              </m:r>
              <m:r>
                <w:ins w:id="1338" w:author="Muhammad Subarkah" w:date="2024-12-10T22:46:00Z" w16du:dateUtc="2024-12-10T15:46:00Z">
                  <w:rPr>
                    <w:rFonts w:ascii="Cambria Math" w:hAnsi="Cambria Math"/>
                    <w:rPrChange w:id="1339" w:author="Muhammad Subarkah" w:date="2024-12-10T22:46:00Z" w16du:dateUtc="2024-12-10T15:46:00Z">
                      <w:rPr/>
                    </w:rPrChange>
                  </w:rPr>
                  <m:t xml:space="preserve"> bias</m:t>
                </w:ins>
              </m:r>
            </m:sub>
          </m:sSub>
          <m:r>
            <w:ins w:id="1340" w:author="Muhammad Subarkah" w:date="2024-12-10T22:46:00Z" w16du:dateUtc="2024-12-10T15:46:00Z">
              <w:rPr>
                <w:rFonts w:ascii="Cambria Math" w:hAnsi="Cambria Math"/>
                <w:rPrChange w:id="1341" w:author="Muhammad Subarkah" w:date="2024-12-10T22:46:00Z" w16du:dateUtc="2024-12-10T15:46:00Z">
                  <w:rPr/>
                </w:rPrChange>
              </w:rPr>
              <m:t>=</m:t>
            </w:ins>
          </m:r>
          <m:nary>
            <m:naryPr>
              <m:chr m:val="∑"/>
              <m:limLoc m:val="subSup"/>
              <m:ctrlPr>
                <w:ins w:id="1342" w:author="Muhammad Subarkah" w:date="2024-12-10T22:46:00Z" w16du:dateUtc="2024-12-10T15:46:00Z">
                  <w:rPr>
                    <w:rFonts w:ascii="Cambria Math" w:hAnsi="Cambria Math"/>
                    <w:i/>
                  </w:rPr>
                </w:ins>
              </m:ctrlPr>
            </m:naryPr>
            <m:sub>
              <m:r>
                <w:ins w:id="1343" w:author="Muhammad Subarkah" w:date="2024-12-10T22:46:00Z" w16du:dateUtc="2024-12-10T15:46:00Z">
                  <w:rPr>
                    <w:rFonts w:ascii="Cambria Math" w:hAnsi="Cambria Math"/>
                    <w:rPrChange w:id="1344" w:author="Muhammad Subarkah" w:date="2024-12-10T22:46:00Z" w16du:dateUtc="2024-12-10T15:46:00Z">
                      <w:rPr/>
                    </w:rPrChange>
                  </w:rPr>
                  <m:t>i=0</m:t>
                </w:ins>
              </m:r>
            </m:sub>
            <m:sup>
              <m:r>
                <w:ins w:id="1345" w:author="Muhammad Subarkah" w:date="2024-12-10T22:46:00Z" w16du:dateUtc="2024-12-10T15:46:00Z">
                  <w:rPr>
                    <w:rFonts w:ascii="Cambria Math" w:hAnsi="Cambria Math"/>
                    <w:rPrChange w:id="1346" w:author="Muhammad Subarkah" w:date="2024-12-10T22:46:00Z" w16du:dateUtc="2024-12-10T15:46:00Z">
                      <w:rPr/>
                    </w:rPrChange>
                  </w:rPr>
                  <m:t>n</m:t>
                </w:ins>
              </m:r>
            </m:sup>
            <m:e>
              <m:sSub>
                <m:sSubPr>
                  <m:ctrlPr>
                    <w:ins w:id="1347" w:author="Muhammad Subarkah" w:date="2024-12-10T22:46:00Z" w16du:dateUtc="2024-12-10T15:46:00Z">
                      <w:rPr>
                        <w:rFonts w:ascii="Cambria Math" w:hAnsi="Cambria Math"/>
                        <w:i/>
                      </w:rPr>
                    </w:ins>
                  </m:ctrlPr>
                </m:sSubPr>
                <m:e>
                  <m:r>
                    <w:ins w:id="1348" w:author="Muhammad Subarkah" w:date="2024-12-10T22:46:00Z" w16du:dateUtc="2024-12-10T15:46:00Z">
                      <w:rPr>
                        <w:rFonts w:ascii="Cambria Math" w:hAnsi="Cambria Math"/>
                        <w:rPrChange w:id="1349" w:author="Muhammad Subarkah" w:date="2024-12-10T22:46:00Z" w16du:dateUtc="2024-12-10T15:46:00Z">
                          <w:rPr/>
                        </w:rPrChange>
                      </w:rPr>
                      <m:t>G</m:t>
                    </w:ins>
                  </m:r>
                </m:e>
                <m:sub>
                  <m:r>
                    <w:ins w:id="1350" w:author="Muhammad Subarkah" w:date="2024-12-10T22:46:00Z" w16du:dateUtc="2024-12-10T15:46:00Z">
                      <w:rPr>
                        <w:rFonts w:ascii="Cambria Math" w:hAnsi="Cambria Math"/>
                        <w:rPrChange w:id="1351" w:author="Muhammad Subarkah" w:date="2024-12-10T22:46:00Z" w16du:dateUtc="2024-12-10T15:46:00Z">
                          <w:rPr/>
                        </w:rPrChange>
                      </w:rPr>
                      <m:t>zi</m:t>
                    </w:ins>
                  </m:r>
                </m:sub>
              </m:sSub>
            </m:e>
          </m:nary>
        </m:oMath>
      </m:oMathPara>
    </w:p>
    <w:p w14:paraId="57650767" w14:textId="77777777" w:rsidR="00EF6B90" w:rsidRPr="00ED354F" w:rsidRDefault="00000000" w:rsidP="001823B7">
      <w:pPr>
        <w:pStyle w:val="NoBeforeAfter"/>
        <w:ind w:left="567"/>
        <w:rPr>
          <w:ins w:id="1352" w:author="Muhammad Subarkah" w:date="2024-12-11T01:28:00Z" w16du:dateUtc="2024-12-10T18:28:00Z"/>
          <w:rFonts w:eastAsiaTheme="minorEastAsia"/>
        </w:rPr>
      </w:pPr>
      <m:oMathPara>
        <m:oMath>
          <m:sSub>
            <m:sSubPr>
              <m:ctrlPr>
                <w:ins w:id="1353" w:author="Muhammad Subarkah" w:date="2024-12-10T22:46:00Z" w16du:dateUtc="2024-12-10T15:46:00Z">
                  <w:rPr>
                    <w:rFonts w:ascii="Cambria Math" w:hAnsi="Cambria Math"/>
                    <w:i/>
                  </w:rPr>
                </w:ins>
              </m:ctrlPr>
            </m:sSubPr>
            <m:e>
              <m:r>
                <w:ins w:id="1354" w:author="Muhammad Subarkah" w:date="2024-12-10T22:46:00Z" w16du:dateUtc="2024-12-10T15:46:00Z">
                  <w:rPr>
                    <w:rFonts w:ascii="Cambria Math" w:hAnsi="Cambria Math"/>
                    <w:rPrChange w:id="1355" w:author="Muhammad Subarkah" w:date="2024-12-10T22:46:00Z" w16du:dateUtc="2024-12-10T15:46:00Z">
                      <w:rPr/>
                    </w:rPrChange>
                  </w:rPr>
                  <m:t>G</m:t>
                </w:ins>
              </m:r>
            </m:e>
            <m:sub>
              <m:r>
                <w:ins w:id="1356" w:author="Muhammad Subarkah" w:date="2024-12-10T22:46:00Z" w16du:dateUtc="2024-12-10T15:46:00Z">
                  <w:rPr>
                    <w:rFonts w:ascii="Cambria Math" w:hAnsi="Cambria Math"/>
                    <w:rPrChange w:id="1357" w:author="Muhammad Subarkah" w:date="2024-12-10T22:46:00Z" w16du:dateUtc="2024-12-10T15:46:00Z">
                      <w:rPr/>
                    </w:rPrChange>
                  </w:rPr>
                  <m:t>z</m:t>
                </w:ins>
              </m:r>
            </m:sub>
          </m:sSub>
          <m:r>
            <w:ins w:id="1358" w:author="Muhammad Subarkah" w:date="2024-12-10T22:46:00Z" w16du:dateUtc="2024-12-10T15:46:00Z">
              <w:rPr>
                <w:rFonts w:ascii="Cambria Math" w:hAnsi="Cambria Math"/>
                <w:rPrChange w:id="1359" w:author="Muhammad Subarkah" w:date="2024-12-10T22:46:00Z" w16du:dateUtc="2024-12-10T15:46:00Z">
                  <w:rPr/>
                </w:rPrChange>
              </w:rPr>
              <m:t xml:space="preserve">[k] = </m:t>
            </w:ins>
          </m:r>
          <m:sSub>
            <m:sSubPr>
              <m:ctrlPr>
                <w:ins w:id="1360" w:author="Muhammad Subarkah" w:date="2024-12-10T22:46:00Z" w16du:dateUtc="2024-12-10T15:46:00Z">
                  <w:rPr>
                    <w:rFonts w:ascii="Cambria Math" w:hAnsi="Cambria Math"/>
                    <w:i/>
                  </w:rPr>
                </w:ins>
              </m:ctrlPr>
            </m:sSubPr>
            <m:e>
              <m:r>
                <w:ins w:id="1361" w:author="Muhammad Subarkah" w:date="2024-12-10T22:46:00Z" w16du:dateUtc="2024-12-10T15:46:00Z">
                  <w:rPr>
                    <w:rFonts w:ascii="Cambria Math" w:hAnsi="Cambria Math"/>
                    <w:rPrChange w:id="1362" w:author="Muhammad Subarkah" w:date="2024-12-10T22:46:00Z" w16du:dateUtc="2024-12-10T15:46:00Z">
                      <w:rPr/>
                    </w:rPrChange>
                  </w:rPr>
                  <m:t>G</m:t>
                </w:ins>
              </m:r>
            </m:e>
            <m:sub>
              <m:r>
                <w:ins w:id="1363" w:author="Muhammad Subarkah" w:date="2024-12-10T22:46:00Z" w16du:dateUtc="2024-12-10T15:46:00Z">
                  <w:rPr>
                    <w:rFonts w:ascii="Cambria Math" w:hAnsi="Cambria Math"/>
                    <w:rPrChange w:id="1364" w:author="Muhammad Subarkah" w:date="2024-12-10T22:46:00Z" w16du:dateUtc="2024-12-10T15:46:00Z">
                      <w:rPr/>
                    </w:rPrChange>
                  </w:rPr>
                  <m:t>z</m:t>
                </w:ins>
              </m:r>
            </m:sub>
          </m:sSub>
          <m:r>
            <w:ins w:id="1365" w:author="Muhammad Subarkah" w:date="2024-12-10T22:46:00Z" w16du:dateUtc="2024-12-10T15:46:00Z">
              <w:rPr>
                <w:rFonts w:ascii="Cambria Math" w:hAnsi="Cambria Math"/>
                <w:rPrChange w:id="1366" w:author="Muhammad Subarkah" w:date="2024-12-10T22:46:00Z" w16du:dateUtc="2024-12-10T15:46:00Z">
                  <w:rPr/>
                </w:rPrChange>
              </w:rPr>
              <m:t xml:space="preserve">[k] - </m:t>
            </w:ins>
          </m:r>
          <m:sSub>
            <m:sSubPr>
              <m:ctrlPr>
                <w:ins w:id="1367" w:author="Muhammad Subarkah" w:date="2024-12-10T22:46:00Z" w16du:dateUtc="2024-12-10T15:46:00Z">
                  <w:rPr>
                    <w:rFonts w:ascii="Cambria Math" w:hAnsi="Cambria Math"/>
                    <w:i/>
                  </w:rPr>
                </w:ins>
              </m:ctrlPr>
            </m:sSubPr>
            <m:e>
              <m:r>
                <w:ins w:id="1368" w:author="Muhammad Subarkah" w:date="2024-12-10T22:46:00Z" w16du:dateUtc="2024-12-10T15:46:00Z">
                  <w:rPr>
                    <w:rFonts w:ascii="Cambria Math" w:hAnsi="Cambria Math"/>
                    <w:rPrChange w:id="1369" w:author="Muhammad Subarkah" w:date="2024-12-10T22:46:00Z" w16du:dateUtc="2024-12-10T15:46:00Z">
                      <w:rPr/>
                    </w:rPrChange>
                  </w:rPr>
                  <m:t>G</m:t>
                </w:ins>
              </m:r>
            </m:e>
            <m:sub>
              <m:r>
                <w:ins w:id="1370" w:author="Muhammad Subarkah" w:date="2024-12-10T22:46:00Z" w16du:dateUtc="2024-12-10T15:46:00Z">
                  <w:rPr>
                    <w:rFonts w:ascii="Cambria Math" w:hAnsi="Cambria Math"/>
                    <w:rPrChange w:id="1371" w:author="Muhammad Subarkah" w:date="2024-12-10T22:46:00Z" w16du:dateUtc="2024-12-10T15:46:00Z">
                      <w:rPr/>
                    </w:rPrChange>
                  </w:rPr>
                  <m:t>z bias</m:t>
                </w:ins>
              </m:r>
            </m:sub>
          </m:sSub>
        </m:oMath>
      </m:oMathPara>
    </w:p>
    <w:p w14:paraId="56C22BCE" w14:textId="77777777" w:rsidR="00ED354F" w:rsidRPr="00EF6B90" w:rsidRDefault="00000000" w:rsidP="00ED354F">
      <w:pPr>
        <w:pStyle w:val="NoBeforeAfter"/>
        <w:ind w:left="567"/>
        <w:rPr>
          <w:ins w:id="1372" w:author="Muhammad Subarkah" w:date="2024-12-11T01:28:00Z" w16du:dateUtc="2024-12-10T18:28:00Z"/>
        </w:rPr>
      </w:pPr>
      <m:oMathPara>
        <m:oMath>
          <m:sSub>
            <m:sSubPr>
              <m:ctrlPr>
                <w:ins w:id="1373" w:author="Muhammad Subarkah" w:date="2024-12-11T01:28:00Z" w16du:dateUtc="2024-12-10T18:28:00Z">
                  <w:rPr>
                    <w:rFonts w:ascii="Cambria Math" w:hAnsi="Cambria Math"/>
                    <w:i/>
                  </w:rPr>
                </w:ins>
              </m:ctrlPr>
            </m:sSubPr>
            <m:e>
              <m:r>
                <w:ins w:id="1374" w:author="Muhammad Subarkah" w:date="2024-12-11T01:28:00Z" w16du:dateUtc="2024-12-10T18:28:00Z">
                  <w:rPr>
                    <w:rFonts w:ascii="Cambria Math" w:hAnsi="Cambria Math"/>
                  </w:rPr>
                  <m:t>G</m:t>
                </w:ins>
              </m:r>
            </m:e>
            <m:sub>
              <m:r>
                <w:ins w:id="1375" w:author="Muhammad Subarkah" w:date="2024-12-11T01:28:00Z" w16du:dateUtc="2024-12-10T18:28:00Z">
                  <w:rPr>
                    <w:rFonts w:ascii="Cambria Math" w:hAnsi="Cambria Math"/>
                  </w:rPr>
                  <m:t>z</m:t>
                </w:ins>
              </m:r>
            </m:sub>
          </m:sSub>
          <m:r>
            <w:ins w:id="1376" w:author="Muhammad Subarkah" w:date="2024-12-11T01:28:00Z" w16du:dateUtc="2024-12-10T18:28:00Z">
              <w:rPr>
                <w:rFonts w:ascii="Cambria Math" w:hAnsi="Cambria Math"/>
              </w:rPr>
              <m:t>Treshold = max{</m:t>
            </w:ins>
          </m:r>
          <m:d>
            <m:dPr>
              <m:begChr m:val="|"/>
              <m:endChr m:val="|"/>
              <m:ctrlPr>
                <w:ins w:id="1377" w:author="Muhammad Subarkah" w:date="2024-12-11T01:28:00Z" w16du:dateUtc="2024-12-10T18:28:00Z">
                  <w:rPr>
                    <w:rFonts w:ascii="Cambria Math" w:hAnsi="Cambria Math"/>
                    <w:i/>
                  </w:rPr>
                </w:ins>
              </m:ctrlPr>
            </m:dPr>
            <m:e>
              <m:sSub>
                <m:sSubPr>
                  <m:ctrlPr>
                    <w:ins w:id="1378" w:author="Muhammad Subarkah" w:date="2024-12-11T01:28:00Z" w16du:dateUtc="2024-12-10T18:28:00Z">
                      <w:rPr>
                        <w:rFonts w:ascii="Cambria Math" w:hAnsi="Cambria Math"/>
                        <w:i/>
                      </w:rPr>
                    </w:ins>
                  </m:ctrlPr>
                </m:sSubPr>
                <m:e>
                  <m:r>
                    <w:ins w:id="1379" w:author="Muhammad Subarkah" w:date="2024-12-11T01:28:00Z" w16du:dateUtc="2024-12-10T18:28:00Z">
                      <w:rPr>
                        <w:rFonts w:ascii="Cambria Math" w:hAnsi="Cambria Math"/>
                      </w:rPr>
                      <m:t>G</m:t>
                    </w:ins>
                  </m:r>
                </m:e>
                <m:sub>
                  <m:r>
                    <w:ins w:id="1380" w:author="Muhammad Subarkah" w:date="2024-12-11T01:28:00Z" w16du:dateUtc="2024-12-10T18:28:00Z">
                      <w:rPr>
                        <w:rFonts w:ascii="Cambria Math" w:hAnsi="Cambria Math"/>
                      </w:rPr>
                      <m:t>z</m:t>
                    </w:ins>
                  </m:r>
                </m:sub>
              </m:sSub>
              <m:r>
                <w:ins w:id="1381" w:author="Muhammad Subarkah" w:date="2024-12-11T01:28:00Z" w16du:dateUtc="2024-12-10T18:28:00Z">
                  <w:rPr>
                    <w:rFonts w:ascii="Cambria Math" w:hAnsi="Cambria Math"/>
                  </w:rPr>
                  <m:t>[1]</m:t>
                </w:ins>
              </m:r>
            </m:e>
          </m:d>
          <m:r>
            <w:ins w:id="1382" w:author="Muhammad Subarkah" w:date="2024-12-11T01:28:00Z" w16du:dateUtc="2024-12-10T18:28:00Z">
              <w:rPr>
                <w:rFonts w:ascii="Cambria Math" w:hAnsi="Cambria Math"/>
              </w:rPr>
              <m:t xml:space="preserve">, </m:t>
            </w:ins>
          </m:r>
          <m:d>
            <m:dPr>
              <m:begChr m:val="|"/>
              <m:endChr m:val="|"/>
              <m:ctrlPr>
                <w:ins w:id="1383" w:author="Muhammad Subarkah" w:date="2024-12-11T01:28:00Z" w16du:dateUtc="2024-12-10T18:28:00Z">
                  <w:rPr>
                    <w:rFonts w:ascii="Cambria Math" w:hAnsi="Cambria Math"/>
                    <w:i/>
                  </w:rPr>
                </w:ins>
              </m:ctrlPr>
            </m:dPr>
            <m:e>
              <m:sSub>
                <m:sSubPr>
                  <m:ctrlPr>
                    <w:ins w:id="1384" w:author="Muhammad Subarkah" w:date="2024-12-11T01:28:00Z" w16du:dateUtc="2024-12-10T18:28:00Z">
                      <w:rPr>
                        <w:rFonts w:ascii="Cambria Math" w:hAnsi="Cambria Math"/>
                        <w:i/>
                      </w:rPr>
                    </w:ins>
                  </m:ctrlPr>
                </m:sSubPr>
                <m:e>
                  <m:r>
                    <w:ins w:id="1385" w:author="Muhammad Subarkah" w:date="2024-12-11T01:28:00Z" w16du:dateUtc="2024-12-10T18:28:00Z">
                      <w:rPr>
                        <w:rFonts w:ascii="Cambria Math" w:hAnsi="Cambria Math"/>
                      </w:rPr>
                      <m:t>G</m:t>
                    </w:ins>
                  </m:r>
                </m:e>
                <m:sub>
                  <m:r>
                    <w:ins w:id="1386" w:author="Muhammad Subarkah" w:date="2024-12-11T01:28:00Z" w16du:dateUtc="2024-12-10T18:28:00Z">
                      <w:rPr>
                        <w:rFonts w:ascii="Cambria Math" w:hAnsi="Cambria Math"/>
                      </w:rPr>
                      <m:t>z</m:t>
                    </w:ins>
                  </m:r>
                </m:sub>
              </m:sSub>
              <m:r>
                <w:ins w:id="1387" w:author="Muhammad Subarkah" w:date="2024-12-11T01:28:00Z" w16du:dateUtc="2024-12-10T18:28:00Z">
                  <w:rPr>
                    <w:rFonts w:ascii="Cambria Math" w:hAnsi="Cambria Math"/>
                  </w:rPr>
                  <m:t>[2]</m:t>
                </w:ins>
              </m:r>
            </m:e>
          </m:d>
          <m:r>
            <w:ins w:id="1388" w:author="Muhammad Subarkah" w:date="2024-12-11T01:28:00Z" w16du:dateUtc="2024-12-10T18:28:00Z">
              <w:rPr>
                <w:rFonts w:ascii="Cambria Math" w:hAnsi="Cambria Math"/>
              </w:rPr>
              <m:t>...</m:t>
            </w:ins>
          </m:r>
          <m:d>
            <m:dPr>
              <m:begChr m:val="|"/>
              <m:endChr m:val="|"/>
              <m:ctrlPr>
                <w:ins w:id="1389" w:author="Muhammad Subarkah" w:date="2024-12-11T01:28:00Z" w16du:dateUtc="2024-12-10T18:28:00Z">
                  <w:rPr>
                    <w:rFonts w:ascii="Cambria Math" w:hAnsi="Cambria Math"/>
                    <w:i/>
                  </w:rPr>
                </w:ins>
              </m:ctrlPr>
            </m:dPr>
            <m:e>
              <m:sSub>
                <m:sSubPr>
                  <m:ctrlPr>
                    <w:ins w:id="1390" w:author="Muhammad Subarkah" w:date="2024-12-11T01:28:00Z" w16du:dateUtc="2024-12-10T18:28:00Z">
                      <w:rPr>
                        <w:rFonts w:ascii="Cambria Math" w:hAnsi="Cambria Math"/>
                        <w:i/>
                      </w:rPr>
                    </w:ins>
                  </m:ctrlPr>
                </m:sSubPr>
                <m:e>
                  <m:r>
                    <w:ins w:id="1391" w:author="Muhammad Subarkah" w:date="2024-12-11T01:28:00Z" w16du:dateUtc="2024-12-10T18:28:00Z">
                      <w:rPr>
                        <w:rFonts w:ascii="Cambria Math" w:hAnsi="Cambria Math"/>
                      </w:rPr>
                      <m:t>G</m:t>
                    </w:ins>
                  </m:r>
                </m:e>
                <m:sub>
                  <m:r>
                    <w:ins w:id="1392" w:author="Muhammad Subarkah" w:date="2024-12-11T01:28:00Z" w16du:dateUtc="2024-12-10T18:28:00Z">
                      <w:rPr>
                        <w:rFonts w:ascii="Cambria Math" w:hAnsi="Cambria Math"/>
                      </w:rPr>
                      <m:t>z</m:t>
                    </w:ins>
                  </m:r>
                </m:sub>
              </m:sSub>
              <m:r>
                <w:ins w:id="1393" w:author="Muhammad Subarkah" w:date="2024-12-11T01:28:00Z" w16du:dateUtc="2024-12-10T18:28:00Z">
                  <w:rPr>
                    <w:rFonts w:ascii="Cambria Math" w:hAnsi="Cambria Math"/>
                  </w:rPr>
                  <m:t>[i]</m:t>
                </w:ins>
              </m:r>
            </m:e>
          </m:d>
          <m:r>
            <w:ins w:id="1394" w:author="Muhammad Subarkah" w:date="2024-12-11T01:28:00Z" w16du:dateUtc="2024-12-10T18:28:00Z">
              <w:rPr>
                <w:rFonts w:ascii="Cambria Math" w:hAnsi="Cambria Math"/>
              </w:rPr>
              <m:t>}</m:t>
            </w:ins>
          </m:r>
        </m:oMath>
      </m:oMathPara>
    </w:p>
    <w:p w14:paraId="5888B5A5" w14:textId="154A3EBE" w:rsidR="00ED354F" w:rsidRPr="00ED354F" w:rsidRDefault="00000000">
      <w:pPr>
        <w:pStyle w:val="NoBeforeAfter"/>
        <w:ind w:left="567"/>
        <w:rPr>
          <w:ins w:id="1395" w:author="Muhammad Subarkah" w:date="2024-12-10T22:46:00Z" w16du:dateUtc="2024-12-10T15:46:00Z"/>
          <w:rFonts w:eastAsiaTheme="minorEastAsia"/>
          <w:rPrChange w:id="1396" w:author="Muhammad Subarkah" w:date="2024-12-11T01:28:00Z" w16du:dateUtc="2024-12-10T18:28:00Z">
            <w:rPr>
              <w:ins w:id="1397" w:author="Muhammad Subarkah" w:date="2024-12-10T22:46:00Z" w16du:dateUtc="2024-12-10T15:46:00Z"/>
            </w:rPr>
          </w:rPrChange>
        </w:rPr>
        <w:pPrChange w:id="1398" w:author="Muhammad Subarkah" w:date="2024-12-11T01:28:00Z" w16du:dateUtc="2024-12-10T18:28:00Z">
          <w:pPr>
            <w:pStyle w:val="ListParagraph"/>
            <w:numPr>
              <w:numId w:val="54"/>
            </w:numPr>
            <w:ind w:hanging="360"/>
          </w:pPr>
        </w:pPrChange>
      </w:pPr>
      <m:oMathPara>
        <m:oMath>
          <m:sSub>
            <m:sSubPr>
              <m:ctrlPr>
                <w:ins w:id="1399" w:author="Muhammad Subarkah" w:date="2024-12-11T01:28:00Z" w16du:dateUtc="2024-12-10T18:28:00Z">
                  <w:rPr>
                    <w:rStyle w:val="mopen"/>
                    <w:rFonts w:ascii="Cambria Math" w:hAnsi="Cambria Math" w:cs="Times New Roman"/>
                    <w:szCs w:val="24"/>
                  </w:rPr>
                </w:ins>
              </m:ctrlPr>
            </m:sSubPr>
            <m:e>
              <m:r>
                <w:ins w:id="1400" w:author="Muhammad Subarkah" w:date="2024-12-11T01:28:00Z" w16du:dateUtc="2024-12-10T18:28:00Z">
                  <m:rPr>
                    <m:sty m:val="p"/>
                  </m:rPr>
                  <w:rPr>
                    <w:rStyle w:val="mopen"/>
                    <w:rFonts w:ascii="Cambria Math" w:hAnsi="Cambria Math" w:cs="Times New Roman"/>
                    <w:szCs w:val="24"/>
                  </w:rPr>
                  <m:t>G</m:t>
                </w:ins>
              </m:r>
            </m:e>
            <m:sub>
              <m:r>
                <w:ins w:id="1401" w:author="Muhammad Subarkah" w:date="2024-12-11T01:28:00Z" w16du:dateUtc="2024-12-10T18:28:00Z">
                  <w:rPr>
                    <w:rStyle w:val="mopen"/>
                    <w:rFonts w:ascii="Cambria Math" w:hAnsi="Cambria Math" w:cs="Times New Roman"/>
                    <w:szCs w:val="24"/>
                  </w:rPr>
                  <m:t>z</m:t>
                </w:ins>
              </m:r>
            </m:sub>
          </m:sSub>
          <m:r>
            <w:ins w:id="1402" w:author="Muhammad Subarkah" w:date="2024-12-11T01:28:00Z" w16du:dateUtc="2024-12-10T18:28:00Z">
              <w:rPr>
                <w:rFonts w:ascii="Cambria Math" w:hAnsi="Cambria Math"/>
              </w:rPr>
              <m:t xml:space="preserve"> = </m:t>
            </w:ins>
          </m:r>
          <m:d>
            <m:dPr>
              <m:begChr m:val="{"/>
              <m:endChr m:val=""/>
              <m:ctrlPr>
                <w:ins w:id="1403" w:author="Muhammad Subarkah" w:date="2024-12-11T01:28:00Z" w16du:dateUtc="2024-12-10T18:28:00Z">
                  <w:rPr>
                    <w:rFonts w:ascii="Cambria Math" w:hAnsi="Cambria Math"/>
                    <w:i/>
                  </w:rPr>
                </w:ins>
              </m:ctrlPr>
            </m:dPr>
            <m:e>
              <m:eqArr>
                <m:eqArrPr>
                  <m:ctrlPr>
                    <w:ins w:id="1404" w:author="Muhammad Subarkah" w:date="2024-12-11T01:28:00Z" w16du:dateUtc="2024-12-10T18:28:00Z">
                      <w:rPr>
                        <w:rFonts w:ascii="Cambria Math" w:hAnsi="Cambria Math"/>
                        <w:i/>
                      </w:rPr>
                    </w:ins>
                  </m:ctrlPr>
                </m:eqArrPr>
                <m:e>
                  <m:sSub>
                    <m:sSubPr>
                      <m:ctrlPr>
                        <w:ins w:id="1405" w:author="Muhammad Subarkah" w:date="2024-12-11T01:28:00Z" w16du:dateUtc="2024-12-10T18:28:00Z">
                          <w:rPr>
                            <w:rStyle w:val="mopen"/>
                            <w:rFonts w:ascii="Cambria Math" w:hAnsi="Cambria Math" w:cs="Times New Roman"/>
                            <w:szCs w:val="24"/>
                          </w:rPr>
                        </w:ins>
                      </m:ctrlPr>
                    </m:sSubPr>
                    <m:e>
                      <m:r>
                        <w:ins w:id="1406" w:author="Muhammad Subarkah" w:date="2024-12-11T01:28:00Z" w16du:dateUtc="2024-12-10T18:28:00Z">
                          <m:rPr>
                            <m:sty m:val="p"/>
                          </m:rPr>
                          <w:rPr>
                            <w:rStyle w:val="mopen"/>
                            <w:rFonts w:ascii="Cambria Math" w:hAnsi="Cambria Math" w:cs="Times New Roman"/>
                            <w:szCs w:val="24"/>
                          </w:rPr>
                          <m:t>G</m:t>
                        </w:ins>
                      </m:r>
                    </m:e>
                    <m:sub>
                      <m:r>
                        <w:ins w:id="1407" w:author="Muhammad Subarkah" w:date="2024-12-11T01:28:00Z" w16du:dateUtc="2024-12-10T18:28:00Z">
                          <w:rPr>
                            <w:rStyle w:val="mopen"/>
                            <w:rFonts w:ascii="Cambria Math" w:hAnsi="Cambria Math" w:cs="Times New Roman"/>
                            <w:szCs w:val="24"/>
                          </w:rPr>
                          <m:t xml:space="preserve">z            </m:t>
                        </w:ins>
                      </m:r>
                    </m:sub>
                  </m:sSub>
                  <m:r>
                    <w:ins w:id="1408" w:author="Muhammad Subarkah" w:date="2024-12-11T01:28:00Z" w16du:dateUtc="2024-12-10T18:28:00Z">
                      <w:rPr>
                        <w:rFonts w:ascii="Cambria Math" w:hAnsi="Cambria Math"/>
                      </w:rPr>
                      <m:t xml:space="preserve">  apabila</m:t>
                    </w:ins>
                  </m:r>
                  <m:r>
                    <w:ins w:id="1409" w:author="Muhammad Subarkah" w:date="2024-12-11T01:28:00Z" w16du:dateUtc="2024-12-10T18:28:00Z">
                      <m:rPr>
                        <m:sty m:val="p"/>
                      </m:rPr>
                      <w:rPr>
                        <w:rStyle w:val="mopen"/>
                        <w:rFonts w:ascii="Cambria Math" w:hAnsi="Cambria Math" w:cs="Times New Roman"/>
                        <w:szCs w:val="24"/>
                      </w:rPr>
                      <m:t>∣</m:t>
                    </w:ins>
                  </m:r>
                  <m:sSub>
                    <m:sSubPr>
                      <m:ctrlPr>
                        <w:ins w:id="1410" w:author="Muhammad Subarkah" w:date="2024-12-11T01:28:00Z" w16du:dateUtc="2024-12-10T18:28:00Z">
                          <w:rPr>
                            <w:rStyle w:val="mopen"/>
                            <w:rFonts w:ascii="Cambria Math" w:hAnsi="Cambria Math" w:cs="Times New Roman"/>
                            <w:szCs w:val="24"/>
                          </w:rPr>
                        </w:ins>
                      </m:ctrlPr>
                    </m:sSubPr>
                    <m:e>
                      <m:r>
                        <w:ins w:id="1411" w:author="Muhammad Subarkah" w:date="2024-12-11T01:28:00Z" w16du:dateUtc="2024-12-10T18:28:00Z">
                          <m:rPr>
                            <m:sty m:val="p"/>
                          </m:rPr>
                          <w:rPr>
                            <w:rStyle w:val="mopen"/>
                            <w:rFonts w:ascii="Cambria Math" w:hAnsi="Cambria Math" w:cs="Times New Roman"/>
                            <w:szCs w:val="24"/>
                          </w:rPr>
                          <m:t>G</m:t>
                        </w:ins>
                      </m:r>
                    </m:e>
                    <m:sub>
                      <m:r>
                        <w:ins w:id="1412" w:author="Muhammad Subarkah" w:date="2024-12-11T01:28:00Z" w16du:dateUtc="2024-12-10T18:28:00Z">
                          <w:rPr>
                            <w:rStyle w:val="mopen"/>
                            <w:rFonts w:ascii="Cambria Math" w:hAnsi="Cambria Math" w:cs="Times New Roman"/>
                            <w:szCs w:val="24"/>
                          </w:rPr>
                          <m:t>z</m:t>
                        </w:ins>
                      </m:r>
                    </m:sub>
                  </m:sSub>
                  <m:r>
                    <w:ins w:id="1413" w:author="Muhammad Subarkah" w:date="2024-12-11T01:28:00Z" w16du:dateUtc="2024-12-10T18:28:00Z">
                      <m:rPr>
                        <m:sty m:val="p"/>
                      </m:rPr>
                      <w:rPr>
                        <w:rStyle w:val="mclose"/>
                        <w:rFonts w:ascii="Cambria Math" w:hAnsi="Cambria Math" w:cs="Times New Roman"/>
                        <w:szCs w:val="24"/>
                      </w:rPr>
                      <m:t xml:space="preserve">∣ &gt; </m:t>
                    </w:ins>
                  </m:r>
                  <m:r>
                    <w:ins w:id="1414" w:author="Muhammad Subarkah" w:date="2024-12-11T01:28:00Z" w16du:dateUtc="2024-12-10T18:28:00Z">
                      <m:rPr>
                        <m:sty m:val="p"/>
                      </m:rPr>
                      <w:rPr>
                        <w:rStyle w:val="mopen"/>
                        <w:rFonts w:ascii="Cambria Math" w:hAnsi="Cambria Math" w:cs="Times New Roman"/>
                        <w:szCs w:val="24"/>
                      </w:rPr>
                      <m:t>∣</m:t>
                    </w:ins>
                  </m:r>
                  <m:sSub>
                    <m:sSubPr>
                      <m:ctrlPr>
                        <w:ins w:id="1415" w:author="Muhammad Subarkah" w:date="2024-12-11T01:28:00Z" w16du:dateUtc="2024-12-10T18:28:00Z">
                          <w:rPr>
                            <w:rStyle w:val="mopen"/>
                            <w:rFonts w:ascii="Cambria Math" w:hAnsi="Cambria Math" w:cs="Times New Roman"/>
                            <w:szCs w:val="24"/>
                          </w:rPr>
                        </w:ins>
                      </m:ctrlPr>
                    </m:sSubPr>
                    <m:e>
                      <m:r>
                        <w:ins w:id="1416" w:author="Muhammad Subarkah" w:date="2024-12-11T01:28:00Z" w16du:dateUtc="2024-12-10T18:28:00Z">
                          <m:rPr>
                            <m:sty m:val="p"/>
                          </m:rPr>
                          <w:rPr>
                            <w:rStyle w:val="mopen"/>
                            <w:rFonts w:ascii="Cambria Math" w:hAnsi="Cambria Math" w:cs="Times New Roman"/>
                            <w:szCs w:val="24"/>
                          </w:rPr>
                          <m:t>G</m:t>
                        </w:ins>
                      </m:r>
                    </m:e>
                    <m:sub>
                      <m:r>
                        <w:ins w:id="1417" w:author="Muhammad Subarkah" w:date="2024-12-11T01:28:00Z" w16du:dateUtc="2024-12-10T18:28:00Z">
                          <w:rPr>
                            <w:rStyle w:val="mopen"/>
                            <w:rFonts w:ascii="Cambria Math" w:hAnsi="Cambria Math" w:cs="Times New Roman"/>
                            <w:szCs w:val="24"/>
                          </w:rPr>
                          <m:t>z</m:t>
                        </w:ins>
                      </m:r>
                    </m:sub>
                  </m:sSub>
                  <m:r>
                    <w:ins w:id="1418" w:author="Muhammad Subarkah" w:date="2024-12-11T01:28:00Z" w16du:dateUtc="2024-12-10T18:28:00Z">
                      <m:rPr>
                        <m:sty m:val="p"/>
                      </m:rPr>
                      <w:rPr>
                        <w:rStyle w:val="mopen"/>
                        <w:rFonts w:ascii="Cambria Math" w:hAnsi="Cambria Math" w:cs="Times New Roman"/>
                        <w:szCs w:val="24"/>
                      </w:rPr>
                      <m:t>Treshold∣</m:t>
                    </w:ins>
                  </m:r>
                </m:e>
                <m:e>
                  <m:r>
                    <w:ins w:id="1419" w:author="Muhammad Subarkah" w:date="2024-12-11T01:28:00Z" w16du:dateUtc="2024-12-10T18:28:00Z">
                      <w:rPr>
                        <w:rFonts w:ascii="Cambria Math" w:hAnsi="Cambria Math"/>
                      </w:rPr>
                      <m:t xml:space="preserve"> 0             apabila</m:t>
                    </w:ins>
                  </m:r>
                  <m:r>
                    <w:ins w:id="1420" w:author="Muhammad Subarkah" w:date="2024-12-11T01:28:00Z" w16du:dateUtc="2024-12-10T18:28:00Z">
                      <m:rPr>
                        <m:sty m:val="p"/>
                      </m:rPr>
                      <w:rPr>
                        <w:rStyle w:val="mopen"/>
                        <w:rFonts w:ascii="Cambria Math" w:hAnsi="Cambria Math" w:cs="Times New Roman"/>
                        <w:szCs w:val="24"/>
                      </w:rPr>
                      <m:t>∣</m:t>
                    </w:ins>
                  </m:r>
                  <m:sSub>
                    <m:sSubPr>
                      <m:ctrlPr>
                        <w:ins w:id="1421" w:author="Muhammad Subarkah" w:date="2024-12-11T01:28:00Z" w16du:dateUtc="2024-12-10T18:28:00Z">
                          <w:rPr>
                            <w:rStyle w:val="mopen"/>
                            <w:rFonts w:ascii="Cambria Math" w:hAnsi="Cambria Math" w:cs="Times New Roman"/>
                            <w:szCs w:val="24"/>
                          </w:rPr>
                        </w:ins>
                      </m:ctrlPr>
                    </m:sSubPr>
                    <m:e>
                      <m:r>
                        <w:ins w:id="1422" w:author="Muhammad Subarkah" w:date="2024-12-11T01:28:00Z" w16du:dateUtc="2024-12-10T18:28:00Z">
                          <m:rPr>
                            <m:sty m:val="p"/>
                          </m:rPr>
                          <w:rPr>
                            <w:rStyle w:val="mopen"/>
                            <w:rFonts w:ascii="Cambria Math" w:hAnsi="Cambria Math" w:cs="Times New Roman"/>
                            <w:szCs w:val="24"/>
                          </w:rPr>
                          <m:t>G</m:t>
                        </w:ins>
                      </m:r>
                    </m:e>
                    <m:sub>
                      <m:r>
                        <w:ins w:id="1423" w:author="Muhammad Subarkah" w:date="2024-12-11T01:28:00Z" w16du:dateUtc="2024-12-10T18:28:00Z">
                          <w:rPr>
                            <w:rStyle w:val="mopen"/>
                            <w:rFonts w:ascii="Cambria Math" w:hAnsi="Cambria Math" w:cs="Times New Roman"/>
                            <w:szCs w:val="24"/>
                          </w:rPr>
                          <m:t>z</m:t>
                        </w:ins>
                      </m:r>
                    </m:sub>
                  </m:sSub>
                  <m:r>
                    <w:ins w:id="1424" w:author="Muhammad Subarkah" w:date="2024-12-11T01:28:00Z" w16du:dateUtc="2024-12-10T18:28:00Z">
                      <m:rPr>
                        <m:sty m:val="p"/>
                      </m:rPr>
                      <w:rPr>
                        <w:rStyle w:val="mclose"/>
                        <w:rFonts w:ascii="Cambria Math" w:hAnsi="Cambria Math" w:cs="Times New Roman"/>
                        <w:szCs w:val="24"/>
                      </w:rPr>
                      <m:t xml:space="preserve">∣ &lt; </m:t>
                    </w:ins>
                  </m:r>
                  <m:r>
                    <w:ins w:id="1425" w:author="Muhammad Subarkah" w:date="2024-12-11T01:28:00Z" w16du:dateUtc="2024-12-10T18:28:00Z">
                      <m:rPr>
                        <m:sty m:val="p"/>
                      </m:rPr>
                      <w:rPr>
                        <w:rStyle w:val="mopen"/>
                        <w:rFonts w:ascii="Cambria Math" w:hAnsi="Cambria Math" w:cs="Times New Roman"/>
                        <w:szCs w:val="24"/>
                      </w:rPr>
                      <m:t xml:space="preserve">∣ </m:t>
                    </w:ins>
                  </m:r>
                  <m:sSub>
                    <m:sSubPr>
                      <m:ctrlPr>
                        <w:ins w:id="1426" w:author="Muhammad Subarkah" w:date="2024-12-11T01:28:00Z" w16du:dateUtc="2024-12-10T18:28:00Z">
                          <w:rPr>
                            <w:rStyle w:val="mopen"/>
                            <w:rFonts w:ascii="Cambria Math" w:hAnsi="Cambria Math" w:cs="Times New Roman"/>
                            <w:szCs w:val="24"/>
                          </w:rPr>
                        </w:ins>
                      </m:ctrlPr>
                    </m:sSubPr>
                    <m:e>
                      <m:r>
                        <w:ins w:id="1427" w:author="Muhammad Subarkah" w:date="2024-12-11T01:28:00Z" w16du:dateUtc="2024-12-10T18:28:00Z">
                          <m:rPr>
                            <m:sty m:val="p"/>
                          </m:rPr>
                          <w:rPr>
                            <w:rStyle w:val="mopen"/>
                            <w:rFonts w:ascii="Cambria Math" w:hAnsi="Cambria Math" w:cs="Times New Roman"/>
                            <w:szCs w:val="24"/>
                          </w:rPr>
                          <m:t>G</m:t>
                        </w:ins>
                      </m:r>
                    </m:e>
                    <m:sub>
                      <m:r>
                        <w:ins w:id="1428" w:author="Muhammad Subarkah" w:date="2024-12-11T01:28:00Z" w16du:dateUtc="2024-12-10T18:28:00Z">
                          <w:rPr>
                            <w:rStyle w:val="mopen"/>
                            <w:rFonts w:ascii="Cambria Math" w:hAnsi="Cambria Math" w:cs="Times New Roman"/>
                            <w:szCs w:val="24"/>
                          </w:rPr>
                          <m:t>z</m:t>
                        </w:ins>
                      </m:r>
                    </m:sub>
                  </m:sSub>
                  <m:r>
                    <w:ins w:id="1429" w:author="Muhammad Subarkah" w:date="2024-12-11T01:28:00Z" w16du:dateUtc="2024-12-10T18:28:00Z">
                      <m:rPr>
                        <m:sty m:val="p"/>
                      </m:rPr>
                      <w:rPr>
                        <w:rStyle w:val="mopen"/>
                        <w:rFonts w:ascii="Cambria Math" w:hAnsi="Cambria Math" w:cs="Times New Roman"/>
                        <w:szCs w:val="24"/>
                      </w:rPr>
                      <m:t>Treshold∣</m:t>
                    </w:ins>
                  </m:r>
                </m:e>
              </m:eqArr>
            </m:e>
          </m:d>
        </m:oMath>
      </m:oMathPara>
    </w:p>
    <w:p w14:paraId="290BFF2B" w14:textId="2FF19EF0" w:rsidR="00FC4BF8" w:rsidRPr="00381BC7" w:rsidRDefault="00EF6B90">
      <w:pPr>
        <w:pStyle w:val="NoBeforeAfter"/>
        <w:ind w:left="567" w:firstLine="567"/>
        <w:rPr>
          <w:ins w:id="1430" w:author="Muhammad Subarkah" w:date="2024-12-10T22:37:00Z" w16du:dateUtc="2024-12-10T15:37:00Z"/>
        </w:rPr>
        <w:pPrChange w:id="1431" w:author="Muhammad Subarkah" w:date="2024-12-11T01:29:00Z" w16du:dateUtc="2024-12-10T18:29:00Z">
          <w:pPr>
            <w:pStyle w:val="Heading3"/>
            <w:numPr>
              <w:numId w:val="54"/>
            </w:numPr>
            <w:ind w:left="720" w:hanging="360"/>
          </w:pPr>
        </w:pPrChange>
      </w:pPr>
      <w:ins w:id="1432" w:author="Muhammad Subarkah" w:date="2024-12-10T22:46:00Z" w16du:dateUtc="2024-12-10T15:46:00Z">
        <w:r w:rsidRPr="00EF6B90">
          <w:t xml:space="preserve">Selanjutnya </w:t>
        </w:r>
        <w:proofErr w:type="spellStart"/>
        <w:r w:rsidRPr="00EF6B90">
          <w:t>Hoang</w:t>
        </w:r>
        <w:proofErr w:type="spellEnd"/>
        <w:r w:rsidRPr="00EF6B90">
          <w:t xml:space="preserve"> menjelaskan perhitungan minimum atau </w:t>
        </w:r>
        <w:proofErr w:type="spellStart"/>
        <w:r w:rsidRPr="004972EC">
          <w:rPr>
            <w:i/>
            <w:iCs/>
            <w:rPrChange w:id="1433" w:author="Muhammad Subarkah" w:date="2024-12-11T01:17:00Z" w16du:dateUtc="2024-12-10T18:17:00Z">
              <w:rPr/>
            </w:rPrChange>
          </w:rPr>
          <w:t>treshold</w:t>
        </w:r>
        <w:proofErr w:type="spellEnd"/>
        <w:r w:rsidRPr="00EF6B90">
          <w:t xml:space="preserve"> untuk </w:t>
        </w:r>
        <w:proofErr w:type="spellStart"/>
        <w:r w:rsidRPr="00EF6B90">
          <w:t>G</w:t>
        </w:r>
        <w:r w:rsidRPr="00EF6B90">
          <w:rPr>
            <w:vertAlign w:val="subscript"/>
          </w:rPr>
          <w:t>z</w:t>
        </w:r>
        <w:proofErr w:type="spellEnd"/>
        <w:r w:rsidRPr="00EF6B90">
          <w:t xml:space="preserve"> </w:t>
        </w:r>
        <w:proofErr w:type="spellStart"/>
        <w:r w:rsidRPr="00EF6B90">
          <w:t>dimana</w:t>
        </w:r>
        <w:proofErr w:type="spellEnd"/>
        <w:r w:rsidRPr="00EF6B90">
          <w:t xml:space="preserve"> </w:t>
        </w:r>
        <w:proofErr w:type="spellStart"/>
        <w:r w:rsidRPr="00EF6B90">
          <w:t>G</w:t>
        </w:r>
        <w:r w:rsidRPr="00EF6B90">
          <w:rPr>
            <w:vertAlign w:val="subscript"/>
          </w:rPr>
          <w:t>z</w:t>
        </w:r>
        <w:r w:rsidRPr="004972EC">
          <w:rPr>
            <w:i/>
            <w:iCs/>
            <w:rPrChange w:id="1434" w:author="Muhammad Subarkah" w:date="2024-12-11T01:17:00Z" w16du:dateUtc="2024-12-10T18:17:00Z">
              <w:rPr/>
            </w:rPrChange>
          </w:rPr>
          <w:t>Treshold</w:t>
        </w:r>
        <w:proofErr w:type="spellEnd"/>
        <w:r w:rsidRPr="00EF6B90">
          <w:t xml:space="preserve"> merupakan nilai minimum luaran sensor </w:t>
        </w:r>
        <w:proofErr w:type="spellStart"/>
        <w:r w:rsidRPr="004972EC">
          <w:rPr>
            <w:i/>
            <w:iCs/>
            <w:rPrChange w:id="1435" w:author="Muhammad Subarkah" w:date="2024-12-11T01:17:00Z" w16du:dateUtc="2024-12-10T18:17:00Z">
              <w:rPr/>
            </w:rPrChange>
          </w:rPr>
          <w:t>gyro</w:t>
        </w:r>
        <w:proofErr w:type="spellEnd"/>
        <w:r w:rsidRPr="00EF6B90">
          <w:t>.</w:t>
        </w:r>
      </w:ins>
      <w:ins w:id="1436" w:author="Muhammad Subarkah" w:date="2024-12-11T01:28:00Z" w16du:dateUtc="2024-12-10T18:28:00Z">
        <w:r w:rsidR="0017488B">
          <w:t xml:space="preserve"> </w:t>
        </w:r>
      </w:ins>
      <w:ins w:id="1437" w:author="Muhammad Subarkah" w:date="2024-12-11T01:19:00Z" w16du:dateUtc="2024-12-10T18:19:00Z">
        <w:r w:rsidR="00FC4BF8">
          <w:t>Dengan</w:t>
        </w:r>
        <w:r w:rsidR="00381BC7">
          <w:t xml:space="preserve"> memfilter nilai l</w:t>
        </w:r>
        <w:r w:rsidR="00381BC7" w:rsidRPr="00381BC7">
          <w:t>u</w:t>
        </w:r>
        <w:r w:rsidR="00381BC7">
          <w:t xml:space="preserve">aran </w:t>
        </w:r>
        <w:proofErr w:type="spellStart"/>
        <w:r w:rsidR="00381BC7" w:rsidRPr="00381BC7">
          <w:rPr>
            <w:i/>
            <w:iCs/>
            <w:rPrChange w:id="1438" w:author="Muhammad Subarkah" w:date="2024-12-11T01:19:00Z" w16du:dateUtc="2024-12-10T18:19:00Z">
              <w:rPr/>
            </w:rPrChange>
          </w:rPr>
          <w:t>gyro</w:t>
        </w:r>
        <w:proofErr w:type="spellEnd"/>
        <w:r w:rsidR="00381BC7">
          <w:rPr>
            <w:i/>
            <w:iCs/>
          </w:rPr>
          <w:t xml:space="preserve"> </w:t>
        </w:r>
        <w:r w:rsidR="00381BC7">
          <w:t xml:space="preserve">dari sensor </w:t>
        </w:r>
      </w:ins>
      <w:ins w:id="1439" w:author="Muhammad Subarkah" w:date="2024-12-11T01:20:00Z" w16du:dateUtc="2024-12-10T18:20:00Z">
        <w:r w:rsidR="00381BC7">
          <w:t>IM</w:t>
        </w:r>
        <w:r w:rsidR="00381BC7" w:rsidRPr="00381BC7">
          <w:t>U</w:t>
        </w:r>
      </w:ins>
      <w:ins w:id="1440" w:author="Muhammad Subarkah" w:date="2024-12-11T01:19:00Z" w16du:dateUtc="2024-12-10T18:19:00Z">
        <w:r w:rsidR="00381BC7">
          <w:t xml:space="preserve">, </w:t>
        </w:r>
      </w:ins>
      <w:ins w:id="1441" w:author="Muhammad Subarkah" w:date="2024-12-11T01:20:00Z" w16du:dateUtc="2024-12-10T18:20:00Z">
        <w:r w:rsidR="00381BC7">
          <w:t>nilai arah s</w:t>
        </w:r>
        <w:r w:rsidR="00381BC7" w:rsidRPr="00381BC7">
          <w:t>u</w:t>
        </w:r>
        <w:r w:rsidR="00381BC7">
          <w:t>d</w:t>
        </w:r>
        <w:r w:rsidR="00381BC7" w:rsidRPr="00381BC7">
          <w:t>u</w:t>
        </w:r>
        <w:r w:rsidR="00381BC7">
          <w:t xml:space="preserve">t </w:t>
        </w:r>
        <w:proofErr w:type="spellStart"/>
        <w:r w:rsidR="00381BC7" w:rsidRPr="00ED354F">
          <w:rPr>
            <w:i/>
            <w:iCs/>
            <w:rPrChange w:id="1442" w:author="Muhammad Subarkah" w:date="2024-12-11T01:25:00Z" w16du:dateUtc="2024-12-10T18:25:00Z">
              <w:rPr/>
            </w:rPrChange>
          </w:rPr>
          <w:t>Y</w:t>
        </w:r>
      </w:ins>
      <w:ins w:id="1443" w:author="Muhammad Subarkah" w:date="2024-12-11T01:25:00Z" w16du:dateUtc="2024-12-10T18:25:00Z">
        <w:r w:rsidR="00CF4D15" w:rsidRPr="00ED354F">
          <w:rPr>
            <w:i/>
            <w:iCs/>
            <w:rPrChange w:id="1444" w:author="Muhammad Subarkah" w:date="2024-12-11T01:25:00Z" w16du:dateUtc="2024-12-10T18:25:00Z">
              <w:rPr/>
            </w:rPrChange>
          </w:rPr>
          <w:t>aw</w:t>
        </w:r>
      </w:ins>
      <w:proofErr w:type="spellEnd"/>
      <w:ins w:id="1445" w:author="Muhammad Subarkah" w:date="2024-12-11T01:20:00Z" w16du:dateUtc="2024-12-10T18:20:00Z">
        <w:r w:rsidR="00381BC7">
          <w:t xml:space="preserve"> </w:t>
        </w:r>
      </w:ins>
      <w:ins w:id="1446" w:author="Muhammad Subarkah" w:date="2024-12-11T01:21:00Z" w16du:dateUtc="2024-12-10T18:21:00Z">
        <w:r w:rsidR="00381BC7">
          <w:t>yang dihasilkan dapat lebih diandalkan.</w:t>
        </w:r>
      </w:ins>
    </w:p>
    <w:p w14:paraId="7001CC48" w14:textId="7EE0E1DA" w:rsidR="00D63881" w:rsidRPr="001B4700" w:rsidRDefault="00D63881">
      <w:pPr>
        <w:pStyle w:val="Heading3"/>
        <w:numPr>
          <w:ilvl w:val="0"/>
          <w:numId w:val="54"/>
        </w:numPr>
        <w:ind w:left="1134" w:hanging="567"/>
        <w:pPrChange w:id="1447" w:author="Muhammad Subarkah" w:date="2024-12-10T23:08:00Z" w16du:dateUtc="2024-12-10T16:08:00Z">
          <w:pPr>
            <w:pStyle w:val="Heading3"/>
          </w:pPr>
        </w:pPrChange>
      </w:pPr>
      <w:bookmarkStart w:id="1448" w:name="_Toc184828301"/>
      <w:commentRangeStart w:id="1449"/>
      <w:r w:rsidRPr="001B4700">
        <w:t xml:space="preserve">Robot </w:t>
      </w:r>
      <w:proofErr w:type="spellStart"/>
      <w:r w:rsidRPr="001B4700">
        <w:rPr>
          <w:i/>
          <w:iCs/>
        </w:rPr>
        <w:t>Transporter</w:t>
      </w:r>
      <w:bookmarkEnd w:id="1448"/>
      <w:proofErr w:type="spellEnd"/>
    </w:p>
    <w:p w14:paraId="6350BDC2" w14:textId="093899FB" w:rsidR="002C73B7" w:rsidRPr="001B4700" w:rsidDel="004E51D0" w:rsidRDefault="004C0A04">
      <w:pPr>
        <w:spacing w:after="0"/>
        <w:ind w:left="567" w:firstLine="567"/>
        <w:rPr>
          <w:del w:id="1450" w:author="Muhammad Subarkah" w:date="2024-12-09T18:36:00Z" w16du:dateUtc="2024-12-09T11:36:00Z"/>
        </w:rPr>
        <w:pPrChange w:id="1451" w:author="Muhammad Subarkah" w:date="2024-12-10T23:09:00Z" w16du:dateUtc="2024-12-10T16:09:00Z">
          <w:pPr>
            <w:spacing w:after="0"/>
            <w:ind w:left="1080" w:firstLine="480"/>
          </w:pPr>
        </w:pPrChange>
      </w:pPr>
      <w:bookmarkStart w:id="1452" w:name="_Hlk179771424"/>
      <w:r w:rsidRPr="001B4700">
        <w:t>Robot merupakan mesin yang dapat melakukan tugas tertentu baik secara otomatis</w:t>
      </w:r>
      <w:r w:rsidR="008152C2" w:rsidRPr="001B4700">
        <w:t xml:space="preserve">, </w:t>
      </w:r>
      <w:r w:rsidRPr="001B4700">
        <w:t>semi-otomatis</w:t>
      </w:r>
      <w:r w:rsidR="00386365" w:rsidRPr="001B4700">
        <w:t>, umumnya robot dapat diprogram dan dapat berinteraksi dengan lingkungan tempatnya beroperasi</w:t>
      </w:r>
      <w:bookmarkEnd w:id="1452"/>
      <w:r w:rsidR="00DA52D9" w:rsidRPr="001B4700">
        <w:t xml:space="preserve"> </w:t>
      </w:r>
      <w:sdt>
        <w:sdtPr>
          <w:id w:val="1846593703"/>
          <w:citation/>
        </w:sdtPr>
        <w:sdtContent>
          <w:r w:rsidR="00DA52D9" w:rsidRPr="001B4700">
            <w:fldChar w:fldCharType="begin"/>
          </w:r>
          <w:r w:rsidR="00DA52D9" w:rsidRPr="001B4700">
            <w:instrText xml:space="preserve"> CITATION Joc18 \l 1033 </w:instrText>
          </w:r>
          <w:r w:rsidR="00DA52D9" w:rsidRPr="001B4700">
            <w:fldChar w:fldCharType="separate"/>
          </w:r>
          <w:r w:rsidR="00FB6838" w:rsidRPr="00FB6838">
            <w:rPr>
              <w:noProof/>
            </w:rPr>
            <w:t>(Jochen Wirtz, 2018)</w:t>
          </w:r>
          <w:r w:rsidR="00DA52D9" w:rsidRPr="001B4700">
            <w:fldChar w:fldCharType="end"/>
          </w:r>
        </w:sdtContent>
      </w:sdt>
      <w:r w:rsidR="00564F47" w:rsidRPr="001B4700">
        <w:t xml:space="preserve">. </w:t>
      </w:r>
      <w:r w:rsidR="008152C2" w:rsidRPr="001B4700">
        <w:lastRenderedPageBreak/>
        <w:t xml:space="preserve">Penggunaan robot biasanya pada bidang yang berat, berbahaya atau </w:t>
      </w:r>
      <w:r w:rsidR="00680632" w:rsidRPr="001B4700">
        <w:t>pada pekerjaan berulang</w:t>
      </w:r>
      <w:r w:rsidR="00200F16" w:rsidRPr="001B4700">
        <w:t>.</w:t>
      </w:r>
    </w:p>
    <w:p w14:paraId="522AC426" w14:textId="689BB63D" w:rsidR="002228DE" w:rsidRDefault="002228DE">
      <w:pPr>
        <w:spacing w:after="0"/>
        <w:ind w:left="567" w:firstLine="567"/>
        <w:rPr>
          <w:ins w:id="1453" w:author="Muhammad Subarkah" w:date="2024-12-09T18:29:00Z" w16du:dateUtc="2024-12-09T11:29:00Z"/>
          <w:szCs w:val="24"/>
        </w:rPr>
        <w:pPrChange w:id="1454" w:author="Muhammad Subarkah" w:date="2024-12-10T23:09:00Z" w16du:dateUtc="2024-12-10T16:09:00Z">
          <w:pPr>
            <w:spacing w:line="259" w:lineRule="auto"/>
            <w:jc w:val="left"/>
          </w:pPr>
        </w:pPrChange>
      </w:pPr>
      <w:bookmarkStart w:id="1455" w:name="_Toc168870530"/>
      <w:bookmarkStart w:id="1456" w:name="_Toc177465732"/>
      <w:bookmarkStart w:id="1457" w:name="_Toc179812256"/>
      <w:bookmarkStart w:id="1458" w:name="_Toc179883277"/>
      <w:bookmarkStart w:id="1459" w:name="_Toc181577680"/>
    </w:p>
    <w:p w14:paraId="0B3BE091" w14:textId="291FC6D5" w:rsidR="00401DC0" w:rsidRPr="001B4700" w:rsidRDefault="004A3C8F">
      <w:pPr>
        <w:pStyle w:val="Caption"/>
        <w:ind w:left="567"/>
        <w:jc w:val="left"/>
        <w:rPr>
          <w:i w:val="0"/>
          <w:iCs w:val="0"/>
        </w:rPr>
        <w:pPrChange w:id="1460" w:author="Muhammad Subarkah" w:date="2024-12-10T23:09:00Z" w16du:dateUtc="2024-12-10T16:09:00Z">
          <w:pPr>
            <w:pStyle w:val="Caption"/>
            <w:ind w:left="1134"/>
            <w:jc w:val="left"/>
          </w:pPr>
        </w:pPrChange>
      </w:pPr>
      <w:bookmarkStart w:id="1461" w:name="_Toc184742789"/>
      <w:bookmarkStart w:id="1462" w:name="_Toc184828405"/>
      <w:r w:rsidRPr="001B4700">
        <w:rPr>
          <w:i w:val="0"/>
          <w:iCs w:val="0"/>
          <w:color w:val="auto"/>
          <w:sz w:val="24"/>
          <w:szCs w:val="24"/>
        </w:rPr>
        <w:t xml:space="preserve">Gambar </w:t>
      </w:r>
      <w:r w:rsidR="001A7DBD" w:rsidRPr="001B4700">
        <w:rPr>
          <w:i w:val="0"/>
          <w:iCs w:val="0"/>
          <w:color w:val="auto"/>
          <w:sz w:val="24"/>
          <w:szCs w:val="24"/>
        </w:rPr>
        <w:fldChar w:fldCharType="begin"/>
      </w:r>
      <w:r w:rsidR="001A7DBD" w:rsidRPr="001B4700">
        <w:rPr>
          <w:i w:val="0"/>
          <w:iCs w:val="0"/>
          <w:color w:val="auto"/>
          <w:sz w:val="24"/>
          <w:szCs w:val="24"/>
        </w:rPr>
        <w:instrText xml:space="preserve"> SEQ Gambar \* ARABIC </w:instrText>
      </w:r>
      <w:r w:rsidR="001A7DBD" w:rsidRPr="001B4700">
        <w:rPr>
          <w:i w:val="0"/>
          <w:iCs w:val="0"/>
          <w:color w:val="auto"/>
          <w:sz w:val="24"/>
          <w:szCs w:val="24"/>
        </w:rPr>
        <w:fldChar w:fldCharType="separate"/>
      </w:r>
      <w:ins w:id="1463" w:author="Muhammad Subarkah" w:date="2024-12-19T13:03:00Z" w16du:dateUtc="2024-12-19T06:03:00Z">
        <w:r w:rsidR="0021290A">
          <w:rPr>
            <w:i w:val="0"/>
            <w:iCs w:val="0"/>
            <w:noProof/>
            <w:color w:val="auto"/>
            <w:sz w:val="24"/>
            <w:szCs w:val="24"/>
          </w:rPr>
          <w:t>3</w:t>
        </w:r>
      </w:ins>
      <w:del w:id="1464" w:author="Muhammad Subarkah" w:date="2024-12-10T22:49:00Z" w16du:dateUtc="2024-12-10T15:49:00Z">
        <w:r w:rsidR="00916A33" w:rsidDel="00AF5429">
          <w:rPr>
            <w:i w:val="0"/>
            <w:iCs w:val="0"/>
            <w:noProof/>
            <w:color w:val="auto"/>
            <w:sz w:val="24"/>
            <w:szCs w:val="24"/>
          </w:rPr>
          <w:delText>2</w:delText>
        </w:r>
      </w:del>
      <w:r w:rsidR="001A7DBD" w:rsidRPr="001B4700">
        <w:rPr>
          <w:i w:val="0"/>
          <w:iCs w:val="0"/>
          <w:color w:val="auto"/>
          <w:sz w:val="24"/>
          <w:szCs w:val="24"/>
        </w:rPr>
        <w:fldChar w:fldCharType="end"/>
      </w:r>
      <w:r w:rsidRPr="001B4700">
        <w:rPr>
          <w:i w:val="0"/>
          <w:iCs w:val="0"/>
          <w:color w:val="auto"/>
          <w:sz w:val="24"/>
          <w:szCs w:val="24"/>
        </w:rPr>
        <w:t xml:space="preserve">. Robot </w:t>
      </w:r>
      <w:proofErr w:type="spellStart"/>
      <w:r w:rsidRPr="003962BE">
        <w:rPr>
          <w:color w:val="auto"/>
          <w:sz w:val="24"/>
          <w:szCs w:val="24"/>
        </w:rPr>
        <w:t>Transporter</w:t>
      </w:r>
      <w:bookmarkEnd w:id="1455"/>
      <w:bookmarkEnd w:id="1456"/>
      <w:bookmarkEnd w:id="1457"/>
      <w:bookmarkEnd w:id="1458"/>
      <w:bookmarkEnd w:id="1459"/>
      <w:bookmarkEnd w:id="1461"/>
      <w:bookmarkEnd w:id="1462"/>
      <w:proofErr w:type="spellEnd"/>
    </w:p>
    <w:p w14:paraId="47FA0A18" w14:textId="2F72291F" w:rsidR="00401DC0" w:rsidRDefault="00805F0A" w:rsidP="008C5716">
      <w:pPr>
        <w:spacing w:after="0"/>
        <w:ind w:left="567"/>
        <w:jc w:val="center"/>
        <w:rPr>
          <w:ins w:id="1465" w:author="Muhammad Subarkah" w:date="2024-12-11T13:32:00Z" w16du:dateUtc="2024-12-11T06:32:00Z"/>
          <w:i/>
          <w:iCs/>
        </w:rPr>
      </w:pPr>
      <w:ins w:id="1466" w:author="Muhammad Subarkah" w:date="2024-12-11T13:32:00Z" w16du:dateUtc="2024-12-11T06:32:00Z">
        <w:r w:rsidRPr="001B4700">
          <w:rPr>
            <w:noProof/>
          </w:rPr>
          <w:drawing>
            <wp:inline distT="0" distB="0" distL="0" distR="0" wp14:anchorId="49A069DF" wp14:editId="2A0A6129">
              <wp:extent cx="2380036" cy="1789044"/>
              <wp:effectExtent l="0" t="0" r="1270" b="1905"/>
              <wp:docPr id="484670324" name="Picture 1" descr="Omron LD mobile robot - Industriale Elet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mron LD mobile robot - Industriale Elettrica"/>
                      <pic:cNvPicPr>
                        <a:picLocks noChangeAspect="1" noChangeArrowheads="1"/>
                      </pic:cNvPicPr>
                    </pic:nvPicPr>
                    <pic:blipFill rotWithShape="1">
                      <a:blip r:embed="rId20">
                        <a:extLst>
                          <a:ext uri="{28A0092B-C50C-407E-A947-70E740481C1C}">
                            <a14:useLocalDpi xmlns:a14="http://schemas.microsoft.com/office/drawing/2010/main" val="0"/>
                          </a:ext>
                        </a:extLst>
                      </a:blip>
                      <a:srcRect t="10021" b="14810"/>
                      <a:stretch/>
                    </pic:blipFill>
                    <pic:spPr bwMode="auto">
                      <a:xfrm>
                        <a:off x="0" y="0"/>
                        <a:ext cx="2464458" cy="185250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30ADB1D" w14:textId="06053966" w:rsidR="00805F0A" w:rsidRPr="00805F0A" w:rsidRDefault="00805F0A">
      <w:pPr>
        <w:spacing w:after="0"/>
        <w:ind w:left="567"/>
        <w:rPr>
          <w:rPrChange w:id="1467" w:author="Muhammad Subarkah" w:date="2024-12-11T13:32:00Z" w16du:dateUtc="2024-12-11T06:32:00Z">
            <w:rPr>
              <w:i/>
              <w:iCs/>
            </w:rPr>
          </w:rPrChange>
        </w:rPr>
        <w:pPrChange w:id="1468" w:author="Muhammad Subarkah" w:date="2024-12-11T13:32:00Z" w16du:dateUtc="2024-12-11T06:32:00Z">
          <w:pPr>
            <w:spacing w:after="0"/>
            <w:ind w:left="1134"/>
            <w:jc w:val="center"/>
          </w:pPr>
        </w:pPrChange>
      </w:pPr>
      <w:ins w:id="1469" w:author="Muhammad Subarkah" w:date="2024-12-11T13:32:00Z" w16du:dateUtc="2024-12-11T06:32:00Z">
        <w:r>
          <w:t>(S</w:t>
        </w:r>
        <w:r w:rsidRPr="00805F0A">
          <w:t>u</w:t>
        </w:r>
        <w:r>
          <w:t xml:space="preserve">mber: </w:t>
        </w:r>
        <w:r>
          <w:rPr>
            <w:noProof/>
            <w:lang w:val="en-US"/>
          </w:rPr>
          <w:t>OMRON, 2023)</w:t>
        </w:r>
      </w:ins>
    </w:p>
    <w:p w14:paraId="3E04069B" w14:textId="3E9EBA4F" w:rsidR="00401DC0" w:rsidRPr="001B4700" w:rsidDel="0062104B" w:rsidRDefault="00401DC0">
      <w:pPr>
        <w:pStyle w:val="NoBeforeAfter"/>
        <w:ind w:left="567" w:firstLine="426"/>
        <w:rPr>
          <w:del w:id="1470" w:author="Muhammad Subarkah" w:date="2024-12-09T18:37:00Z" w16du:dateUtc="2024-12-09T11:37:00Z"/>
        </w:rPr>
        <w:pPrChange w:id="1471" w:author="Muhammad Subarkah" w:date="2024-12-10T23:09:00Z" w16du:dateUtc="2024-12-10T16:09:00Z">
          <w:pPr>
            <w:spacing w:after="0"/>
            <w:ind w:left="1134"/>
            <w:jc w:val="left"/>
          </w:pPr>
        </w:pPrChange>
      </w:pPr>
      <w:del w:id="1472" w:author="Muhammad Subarkah" w:date="2024-12-09T18:37:00Z" w16du:dateUtc="2024-12-09T11:37:00Z">
        <w:r w:rsidRPr="001B4700" w:rsidDel="0062104B">
          <w:delText>(Sumber: www.</w:delText>
        </w:r>
        <w:r w:rsidR="006B285D" w:rsidRPr="001B4700" w:rsidDel="0062104B">
          <w:delText>shark-robotics.</w:delText>
        </w:r>
        <w:commentRangeStart w:id="1473"/>
        <w:r w:rsidR="006B285D" w:rsidRPr="001B4700" w:rsidDel="0062104B">
          <w:delText>com</w:delText>
        </w:r>
        <w:commentRangeEnd w:id="1473"/>
        <w:r w:rsidR="00345374" w:rsidDel="0062104B">
          <w:rPr>
            <w:rStyle w:val="CommentReference"/>
          </w:rPr>
          <w:commentReference w:id="1473"/>
        </w:r>
        <w:r w:rsidRPr="001B4700" w:rsidDel="0062104B">
          <w:delText>)</w:delText>
        </w:r>
      </w:del>
    </w:p>
    <w:p w14:paraId="173267E9" w14:textId="3FEED3BC" w:rsidR="00095120" w:rsidRDefault="00937551">
      <w:pPr>
        <w:pStyle w:val="NoBeforeAfter"/>
        <w:ind w:left="567" w:firstLine="567"/>
        <w:rPr>
          <w:ins w:id="1474" w:author="Muhammad Subarkah" w:date="2024-12-10T13:19:00Z" w16du:dateUtc="2024-12-10T06:19:00Z"/>
        </w:rPr>
        <w:pPrChange w:id="1475" w:author="Muhammad Subarkah" w:date="2024-12-10T23:09:00Z" w16du:dateUtc="2024-12-10T16:09:00Z">
          <w:pPr>
            <w:pStyle w:val="Heading3"/>
          </w:pPr>
        </w:pPrChange>
      </w:pPr>
      <w:r w:rsidRPr="001B4700">
        <w:t xml:space="preserve">Menurut Ahsani </w:t>
      </w:r>
      <w:proofErr w:type="spellStart"/>
      <w:r w:rsidRPr="001B4700">
        <w:t>dk</w:t>
      </w:r>
      <w:r w:rsidR="00A03A09" w:rsidRPr="001B4700">
        <w:t>k</w:t>
      </w:r>
      <w:proofErr w:type="spellEnd"/>
      <w:r w:rsidRPr="001B4700">
        <w:t xml:space="preserve">, </w:t>
      </w:r>
      <w:r w:rsidR="00B93E27" w:rsidRPr="001B4700">
        <w:t xml:space="preserve">Robot </w:t>
      </w:r>
      <w:proofErr w:type="spellStart"/>
      <w:r w:rsidR="00B93E27" w:rsidRPr="001B4700">
        <w:rPr>
          <w:i/>
          <w:iCs/>
        </w:rPr>
        <w:t>transporter</w:t>
      </w:r>
      <w:proofErr w:type="spellEnd"/>
      <w:r w:rsidR="00B93E27" w:rsidRPr="001B4700">
        <w:t xml:space="preserve"> merupakan robot yang dirancang untuk memindahkan</w:t>
      </w:r>
      <w:r w:rsidR="00110E4E" w:rsidRPr="001B4700">
        <w:t xml:space="preserve"> benda </w:t>
      </w:r>
      <w:r w:rsidR="00E66C1F">
        <w:t>antar tempat</w:t>
      </w:r>
      <w:r w:rsidR="00110E4E" w:rsidRPr="001B4700">
        <w:t>.</w:t>
      </w:r>
      <w:r w:rsidR="004047F7" w:rsidRPr="001B4700">
        <w:t xml:space="preserve"> </w:t>
      </w:r>
      <w:r w:rsidR="005D2A8D" w:rsidRPr="001B4700">
        <w:t xml:space="preserve">Robot ini bergerak pada </w:t>
      </w:r>
      <w:r w:rsidR="003962BE" w:rsidRPr="001B4700">
        <w:t>lingkungannya</w:t>
      </w:r>
      <w:r w:rsidR="005D2A8D" w:rsidRPr="001B4700">
        <w:t xml:space="preserve"> bisa dengan mengikuti garis, menggunakan koordinat atau dengan menggunakan sensor </w:t>
      </w:r>
      <w:proofErr w:type="spellStart"/>
      <w:r w:rsidR="005D2A8D" w:rsidRPr="001B4700">
        <w:t>indera</w:t>
      </w:r>
      <w:proofErr w:type="spellEnd"/>
      <w:r w:rsidR="005D2A8D" w:rsidRPr="001B4700">
        <w:t xml:space="preserve"> seperti </w:t>
      </w:r>
      <w:proofErr w:type="spellStart"/>
      <w:r w:rsidR="005D2A8D" w:rsidRPr="001B4700">
        <w:t>proximity</w:t>
      </w:r>
      <w:proofErr w:type="spellEnd"/>
      <w:r w:rsidR="005D2A8D" w:rsidRPr="001B4700">
        <w:t>, atau kamera</w:t>
      </w:r>
      <w:r w:rsidR="009B27A6" w:rsidRPr="001B4700">
        <w:t>.</w:t>
      </w:r>
      <w:r w:rsidR="0051006A" w:rsidRPr="001B4700">
        <w:t xml:space="preserve"> </w:t>
      </w:r>
      <w:r w:rsidR="00A969B1" w:rsidRPr="001B4700">
        <w:t xml:space="preserve">Contoh robot </w:t>
      </w:r>
      <w:proofErr w:type="spellStart"/>
      <w:r w:rsidR="00A969B1" w:rsidRPr="001B4700">
        <w:rPr>
          <w:i/>
          <w:iCs/>
        </w:rPr>
        <w:t>transporter</w:t>
      </w:r>
      <w:proofErr w:type="spellEnd"/>
      <w:r w:rsidR="00A969B1" w:rsidRPr="001B4700">
        <w:t xml:space="preserve"> yang sudah diproduksi adalah robot </w:t>
      </w:r>
      <w:r w:rsidR="00A969B1" w:rsidRPr="001B4700">
        <w:rPr>
          <w:i/>
          <w:iCs/>
        </w:rPr>
        <w:t xml:space="preserve">LD </w:t>
      </w:r>
      <w:proofErr w:type="spellStart"/>
      <w:r w:rsidR="00A969B1" w:rsidRPr="001B4700">
        <w:rPr>
          <w:i/>
          <w:iCs/>
        </w:rPr>
        <w:t>Cart</w:t>
      </w:r>
      <w:proofErr w:type="spellEnd"/>
      <w:r w:rsidR="00A969B1" w:rsidRPr="001B4700">
        <w:rPr>
          <w:i/>
          <w:iCs/>
        </w:rPr>
        <w:t xml:space="preserve"> </w:t>
      </w:r>
      <w:proofErr w:type="spellStart"/>
      <w:r w:rsidR="00A969B1" w:rsidRPr="001B4700">
        <w:rPr>
          <w:i/>
          <w:iCs/>
        </w:rPr>
        <w:t>Transporter</w:t>
      </w:r>
      <w:proofErr w:type="spellEnd"/>
      <w:r w:rsidR="00A969B1" w:rsidRPr="001B4700">
        <w:t xml:space="preserve"> milik </w:t>
      </w:r>
      <w:proofErr w:type="spellStart"/>
      <w:r w:rsidR="00A969B1" w:rsidRPr="001B4700">
        <w:t>omron</w:t>
      </w:r>
      <w:proofErr w:type="spellEnd"/>
      <w:r w:rsidR="00A969B1" w:rsidRPr="001B4700">
        <w:t xml:space="preserve">, atau </w:t>
      </w:r>
      <w:r w:rsidR="003555C4" w:rsidRPr="001B4700">
        <w:t xml:space="preserve">MOBOT </w:t>
      </w:r>
      <w:proofErr w:type="spellStart"/>
      <w:r w:rsidR="003555C4" w:rsidRPr="001B4700">
        <w:rPr>
          <w:i/>
          <w:iCs/>
        </w:rPr>
        <w:t>Transporter</w:t>
      </w:r>
      <w:proofErr w:type="spellEnd"/>
      <w:r w:rsidR="003555C4" w:rsidRPr="001B4700">
        <w:t xml:space="preserve"> oleh </w:t>
      </w:r>
      <w:proofErr w:type="spellStart"/>
      <w:r w:rsidR="003555C4" w:rsidRPr="001B4700">
        <w:t>WOBit</w:t>
      </w:r>
      <w:proofErr w:type="spellEnd"/>
      <w:r w:rsidR="00A969B1" w:rsidRPr="001B4700">
        <w:t xml:space="preserve">. </w:t>
      </w:r>
      <w:r w:rsidR="004047F7" w:rsidRPr="001B4700">
        <w:t xml:space="preserve">Robot </w:t>
      </w:r>
      <w:proofErr w:type="spellStart"/>
      <w:r w:rsidR="004047F7" w:rsidRPr="001B4700">
        <w:rPr>
          <w:i/>
          <w:iCs/>
        </w:rPr>
        <w:t>transporter</w:t>
      </w:r>
      <w:proofErr w:type="spellEnd"/>
      <w:r w:rsidR="004047F7" w:rsidRPr="001B4700">
        <w:t xml:space="preserve"> banyak digunakan dalam industri logistik, dan penyimpanan.</w:t>
      </w:r>
      <w:r w:rsidRPr="001B4700">
        <w:t xml:space="preserve"> </w:t>
      </w:r>
      <w:commentRangeEnd w:id="1449"/>
      <w:r w:rsidR="00FE733C">
        <w:rPr>
          <w:rStyle w:val="CommentReference"/>
        </w:rPr>
        <w:commentReference w:id="1449"/>
      </w:r>
      <w:ins w:id="1476" w:author="Muhammad Subarkah" w:date="2024-12-04T13:08:00Z" w16du:dateUtc="2024-12-04T06:08:00Z">
        <w:r w:rsidR="0047544B">
          <w:t>Penelitian ini</w:t>
        </w:r>
      </w:ins>
      <w:ins w:id="1477" w:author="Muhammad Subarkah" w:date="2024-12-04T13:10:00Z" w16du:dateUtc="2024-12-04T06:10:00Z">
        <w:r w:rsidR="00934EB2">
          <w:t xml:space="preserve"> </w:t>
        </w:r>
      </w:ins>
      <w:ins w:id="1478" w:author="Muhammad Subarkah" w:date="2024-12-04T13:08:00Z" w16du:dateUtc="2024-12-04T06:08:00Z">
        <w:r w:rsidR="0047544B">
          <w:t>berfok</w:t>
        </w:r>
        <w:r w:rsidR="0047544B" w:rsidRPr="0047544B">
          <w:t>u</w:t>
        </w:r>
        <w:r w:rsidR="0047544B">
          <w:t>s pada robot</w:t>
        </w:r>
      </w:ins>
      <w:ins w:id="1479" w:author="Muhammad Subarkah" w:date="2024-12-04T13:11:00Z" w16du:dateUtc="2024-12-04T06:11:00Z">
        <w:r w:rsidR="007D2F14">
          <w:t xml:space="preserve"> </w:t>
        </w:r>
        <w:proofErr w:type="spellStart"/>
        <w:r w:rsidR="007D2F14" w:rsidRPr="00EA268F">
          <w:rPr>
            <w:i/>
            <w:iCs/>
            <w:rPrChange w:id="1480" w:author="Muhammad Subarkah" w:date="2024-12-04T13:12:00Z" w16du:dateUtc="2024-12-04T06:12:00Z">
              <w:rPr/>
            </w:rPrChange>
          </w:rPr>
          <w:t>transporter</w:t>
        </w:r>
        <w:proofErr w:type="spellEnd"/>
        <w:r w:rsidR="007D2F14">
          <w:t xml:space="preserve"> yang memindahkan benda </w:t>
        </w:r>
      </w:ins>
      <w:ins w:id="1481" w:author="Muhammad Subarkah" w:date="2024-12-04T13:12:00Z" w16du:dateUtc="2024-12-04T06:12:00Z">
        <w:r w:rsidR="00503391">
          <w:t>diletakkan</w:t>
        </w:r>
        <w:r w:rsidR="00C661BB">
          <w:t xml:space="preserve"> </w:t>
        </w:r>
      </w:ins>
      <w:ins w:id="1482" w:author="Muhammad Subarkah" w:date="2024-12-04T13:11:00Z" w16du:dateUtc="2024-12-04T06:11:00Z">
        <w:r w:rsidR="007D2F14">
          <w:t>di bagian atasnya.</w:t>
        </w:r>
      </w:ins>
      <w:ins w:id="1483" w:author="Muhammad Subarkah" w:date="2024-12-04T13:10:00Z" w16du:dateUtc="2024-12-04T06:10:00Z">
        <w:r w:rsidR="00934EB2">
          <w:t xml:space="preserve"> </w:t>
        </w:r>
      </w:ins>
    </w:p>
    <w:p w14:paraId="27344862" w14:textId="77777777" w:rsidR="00334681" w:rsidRPr="00334681" w:rsidDel="00DE1FDB" w:rsidRDefault="00334681">
      <w:pPr>
        <w:rPr>
          <w:moveFrom w:id="1484" w:author="Muhammad Subarkah" w:date="2024-12-04T13:13:00Z" w16du:dateUtc="2024-12-04T06:13:00Z"/>
        </w:rPr>
        <w:pPrChange w:id="1485" w:author="Muhammad Subarkah" w:date="2024-12-10T13:19:00Z" w16du:dateUtc="2024-12-10T06:19:00Z">
          <w:pPr>
            <w:spacing w:after="0"/>
            <w:ind w:left="1080" w:firstLine="480"/>
          </w:pPr>
        </w:pPrChange>
      </w:pPr>
      <w:bookmarkStart w:id="1486" w:name="_Toc184741331"/>
      <w:bookmarkStart w:id="1487" w:name="_Toc184741409"/>
      <w:bookmarkStart w:id="1488" w:name="_Toc184741841"/>
      <w:bookmarkStart w:id="1489" w:name="_Toc184768941"/>
      <w:bookmarkStart w:id="1490" w:name="_Toc184828302"/>
      <w:bookmarkEnd w:id="1486"/>
      <w:bookmarkEnd w:id="1487"/>
      <w:bookmarkEnd w:id="1488"/>
      <w:bookmarkEnd w:id="1489"/>
      <w:bookmarkEnd w:id="1490"/>
      <w:moveFromRangeStart w:id="1491" w:author="Muhammad Subarkah" w:date="2024-12-04T13:13:00Z" w:name="move184210433"/>
    </w:p>
    <w:p w14:paraId="0AB2CB68" w14:textId="6C936D29" w:rsidR="001C3D91" w:rsidRPr="001B4700" w:rsidDel="00DE1FDB" w:rsidRDefault="00AC09B2">
      <w:pPr>
        <w:spacing w:after="0"/>
        <w:ind w:left="1080" w:firstLine="480"/>
        <w:rPr>
          <w:moveFrom w:id="1492" w:author="Muhammad Subarkah" w:date="2024-12-04T13:13:00Z" w16du:dateUtc="2024-12-04T06:13:00Z"/>
        </w:rPr>
        <w:pPrChange w:id="1493" w:author="Muhammad Subarkah" w:date="2024-12-04T13:13:00Z" w16du:dateUtc="2024-12-04T06:13:00Z">
          <w:pPr>
            <w:pStyle w:val="Heading3"/>
          </w:pPr>
        </w:pPrChange>
      </w:pPr>
      <w:moveFrom w:id="1494" w:author="Muhammad Subarkah" w:date="2024-12-04T13:13:00Z" w16du:dateUtc="2024-12-04T06:13:00Z">
        <w:r w:rsidRPr="001B4700" w:rsidDel="00DE1FDB">
          <w:t xml:space="preserve">Protokol </w:t>
        </w:r>
        <w:r w:rsidR="009F20F0" w:rsidRPr="001B4700" w:rsidDel="00DE1FDB">
          <w:t xml:space="preserve">Komunikasi </w:t>
        </w:r>
        <w:r w:rsidRPr="001B4700" w:rsidDel="00DE1FDB">
          <w:t>I2C</w:t>
        </w:r>
        <w:bookmarkStart w:id="1495" w:name="_Toc184741332"/>
        <w:bookmarkStart w:id="1496" w:name="_Toc184741410"/>
        <w:bookmarkStart w:id="1497" w:name="_Toc184741842"/>
        <w:bookmarkStart w:id="1498" w:name="_Toc184768942"/>
        <w:bookmarkStart w:id="1499" w:name="_Toc184828303"/>
        <w:bookmarkEnd w:id="1495"/>
        <w:bookmarkEnd w:id="1496"/>
        <w:bookmarkEnd w:id="1497"/>
        <w:bookmarkEnd w:id="1498"/>
        <w:bookmarkEnd w:id="1499"/>
      </w:moveFrom>
    </w:p>
    <w:p w14:paraId="2A378684" w14:textId="7BA8EEA0" w:rsidR="00266C77" w:rsidRPr="001B4700" w:rsidDel="00DE1FDB" w:rsidRDefault="00440126">
      <w:pPr>
        <w:spacing w:after="0"/>
        <w:ind w:left="1080" w:firstLine="480"/>
        <w:rPr>
          <w:moveFrom w:id="1500" w:author="Muhammad Subarkah" w:date="2024-12-04T13:13:00Z" w16du:dateUtc="2024-12-04T06:13:00Z"/>
        </w:rPr>
        <w:pPrChange w:id="1501" w:author="Muhammad Subarkah" w:date="2024-12-04T13:13:00Z" w16du:dateUtc="2024-12-04T06:13:00Z">
          <w:pPr>
            <w:spacing w:after="0"/>
            <w:ind w:left="1134" w:firstLine="426"/>
          </w:pPr>
        </w:pPrChange>
      </w:pPr>
      <w:moveFrom w:id="1502" w:author="Muhammad Subarkah" w:date="2024-12-04T13:13:00Z" w16du:dateUtc="2024-12-04T06:13:00Z">
        <w:r w:rsidRPr="003962BE" w:rsidDel="00DE1FDB">
          <w:rPr>
            <w:i/>
            <w:iCs/>
          </w:rPr>
          <w:t>Inter Integrated Circuit</w:t>
        </w:r>
        <w:r w:rsidRPr="001B4700" w:rsidDel="00DE1FDB">
          <w:t xml:space="preserve"> atau disingkat I2C merupakan protokol</w:t>
        </w:r>
        <w:r w:rsidR="005F1CF4" w:rsidRPr="001B4700" w:rsidDel="00DE1FDB">
          <w:t xml:space="preserve"> komunikasi</w:t>
        </w:r>
        <w:r w:rsidRPr="001B4700" w:rsidDel="00DE1FDB">
          <w:t xml:space="preserve"> </w:t>
        </w:r>
        <w:r w:rsidR="00AF0D1B" w:rsidRPr="001B4700" w:rsidDel="00DE1FDB">
          <w:t>bus dua jalur</w:t>
        </w:r>
        <w:r w:rsidR="00A40FB7" w:rsidRPr="001B4700" w:rsidDel="00DE1FDB">
          <w:t xml:space="preserve">, jalur SDA atau Data dan jalur SCL atau </w:t>
        </w:r>
        <w:r w:rsidR="00A40FB7" w:rsidRPr="003962BE" w:rsidDel="00DE1FDB">
          <w:rPr>
            <w:i/>
            <w:iCs/>
          </w:rPr>
          <w:t>Clock</w:t>
        </w:r>
        <w:r w:rsidR="00A40FB7" w:rsidRPr="001B4700" w:rsidDel="00DE1FDB">
          <w:t xml:space="preserve"> (waktu)</w:t>
        </w:r>
        <w:r w:rsidR="00AF0D1B" w:rsidRPr="001B4700" w:rsidDel="00DE1FDB">
          <w:t>.</w:t>
        </w:r>
        <w:r w:rsidR="00EB5CBB" w:rsidRPr="001B4700" w:rsidDel="00DE1FDB">
          <w:t xml:space="preserve"> Protokol ini dapat dipakai beberapa perangkat </w:t>
        </w:r>
        <w:r w:rsidR="00EB5CBB" w:rsidRPr="003962BE" w:rsidDel="00DE1FDB">
          <w:rPr>
            <w:i/>
            <w:iCs/>
          </w:rPr>
          <w:t>slave</w:t>
        </w:r>
        <w:r w:rsidR="00EB5CBB" w:rsidRPr="001B4700" w:rsidDel="00DE1FDB">
          <w:t xml:space="preserve"> dalam satu jalur. </w:t>
        </w:r>
        <w:r w:rsidR="00F07DA8" w:rsidRPr="001B4700" w:rsidDel="00DE1FDB">
          <w:t xml:space="preserve">Dan apabila terdapat beberapa perangkat yang tersambung </w:t>
        </w:r>
        <w:r w:rsidR="003962BE" w:rsidRPr="001B4700" w:rsidDel="00DE1FDB">
          <w:t>dalam</w:t>
        </w:r>
        <w:r w:rsidR="00F07DA8" w:rsidRPr="001B4700" w:rsidDel="00DE1FDB">
          <w:t xml:space="preserve"> satu I2C, s</w:t>
        </w:r>
        <w:r w:rsidR="00EB5CBB" w:rsidRPr="001B4700" w:rsidDel="00DE1FDB">
          <w:t>emua perangkat terhubung ke jalur SDA dan SCL yang sama</w:t>
        </w:r>
        <w:r w:rsidR="00902C1D" w:rsidRPr="001B4700" w:rsidDel="00DE1FDB">
          <w:t xml:space="preserve"> dari I2C tersebut</w:t>
        </w:r>
        <w:r w:rsidR="00EB5CBB" w:rsidRPr="001B4700" w:rsidDel="00DE1FDB">
          <w:t>.</w:t>
        </w:r>
        <w:r w:rsidR="00A6458E" w:rsidRPr="001B4700" w:rsidDel="00DE1FDB">
          <w:t xml:space="preserve"> </w:t>
        </w:r>
        <w:bookmarkStart w:id="1503" w:name="_Toc184741333"/>
        <w:bookmarkStart w:id="1504" w:name="_Toc184741411"/>
        <w:bookmarkStart w:id="1505" w:name="_Toc184741843"/>
        <w:bookmarkStart w:id="1506" w:name="_Toc184768943"/>
        <w:bookmarkStart w:id="1507" w:name="_Toc184828304"/>
        <w:bookmarkEnd w:id="1503"/>
        <w:bookmarkEnd w:id="1504"/>
        <w:bookmarkEnd w:id="1505"/>
        <w:bookmarkEnd w:id="1506"/>
        <w:bookmarkEnd w:id="1507"/>
      </w:moveFrom>
    </w:p>
    <w:p w14:paraId="5FB8F8ED" w14:textId="1670CD3E" w:rsidR="00A6458E" w:rsidRPr="001B4700" w:rsidDel="00DE1FDB" w:rsidRDefault="00F64668">
      <w:pPr>
        <w:spacing w:after="0"/>
        <w:ind w:left="1080" w:firstLine="480"/>
        <w:rPr>
          <w:moveFrom w:id="1508" w:author="Muhammad Subarkah" w:date="2024-12-04T13:13:00Z" w16du:dateUtc="2024-12-04T06:13:00Z"/>
        </w:rPr>
        <w:pPrChange w:id="1509" w:author="Muhammad Subarkah" w:date="2024-12-04T13:13:00Z" w16du:dateUtc="2024-12-04T06:13:00Z">
          <w:pPr>
            <w:spacing w:after="0"/>
            <w:ind w:left="1134" w:firstLine="426"/>
          </w:pPr>
        </w:pPrChange>
      </w:pPr>
      <w:moveFrom w:id="1510" w:author="Muhammad Subarkah" w:date="2024-12-04T13:13:00Z" w16du:dateUtc="2024-12-04T06:13:00Z">
        <w:r w:rsidRPr="001B4700" w:rsidDel="00DE1FDB">
          <w:t xml:space="preserve">Komunikasi jenis ini bersifat </w:t>
        </w:r>
        <w:r w:rsidRPr="001B4700" w:rsidDel="00DE1FDB">
          <w:rPr>
            <w:i/>
            <w:iCs/>
          </w:rPr>
          <w:t>synchronus half duplex bidirectional</w:t>
        </w:r>
        <w:r w:rsidRPr="001B4700" w:rsidDel="00DE1FDB">
          <w:t>, yang artinya penggunaan jalur data dilakukan secara bergantian antar (</w:t>
        </w:r>
        <w:r w:rsidRPr="001B4700" w:rsidDel="00DE1FDB">
          <w:rPr>
            <w:i/>
            <w:iCs/>
          </w:rPr>
          <w:t>half duplex</w:t>
        </w:r>
        <w:r w:rsidRPr="001B4700" w:rsidDel="00DE1FDB">
          <w:t>) dan komunikasi data dapat dilakukan antar perangkat (</w:t>
        </w:r>
        <w:r w:rsidRPr="001B4700" w:rsidDel="00DE1FDB">
          <w:rPr>
            <w:i/>
            <w:iCs/>
          </w:rPr>
          <w:t>bidirectional</w:t>
        </w:r>
        <w:r w:rsidRPr="001B4700" w:rsidDel="00DE1FDB">
          <w:t>) serta bentuk datanya blok atau s</w:t>
        </w:r>
        <w:r w:rsidRPr="001B4700" w:rsidDel="00DE1FDB">
          <w:rPr>
            <w:i/>
            <w:iCs/>
          </w:rPr>
          <w:t>ynchronus</w:t>
        </w:r>
        <w:r w:rsidRPr="001B4700" w:rsidDel="00DE1FDB">
          <w:t>.</w:t>
        </w:r>
        <w:r w:rsidR="00143693" w:rsidRPr="001B4700" w:rsidDel="00DE1FDB">
          <w:t xml:space="preserve"> </w:t>
        </w:r>
        <w:r w:rsidR="00A6458E" w:rsidRPr="001B4700" w:rsidDel="00DE1FDB">
          <w:t xml:space="preserve">Dua jalur </w:t>
        </w:r>
        <w:r w:rsidR="00784470" w:rsidRPr="001B4700" w:rsidDel="00DE1FDB">
          <w:t xml:space="preserve">SDA dan SCL </w:t>
        </w:r>
        <w:r w:rsidR="00A6458E" w:rsidRPr="001B4700" w:rsidDel="00DE1FDB">
          <w:t>pada protokol komunikasi I2C</w:t>
        </w:r>
        <w:r w:rsidR="00481E52" w:rsidRPr="001B4700" w:rsidDel="00DE1FDB">
          <w:t xml:space="preserve"> berperan</w:t>
        </w:r>
        <w:r w:rsidR="00A6458E" w:rsidRPr="001B4700" w:rsidDel="00DE1FDB">
          <w:t xml:space="preserve"> sebagai berikut:</w:t>
        </w:r>
        <w:bookmarkStart w:id="1511" w:name="_Toc184741334"/>
        <w:bookmarkStart w:id="1512" w:name="_Toc184741412"/>
        <w:bookmarkStart w:id="1513" w:name="_Toc184741844"/>
        <w:bookmarkStart w:id="1514" w:name="_Toc184768944"/>
        <w:bookmarkStart w:id="1515" w:name="_Toc184828305"/>
        <w:bookmarkEnd w:id="1511"/>
        <w:bookmarkEnd w:id="1512"/>
        <w:bookmarkEnd w:id="1513"/>
        <w:bookmarkEnd w:id="1514"/>
        <w:bookmarkEnd w:id="1515"/>
      </w:moveFrom>
    </w:p>
    <w:p w14:paraId="56328632" w14:textId="67968C21" w:rsidR="00A6458E" w:rsidRPr="001B4700" w:rsidDel="00DE1FDB" w:rsidRDefault="00A6458E">
      <w:pPr>
        <w:spacing w:after="0"/>
        <w:ind w:left="1080" w:firstLine="480"/>
        <w:rPr>
          <w:moveFrom w:id="1516" w:author="Muhammad Subarkah" w:date="2024-12-04T13:13:00Z" w16du:dateUtc="2024-12-04T06:13:00Z"/>
        </w:rPr>
        <w:pPrChange w:id="1517" w:author="Muhammad Subarkah" w:date="2024-12-04T13:13:00Z" w16du:dateUtc="2024-12-04T06:13:00Z">
          <w:pPr>
            <w:pStyle w:val="ListParagraph"/>
            <w:numPr>
              <w:ilvl w:val="2"/>
              <w:numId w:val="1"/>
            </w:numPr>
            <w:spacing w:after="0"/>
            <w:ind w:left="1560" w:hanging="360"/>
          </w:pPr>
        </w:pPrChange>
      </w:pPr>
      <w:moveFrom w:id="1518" w:author="Muhammad Subarkah" w:date="2024-12-04T13:13:00Z" w16du:dateUtc="2024-12-04T06:13:00Z">
        <w:r w:rsidRPr="001B4700" w:rsidDel="00DE1FDB">
          <w:rPr>
            <w:i/>
            <w:iCs/>
          </w:rPr>
          <w:t>Serial Data Line</w:t>
        </w:r>
        <w:r w:rsidRPr="001B4700" w:rsidDel="00DE1FDB">
          <w:t xml:space="preserve"> (SDA)</w:t>
        </w:r>
        <w:bookmarkStart w:id="1519" w:name="_Toc184741335"/>
        <w:bookmarkStart w:id="1520" w:name="_Toc184741413"/>
        <w:bookmarkStart w:id="1521" w:name="_Toc184741845"/>
        <w:bookmarkStart w:id="1522" w:name="_Toc184768945"/>
        <w:bookmarkStart w:id="1523" w:name="_Toc184828306"/>
        <w:bookmarkEnd w:id="1519"/>
        <w:bookmarkEnd w:id="1520"/>
        <w:bookmarkEnd w:id="1521"/>
        <w:bookmarkEnd w:id="1522"/>
        <w:bookmarkEnd w:id="1523"/>
      </w:moveFrom>
    </w:p>
    <w:p w14:paraId="3F25B61C" w14:textId="74A71D49" w:rsidR="00DB1367" w:rsidRPr="001B4700" w:rsidDel="00DE1FDB" w:rsidRDefault="00A6458E">
      <w:pPr>
        <w:spacing w:after="0"/>
        <w:ind w:left="1080" w:firstLine="480"/>
        <w:rPr>
          <w:moveFrom w:id="1524" w:author="Muhammad Subarkah" w:date="2024-12-04T13:13:00Z" w16du:dateUtc="2024-12-04T06:13:00Z"/>
        </w:rPr>
        <w:pPrChange w:id="1525" w:author="Muhammad Subarkah" w:date="2024-12-04T13:13:00Z" w16du:dateUtc="2024-12-04T06:13:00Z">
          <w:pPr>
            <w:pStyle w:val="ListParagraph"/>
            <w:spacing w:after="0"/>
            <w:ind w:left="1560" w:firstLine="425"/>
          </w:pPr>
        </w:pPrChange>
      </w:pPr>
      <w:moveFrom w:id="1526" w:author="Muhammad Subarkah" w:date="2024-12-04T13:13:00Z" w16du:dateUtc="2024-12-04T06:13:00Z">
        <w:r w:rsidRPr="001B4700" w:rsidDel="00DE1FDB">
          <w:rPr>
            <w:i/>
            <w:iCs/>
          </w:rPr>
          <w:t>Serial data</w:t>
        </w:r>
        <w:r w:rsidRPr="001B4700" w:rsidDel="00DE1FDB">
          <w:t xml:space="preserve"> digunakan sebagai jalur komunikasi data utama antar perangkat. Jalur data ini bersifat dua arah, </w:t>
        </w:r>
        <w:r w:rsidR="0051568F" w:rsidRPr="001B4700" w:rsidDel="00DE1FDB">
          <w:t xml:space="preserve">sehingga perangkat </w:t>
        </w:r>
        <w:r w:rsidR="009C37F1" w:rsidRPr="001B4700" w:rsidDel="00DE1FDB">
          <w:t>tersambung</w:t>
        </w:r>
        <w:r w:rsidRPr="001B4700" w:rsidDel="00DE1FDB">
          <w:t xml:space="preserve"> dapat saling mengirim data.</w:t>
        </w:r>
        <w:r w:rsidR="0016320C" w:rsidRPr="001B4700" w:rsidDel="00DE1FDB">
          <w:t xml:space="preserve"> Karena protokol ini dapat memiliki beberapa perangkat sekaligus, tiap perangkat </w:t>
        </w:r>
        <w:r w:rsidR="00FF269F" w:rsidRPr="001B4700" w:rsidDel="00DE1FDB">
          <w:t xml:space="preserve">dengan komunikasi ini </w:t>
        </w:r>
        <w:r w:rsidR="0016320C" w:rsidRPr="001B4700" w:rsidDel="00DE1FDB">
          <w:t>memiliki identitas unik</w:t>
        </w:r>
        <w:r w:rsidR="00B40DBB" w:rsidRPr="001B4700" w:rsidDel="00DE1FDB">
          <w:t xml:space="preserve"> </w:t>
        </w:r>
        <w:r w:rsidR="006312EF" w:rsidRPr="001B4700" w:rsidDel="00DE1FDB">
          <w:t xml:space="preserve">berformat </w:t>
        </w:r>
        <w:r w:rsidR="006312EF" w:rsidRPr="001B4700" w:rsidDel="00DE1FDB">
          <w:rPr>
            <w:i/>
            <w:iCs/>
          </w:rPr>
          <w:t>hexadecimal</w:t>
        </w:r>
        <w:r w:rsidR="006312EF" w:rsidRPr="001B4700" w:rsidDel="00DE1FDB">
          <w:t xml:space="preserve"> </w:t>
        </w:r>
        <w:r w:rsidR="00B40DBB" w:rsidRPr="001B4700" w:rsidDel="00DE1FDB">
          <w:t>yang</w:t>
        </w:r>
        <w:r w:rsidR="00196DCE" w:rsidRPr="001B4700" w:rsidDel="00DE1FDB">
          <w:t xml:space="preserve"> telah </w:t>
        </w:r>
        <w:r w:rsidR="009C37F1" w:rsidRPr="001B4700" w:rsidDel="00DE1FDB">
          <w:t>ditentukan</w:t>
        </w:r>
        <w:r w:rsidR="00196DCE" w:rsidRPr="001B4700" w:rsidDel="00DE1FDB">
          <w:t xml:space="preserve"> oleh pihak manufaktur</w:t>
        </w:r>
        <w:r w:rsidR="00F36058" w:rsidRPr="001B4700" w:rsidDel="00DE1FDB">
          <w:t>, contohnya adalah</w:t>
        </w:r>
        <w:r w:rsidR="00472A60" w:rsidRPr="001B4700" w:rsidDel="00DE1FDB">
          <w:t xml:space="preserve"> 0x27 untuk alamat layar kristal LCD</w:t>
        </w:r>
        <w:r w:rsidR="00EB024C" w:rsidRPr="001B4700" w:rsidDel="00DE1FDB">
          <w:t>.</w:t>
        </w:r>
        <w:bookmarkStart w:id="1527" w:name="_Toc184741336"/>
        <w:bookmarkStart w:id="1528" w:name="_Toc184741414"/>
        <w:bookmarkStart w:id="1529" w:name="_Toc184741846"/>
        <w:bookmarkStart w:id="1530" w:name="_Toc184768946"/>
        <w:bookmarkStart w:id="1531" w:name="_Toc184828307"/>
        <w:bookmarkEnd w:id="1527"/>
        <w:bookmarkEnd w:id="1528"/>
        <w:bookmarkEnd w:id="1529"/>
        <w:bookmarkEnd w:id="1530"/>
        <w:bookmarkEnd w:id="1531"/>
      </w:moveFrom>
    </w:p>
    <w:p w14:paraId="712D0059" w14:textId="0927D2D8" w:rsidR="00425748" w:rsidRPr="001B4700" w:rsidDel="00DE1FDB" w:rsidRDefault="00A6458E">
      <w:pPr>
        <w:spacing w:after="0"/>
        <w:ind w:left="1080" w:firstLine="480"/>
        <w:rPr>
          <w:moveFrom w:id="1532" w:author="Muhammad Subarkah" w:date="2024-12-04T13:13:00Z" w16du:dateUtc="2024-12-04T06:13:00Z"/>
          <w:color w:val="FF0000"/>
        </w:rPr>
        <w:pPrChange w:id="1533" w:author="Muhammad Subarkah" w:date="2024-12-04T13:13:00Z" w16du:dateUtc="2024-12-04T06:13:00Z">
          <w:pPr>
            <w:pStyle w:val="ListParagraph"/>
            <w:numPr>
              <w:ilvl w:val="2"/>
              <w:numId w:val="1"/>
            </w:numPr>
            <w:spacing w:after="0"/>
            <w:ind w:left="1560" w:hanging="360"/>
          </w:pPr>
        </w:pPrChange>
      </w:pPr>
      <w:moveFrom w:id="1534" w:author="Muhammad Subarkah" w:date="2024-12-04T13:13:00Z" w16du:dateUtc="2024-12-04T06:13:00Z">
        <w:r w:rsidRPr="001B4700" w:rsidDel="00DE1FDB">
          <w:rPr>
            <w:i/>
            <w:iCs/>
          </w:rPr>
          <w:t xml:space="preserve">Serial Clock Line </w:t>
        </w:r>
        <w:r w:rsidRPr="001B4700" w:rsidDel="00DE1FDB">
          <w:t>(SCL)</w:t>
        </w:r>
        <w:bookmarkStart w:id="1535" w:name="_Toc184741337"/>
        <w:bookmarkStart w:id="1536" w:name="_Toc184741415"/>
        <w:bookmarkStart w:id="1537" w:name="_Toc184741847"/>
        <w:bookmarkStart w:id="1538" w:name="_Toc184768947"/>
        <w:bookmarkStart w:id="1539" w:name="_Toc184828308"/>
        <w:bookmarkEnd w:id="1535"/>
        <w:bookmarkEnd w:id="1536"/>
        <w:bookmarkEnd w:id="1537"/>
        <w:bookmarkEnd w:id="1538"/>
        <w:bookmarkEnd w:id="1539"/>
      </w:moveFrom>
    </w:p>
    <w:p w14:paraId="465349DC" w14:textId="662AA783" w:rsidR="003C261D" w:rsidRPr="001B4700" w:rsidDel="00DE1FDB" w:rsidRDefault="00DA1D28">
      <w:pPr>
        <w:numPr>
          <w:ilvl w:val="0"/>
          <w:numId w:val="54"/>
        </w:numPr>
        <w:spacing w:after="0"/>
        <w:rPr>
          <w:moveFrom w:id="1540" w:author="Muhammad Subarkah" w:date="2024-12-04T13:13:00Z" w16du:dateUtc="2024-12-04T06:13:00Z"/>
        </w:rPr>
        <w:pPrChange w:id="1541" w:author="Muhammad Subarkah" w:date="2024-12-10T16:49:00Z" w16du:dateUtc="2024-12-10T09:49:00Z">
          <w:pPr>
            <w:pStyle w:val="ListParagraph"/>
            <w:spacing w:after="0"/>
            <w:ind w:left="1560" w:firstLine="425"/>
          </w:pPr>
        </w:pPrChange>
      </w:pPr>
      <w:moveFrom w:id="1542" w:author="Muhammad Subarkah" w:date="2024-12-04T13:13:00Z" w16du:dateUtc="2024-12-04T06:13:00Z">
        <w:r w:rsidRPr="001B4700" w:rsidDel="00DE1FDB">
          <w:rPr>
            <w:i/>
            <w:iCs/>
          </w:rPr>
          <w:t>Serial clock</w:t>
        </w:r>
        <w:r w:rsidRPr="001B4700" w:rsidDel="00DE1FDB">
          <w:t xml:space="preserve"> digunakan sebagai </w:t>
        </w:r>
        <w:r w:rsidR="00DB0B18" w:rsidRPr="001B4700" w:rsidDel="00DE1FDB">
          <w:t>jal</w:t>
        </w:r>
        <w:r w:rsidR="00FA6C1E" w:rsidRPr="001B4700" w:rsidDel="00DE1FDB">
          <w:t>u</w:t>
        </w:r>
        <w:r w:rsidR="00DB0B18" w:rsidRPr="001B4700" w:rsidDel="00DE1FDB">
          <w:t xml:space="preserve">r </w:t>
        </w:r>
        <w:r w:rsidRPr="001B4700" w:rsidDel="00DE1FDB">
          <w:t>sinyal ketukan agar komunikasi</w:t>
        </w:r>
        <w:r w:rsidR="00CE0D7D" w:rsidRPr="001B4700" w:rsidDel="00DE1FDB">
          <w:t xml:space="preserve"> </w:t>
        </w:r>
        <w:r w:rsidR="007740FD" w:rsidRPr="001B4700" w:rsidDel="00DE1FDB">
          <w:t xml:space="preserve">tetap </w:t>
        </w:r>
        <w:r w:rsidR="00CE0D7D" w:rsidRPr="001B4700" w:rsidDel="00DE1FDB">
          <w:t>sinkron dalam ketukan yang sama</w:t>
        </w:r>
        <w:r w:rsidR="00BE756B" w:rsidRPr="001B4700" w:rsidDel="00DE1FDB">
          <w:t>. D</w:t>
        </w:r>
        <w:r w:rsidR="00EF5187" w:rsidRPr="001B4700" w:rsidDel="00DE1FDB">
          <w:t xml:space="preserve">alam komunikasi I2C, </w:t>
        </w:r>
        <w:r w:rsidR="00284970" w:rsidRPr="001B4700" w:rsidDel="00DE1FDB">
          <w:t xml:space="preserve">Fadhillah (2021) </w:t>
        </w:r>
        <w:r w:rsidR="00222CD6" w:rsidRPr="001B4700" w:rsidDel="00DE1FDB">
          <w:t xml:space="preserve">menyatakan </w:t>
        </w:r>
        <w:r w:rsidR="00EF5187" w:rsidRPr="001B4700" w:rsidDel="00DE1FDB">
          <w:t xml:space="preserve">sinyal ini dikirim oleh master yang akan dipakai oleh semua perangkat dalam </w:t>
        </w:r>
        <w:r w:rsidR="00671CDA" w:rsidRPr="001B4700" w:rsidDel="00DE1FDB">
          <w:t xml:space="preserve">satu </w:t>
        </w:r>
        <w:r w:rsidR="00EF5187" w:rsidRPr="001B4700" w:rsidDel="00DE1FDB">
          <w:t>I2C tersebu</w:t>
        </w:r>
        <w:r w:rsidR="00853A7A" w:rsidRPr="001B4700" w:rsidDel="00DE1FDB">
          <w:t>t</w:t>
        </w:r>
        <w:r w:rsidR="005961CA" w:rsidRPr="001B4700" w:rsidDel="00DE1FDB">
          <w:t>.</w:t>
        </w:r>
        <w:bookmarkStart w:id="1543" w:name="_Toc184741338"/>
        <w:bookmarkStart w:id="1544" w:name="_Toc184741416"/>
        <w:bookmarkStart w:id="1545" w:name="_Toc184741848"/>
        <w:bookmarkStart w:id="1546" w:name="_Toc184768948"/>
        <w:bookmarkStart w:id="1547" w:name="_Toc184828309"/>
        <w:bookmarkEnd w:id="1543"/>
        <w:bookmarkEnd w:id="1544"/>
        <w:bookmarkEnd w:id="1545"/>
        <w:bookmarkEnd w:id="1546"/>
        <w:bookmarkEnd w:id="1547"/>
      </w:moveFrom>
    </w:p>
    <w:p w14:paraId="1EB2D2B3" w14:textId="1854FE03" w:rsidR="00710DA7" w:rsidRPr="001B4700" w:rsidRDefault="0032235E">
      <w:pPr>
        <w:pStyle w:val="Heading3"/>
        <w:numPr>
          <w:ilvl w:val="0"/>
          <w:numId w:val="54"/>
        </w:numPr>
        <w:ind w:left="1134" w:hanging="567"/>
        <w:pPrChange w:id="1548" w:author="Muhammad Subarkah" w:date="2024-12-10T23:09:00Z" w16du:dateUtc="2024-12-10T16:09:00Z">
          <w:pPr>
            <w:pStyle w:val="Heading3"/>
          </w:pPr>
        </w:pPrChange>
      </w:pPr>
      <w:bookmarkStart w:id="1549" w:name="_Toc184828310"/>
      <w:moveFromRangeEnd w:id="1491"/>
      <w:proofErr w:type="spellStart"/>
      <w:r w:rsidRPr="001B4700">
        <w:t>Mikrokontroller</w:t>
      </w:r>
      <w:proofErr w:type="spellEnd"/>
      <w:r w:rsidRPr="001B4700">
        <w:t xml:space="preserve"> </w:t>
      </w:r>
      <w:proofErr w:type="spellStart"/>
      <w:r w:rsidR="00461901" w:rsidRPr="001B4700">
        <w:t>Arduino</w:t>
      </w:r>
      <w:proofErr w:type="spellEnd"/>
      <w:r w:rsidR="00461901" w:rsidRPr="001B4700">
        <w:t xml:space="preserve"> Uno</w:t>
      </w:r>
      <w:bookmarkEnd w:id="1549"/>
    </w:p>
    <w:p w14:paraId="4D0A1184" w14:textId="0EB03E0E" w:rsidR="00594E30" w:rsidRPr="001B4700" w:rsidRDefault="00C90FA6">
      <w:pPr>
        <w:pStyle w:val="ListParagraph"/>
        <w:spacing w:after="0"/>
        <w:ind w:left="567" w:firstLine="567"/>
        <w:pPrChange w:id="1550" w:author="Muhammad Subarkah" w:date="2024-12-10T23:09:00Z" w16du:dateUtc="2024-12-10T16:09:00Z">
          <w:pPr>
            <w:pStyle w:val="ListParagraph"/>
            <w:spacing w:after="0"/>
            <w:ind w:left="1134" w:firstLine="360"/>
          </w:pPr>
        </w:pPrChange>
      </w:pPr>
      <w:proofErr w:type="spellStart"/>
      <w:r w:rsidRPr="001B4700">
        <w:rPr>
          <w:rFonts w:cs="Times New Roman"/>
          <w:szCs w:val="24"/>
        </w:rPr>
        <w:t>Arduino</w:t>
      </w:r>
      <w:proofErr w:type="spellEnd"/>
      <w:r w:rsidRPr="001B4700">
        <w:rPr>
          <w:rFonts w:cs="Times New Roman"/>
          <w:szCs w:val="24"/>
        </w:rPr>
        <w:t xml:space="preserve"> Uno merupakan mikrokontroler yang umum digunakan dalam pengembangan perangkat. </w:t>
      </w:r>
      <w:proofErr w:type="spellStart"/>
      <w:r w:rsidR="000A1750" w:rsidRPr="000A1750">
        <w:rPr>
          <w:rFonts w:cs="Times New Roman"/>
          <w:szCs w:val="24"/>
        </w:rPr>
        <w:t>Arduino</w:t>
      </w:r>
      <w:proofErr w:type="spellEnd"/>
      <w:r w:rsidR="000A1750" w:rsidRPr="000A1750">
        <w:rPr>
          <w:rFonts w:cs="Times New Roman"/>
          <w:szCs w:val="24"/>
        </w:rPr>
        <w:t xml:space="preserve"> Uno </w:t>
      </w:r>
      <w:ins w:id="1551" w:author="Muhammad Subarkah" w:date="2024-12-10T13:20:00Z" w16du:dateUtc="2024-12-10T06:20:00Z">
        <w:r w:rsidR="00334681">
          <w:rPr>
            <w:rFonts w:cs="Times New Roman"/>
            <w:szCs w:val="24"/>
          </w:rPr>
          <w:t>mengg</w:t>
        </w:r>
        <w:r w:rsidR="00334681" w:rsidRPr="00334681">
          <w:rPr>
            <w:rFonts w:cs="Times New Roman"/>
            <w:szCs w:val="24"/>
          </w:rPr>
          <w:t>u</w:t>
        </w:r>
        <w:r w:rsidR="00334681">
          <w:rPr>
            <w:rFonts w:cs="Times New Roman"/>
            <w:szCs w:val="24"/>
          </w:rPr>
          <w:t xml:space="preserve">nakan </w:t>
        </w:r>
        <w:proofErr w:type="spellStart"/>
        <w:r w:rsidR="00334681">
          <w:rPr>
            <w:rFonts w:cs="Times New Roman"/>
            <w:szCs w:val="24"/>
          </w:rPr>
          <w:t>chip</w:t>
        </w:r>
        <w:proofErr w:type="spellEnd"/>
        <w:r w:rsidR="00334681">
          <w:rPr>
            <w:rFonts w:cs="Times New Roman"/>
            <w:szCs w:val="24"/>
          </w:rPr>
          <w:t xml:space="preserve"> atmega328p, </w:t>
        </w:r>
      </w:ins>
      <w:r w:rsidR="000A1750" w:rsidRPr="000A1750">
        <w:rPr>
          <w:rFonts w:cs="Times New Roman"/>
          <w:szCs w:val="24"/>
        </w:rPr>
        <w:t xml:space="preserve">dilengkapi dengan 14 </w:t>
      </w:r>
      <w:proofErr w:type="spellStart"/>
      <w:r w:rsidR="000A1750" w:rsidRPr="000A1750">
        <w:rPr>
          <w:rFonts w:cs="Times New Roman"/>
          <w:szCs w:val="24"/>
        </w:rPr>
        <w:t>pin</w:t>
      </w:r>
      <w:proofErr w:type="spellEnd"/>
      <w:r w:rsidR="000A1750" w:rsidRPr="000A1750">
        <w:rPr>
          <w:rFonts w:cs="Times New Roman"/>
          <w:szCs w:val="24"/>
        </w:rPr>
        <w:t xml:space="preserve"> </w:t>
      </w:r>
      <w:r w:rsidR="000A1750" w:rsidRPr="002E13AE">
        <w:rPr>
          <w:rFonts w:cs="Times New Roman"/>
          <w:i/>
          <w:iCs/>
          <w:szCs w:val="24"/>
        </w:rPr>
        <w:t xml:space="preserve">digital </w:t>
      </w:r>
      <w:proofErr w:type="spellStart"/>
      <w:r w:rsidR="000A1750" w:rsidRPr="002E13AE">
        <w:rPr>
          <w:rFonts w:cs="Times New Roman"/>
          <w:i/>
          <w:iCs/>
          <w:szCs w:val="24"/>
        </w:rPr>
        <w:t>input</w:t>
      </w:r>
      <w:proofErr w:type="spellEnd"/>
      <w:r w:rsidR="000A1750" w:rsidRPr="002E13AE">
        <w:rPr>
          <w:rFonts w:cs="Times New Roman"/>
          <w:i/>
          <w:iCs/>
          <w:szCs w:val="24"/>
        </w:rPr>
        <w:t>/</w:t>
      </w:r>
      <w:proofErr w:type="spellStart"/>
      <w:r w:rsidR="000A1750" w:rsidRPr="002E13AE">
        <w:rPr>
          <w:rFonts w:cs="Times New Roman"/>
          <w:i/>
          <w:iCs/>
          <w:szCs w:val="24"/>
        </w:rPr>
        <w:t>output</w:t>
      </w:r>
      <w:proofErr w:type="spellEnd"/>
      <w:r w:rsidR="009B5932">
        <w:rPr>
          <w:rFonts w:cs="Times New Roman"/>
          <w:szCs w:val="24"/>
        </w:rPr>
        <w:t xml:space="preserve">, </w:t>
      </w:r>
      <w:r w:rsidR="00696B6E">
        <w:rPr>
          <w:rFonts w:cs="Times New Roman"/>
          <w:szCs w:val="24"/>
        </w:rPr>
        <w:t xml:space="preserve">dari </w:t>
      </w:r>
      <w:proofErr w:type="spellStart"/>
      <w:r w:rsidR="00696B6E">
        <w:rPr>
          <w:rFonts w:cs="Times New Roman"/>
          <w:szCs w:val="24"/>
        </w:rPr>
        <w:t>pin</w:t>
      </w:r>
      <w:proofErr w:type="spellEnd"/>
      <w:r w:rsidR="00696B6E">
        <w:rPr>
          <w:rFonts w:cs="Times New Roman"/>
          <w:szCs w:val="24"/>
        </w:rPr>
        <w:t xml:space="preserve"> terseb</w:t>
      </w:r>
      <w:r w:rsidR="00696B6E" w:rsidRPr="00696B6E">
        <w:rPr>
          <w:rFonts w:cs="Times New Roman"/>
          <w:szCs w:val="24"/>
        </w:rPr>
        <w:t>u</w:t>
      </w:r>
      <w:r w:rsidR="00696B6E">
        <w:rPr>
          <w:rFonts w:cs="Times New Roman"/>
          <w:szCs w:val="24"/>
        </w:rPr>
        <w:t>t ada</w:t>
      </w:r>
      <w:r w:rsidR="009B5932">
        <w:rPr>
          <w:rFonts w:cs="Times New Roman"/>
          <w:szCs w:val="24"/>
        </w:rPr>
        <w:t xml:space="preserve"> 6 yang dapat dimanfaatkan sebagai </w:t>
      </w:r>
      <w:proofErr w:type="spellStart"/>
      <w:r w:rsidR="009B5932" w:rsidRPr="009B5932">
        <w:rPr>
          <w:rFonts w:cs="Times New Roman"/>
          <w:i/>
          <w:iCs/>
          <w:szCs w:val="24"/>
        </w:rPr>
        <w:t>output</w:t>
      </w:r>
      <w:proofErr w:type="spellEnd"/>
      <w:r w:rsidR="009B5932">
        <w:rPr>
          <w:rFonts w:cs="Times New Roman"/>
          <w:szCs w:val="24"/>
        </w:rPr>
        <w:t xml:space="preserve"> </w:t>
      </w:r>
      <w:proofErr w:type="spellStart"/>
      <w:r w:rsidR="009B5932">
        <w:rPr>
          <w:rFonts w:cs="Times New Roman"/>
          <w:szCs w:val="24"/>
        </w:rPr>
        <w:t>pwm</w:t>
      </w:r>
      <w:proofErr w:type="spellEnd"/>
      <w:r w:rsidR="000A1750" w:rsidRPr="000A1750">
        <w:rPr>
          <w:rFonts w:cs="Times New Roman"/>
          <w:szCs w:val="24"/>
        </w:rPr>
        <w:t xml:space="preserve">, 6 </w:t>
      </w:r>
      <w:proofErr w:type="spellStart"/>
      <w:r w:rsidR="000A1750" w:rsidRPr="009B5932">
        <w:rPr>
          <w:rFonts w:cs="Times New Roman"/>
          <w:i/>
          <w:iCs/>
          <w:szCs w:val="24"/>
        </w:rPr>
        <w:t>input</w:t>
      </w:r>
      <w:proofErr w:type="spellEnd"/>
      <w:r w:rsidR="000A1750" w:rsidRPr="000A1750">
        <w:rPr>
          <w:rFonts w:cs="Times New Roman"/>
          <w:szCs w:val="24"/>
        </w:rPr>
        <w:t xml:space="preserve"> analog, </w:t>
      </w:r>
      <w:r w:rsidR="00C324F8">
        <w:rPr>
          <w:rFonts w:cs="Times New Roman"/>
          <w:szCs w:val="24"/>
        </w:rPr>
        <w:t>selain it</w:t>
      </w:r>
      <w:r w:rsidR="00C324F8" w:rsidRPr="00C324F8">
        <w:rPr>
          <w:rFonts w:cs="Times New Roman"/>
          <w:szCs w:val="24"/>
        </w:rPr>
        <w:t>u</w:t>
      </w:r>
      <w:r w:rsidR="00C324F8">
        <w:rPr>
          <w:rFonts w:cs="Times New Roman"/>
          <w:szCs w:val="24"/>
        </w:rPr>
        <w:t xml:space="preserve">, terdapat </w:t>
      </w:r>
      <w:r w:rsidR="00D6696A">
        <w:rPr>
          <w:rFonts w:cs="Times New Roman"/>
          <w:szCs w:val="24"/>
        </w:rPr>
        <w:lastRenderedPageBreak/>
        <w:t xml:space="preserve">koneksi </w:t>
      </w:r>
      <w:r w:rsidR="00D6696A" w:rsidRPr="00D6696A">
        <w:rPr>
          <w:rFonts w:cs="Times New Roman"/>
          <w:szCs w:val="24"/>
        </w:rPr>
        <w:t>U</w:t>
      </w:r>
      <w:r w:rsidR="00D6696A">
        <w:rPr>
          <w:rFonts w:cs="Times New Roman"/>
          <w:szCs w:val="24"/>
        </w:rPr>
        <w:t xml:space="preserve">SB, </w:t>
      </w:r>
      <w:proofErr w:type="spellStart"/>
      <w:r w:rsidR="00D6696A">
        <w:rPr>
          <w:rFonts w:cs="Times New Roman"/>
          <w:szCs w:val="24"/>
        </w:rPr>
        <w:t>jack</w:t>
      </w:r>
      <w:proofErr w:type="spellEnd"/>
      <w:r w:rsidR="00667738">
        <w:rPr>
          <w:rFonts w:cs="Times New Roman"/>
          <w:szCs w:val="24"/>
        </w:rPr>
        <w:t xml:space="preserve"> dan</w:t>
      </w:r>
      <w:r w:rsidR="00D6696A">
        <w:rPr>
          <w:rFonts w:cs="Times New Roman"/>
          <w:szCs w:val="24"/>
        </w:rPr>
        <w:t xml:space="preserve"> </w:t>
      </w:r>
      <w:r w:rsidR="000A1750" w:rsidRPr="000A1750">
        <w:rPr>
          <w:rFonts w:cs="Times New Roman"/>
          <w:szCs w:val="24"/>
        </w:rPr>
        <w:t xml:space="preserve">resonator keramik berfrekuensi 16 </w:t>
      </w:r>
      <w:proofErr w:type="spellStart"/>
      <w:r w:rsidR="000A1750" w:rsidRPr="000A1750">
        <w:rPr>
          <w:rFonts w:cs="Times New Roman"/>
          <w:szCs w:val="24"/>
        </w:rPr>
        <w:t>MHz.</w:t>
      </w:r>
      <w:proofErr w:type="spellEnd"/>
      <w:r w:rsidR="000A1750" w:rsidRPr="000A1750">
        <w:rPr>
          <w:rFonts w:cs="Times New Roman"/>
          <w:szCs w:val="24"/>
        </w:rPr>
        <w:t xml:space="preserve"> Mikrokontroler pada papan ini memiliki kapasitas memori </w:t>
      </w:r>
      <w:proofErr w:type="spellStart"/>
      <w:r w:rsidR="000A1750" w:rsidRPr="00965C4C">
        <w:rPr>
          <w:rFonts w:cs="Times New Roman"/>
          <w:i/>
          <w:iCs/>
          <w:szCs w:val="24"/>
        </w:rPr>
        <w:t>flash</w:t>
      </w:r>
      <w:proofErr w:type="spellEnd"/>
      <w:r w:rsidR="000A1750" w:rsidRPr="000A1750">
        <w:rPr>
          <w:rFonts w:cs="Times New Roman"/>
          <w:szCs w:val="24"/>
        </w:rPr>
        <w:t xml:space="preserve"> sebesar 32 </w:t>
      </w:r>
      <w:proofErr w:type="spellStart"/>
      <w:r w:rsidR="000A1750" w:rsidRPr="003D7D7A">
        <w:rPr>
          <w:rFonts w:cs="Times New Roman"/>
          <w:i/>
          <w:iCs/>
          <w:szCs w:val="24"/>
        </w:rPr>
        <w:t>K</w:t>
      </w:r>
      <w:r w:rsidR="003D7D7A" w:rsidRPr="003D7D7A">
        <w:rPr>
          <w:rFonts w:cs="Times New Roman"/>
          <w:i/>
          <w:iCs/>
          <w:szCs w:val="24"/>
        </w:rPr>
        <w:t>ilobyte</w:t>
      </w:r>
      <w:proofErr w:type="spellEnd"/>
      <w:r w:rsidR="000A1750" w:rsidRPr="000A1750">
        <w:rPr>
          <w:rFonts w:cs="Times New Roman"/>
          <w:szCs w:val="24"/>
        </w:rPr>
        <w:t xml:space="preserve">, SRAM sebesar 2 </w:t>
      </w:r>
      <w:proofErr w:type="spellStart"/>
      <w:r w:rsidR="000A1750" w:rsidRPr="003D7D7A">
        <w:rPr>
          <w:rFonts w:cs="Times New Roman"/>
          <w:i/>
          <w:iCs/>
          <w:szCs w:val="24"/>
        </w:rPr>
        <w:t>K</w:t>
      </w:r>
      <w:r w:rsidR="00C63E77" w:rsidRPr="003D7D7A">
        <w:rPr>
          <w:rFonts w:cs="Times New Roman"/>
          <w:i/>
          <w:iCs/>
          <w:szCs w:val="24"/>
        </w:rPr>
        <w:t>ilobyte</w:t>
      </w:r>
      <w:proofErr w:type="spellEnd"/>
      <w:r w:rsidR="000A1750" w:rsidRPr="000A1750">
        <w:rPr>
          <w:rFonts w:cs="Times New Roman"/>
          <w:szCs w:val="24"/>
        </w:rPr>
        <w:t xml:space="preserve">, dan EEPROM sebesar 1 </w:t>
      </w:r>
      <w:proofErr w:type="spellStart"/>
      <w:r w:rsidR="000A1750" w:rsidRPr="003D7D7A">
        <w:rPr>
          <w:rFonts w:cs="Times New Roman"/>
          <w:i/>
          <w:iCs/>
          <w:szCs w:val="24"/>
        </w:rPr>
        <w:t>K</w:t>
      </w:r>
      <w:r w:rsidR="001F729F" w:rsidRPr="003D7D7A">
        <w:rPr>
          <w:rFonts w:cs="Times New Roman"/>
          <w:i/>
          <w:iCs/>
          <w:szCs w:val="24"/>
        </w:rPr>
        <w:t>ilo</w:t>
      </w:r>
      <w:r w:rsidR="006E7768" w:rsidRPr="003D7D7A">
        <w:rPr>
          <w:rFonts w:cs="Times New Roman"/>
          <w:i/>
          <w:iCs/>
          <w:szCs w:val="24"/>
        </w:rPr>
        <w:t>b</w:t>
      </w:r>
      <w:r w:rsidR="001F729F" w:rsidRPr="003D7D7A">
        <w:rPr>
          <w:rFonts w:cs="Times New Roman"/>
          <w:i/>
          <w:iCs/>
          <w:szCs w:val="24"/>
        </w:rPr>
        <w:t>yte</w:t>
      </w:r>
      <w:proofErr w:type="spellEnd"/>
      <w:r w:rsidR="000A1750" w:rsidRPr="000A1750">
        <w:rPr>
          <w:rFonts w:cs="Times New Roman"/>
          <w:szCs w:val="24"/>
        </w:rPr>
        <w:t xml:space="preserve">. Daya untuk papan ini bisa </w:t>
      </w:r>
      <w:r w:rsidR="009560EB">
        <w:rPr>
          <w:rFonts w:cs="Times New Roman"/>
          <w:szCs w:val="24"/>
        </w:rPr>
        <w:t>disal</w:t>
      </w:r>
      <w:r w:rsidR="009560EB" w:rsidRPr="009560EB">
        <w:rPr>
          <w:rFonts w:cs="Times New Roman"/>
          <w:szCs w:val="24"/>
        </w:rPr>
        <w:t>u</w:t>
      </w:r>
      <w:r w:rsidR="009560EB">
        <w:rPr>
          <w:rFonts w:cs="Times New Roman"/>
          <w:szCs w:val="24"/>
        </w:rPr>
        <w:t>rkan</w:t>
      </w:r>
      <w:r w:rsidR="002B2A4E">
        <w:rPr>
          <w:rFonts w:cs="Times New Roman"/>
          <w:szCs w:val="24"/>
        </w:rPr>
        <w:t xml:space="preserve"> dari</w:t>
      </w:r>
      <w:r w:rsidR="000A1750" w:rsidRPr="000A1750">
        <w:rPr>
          <w:rFonts w:cs="Times New Roman"/>
          <w:szCs w:val="24"/>
        </w:rPr>
        <w:t xml:space="preserve"> </w:t>
      </w:r>
      <w:r w:rsidR="004853CB">
        <w:rPr>
          <w:rFonts w:cs="Times New Roman"/>
          <w:szCs w:val="24"/>
        </w:rPr>
        <w:t>samb</w:t>
      </w:r>
      <w:r w:rsidR="004853CB" w:rsidRPr="004853CB">
        <w:rPr>
          <w:rFonts w:cs="Times New Roman"/>
          <w:szCs w:val="24"/>
        </w:rPr>
        <w:t>u</w:t>
      </w:r>
      <w:r w:rsidR="004853CB">
        <w:rPr>
          <w:rFonts w:cs="Times New Roman"/>
          <w:szCs w:val="24"/>
        </w:rPr>
        <w:t>ngan</w:t>
      </w:r>
      <w:r w:rsidR="000A1750" w:rsidRPr="000A1750">
        <w:rPr>
          <w:rFonts w:cs="Times New Roman"/>
          <w:szCs w:val="24"/>
        </w:rPr>
        <w:t xml:space="preserve"> USB</w:t>
      </w:r>
      <w:r w:rsidR="00561251">
        <w:rPr>
          <w:rFonts w:cs="Times New Roman"/>
          <w:szCs w:val="24"/>
        </w:rPr>
        <w:t xml:space="preserve"> </w:t>
      </w:r>
      <w:r w:rsidR="000A1750" w:rsidRPr="000A1750">
        <w:rPr>
          <w:rFonts w:cs="Times New Roman"/>
          <w:szCs w:val="24"/>
        </w:rPr>
        <w:t>atau sumber daya eksternal dengan tegangan yang direkomendasikan antara 7 hingga 12V.</w:t>
      </w:r>
      <w:r w:rsidRPr="001B4700">
        <w:rPr>
          <w:rFonts w:cs="Times New Roman"/>
          <w:szCs w:val="24"/>
        </w:rPr>
        <w:t xml:space="preserve"> </w:t>
      </w:r>
      <w:r w:rsidR="005762E2" w:rsidRPr="001B4700">
        <w:rPr>
          <w:rFonts w:cs="Times New Roman"/>
          <w:szCs w:val="24"/>
        </w:rPr>
        <w:t xml:space="preserve">Kemudahan dalam </w:t>
      </w:r>
      <w:r w:rsidR="0024018F" w:rsidRPr="001B4700">
        <w:rPr>
          <w:rFonts w:cs="Times New Roman"/>
          <w:szCs w:val="24"/>
        </w:rPr>
        <w:t xml:space="preserve">penggunaan </w:t>
      </w:r>
      <w:r w:rsidRPr="001B4700">
        <w:rPr>
          <w:rFonts w:cs="Times New Roman"/>
          <w:szCs w:val="24"/>
        </w:rPr>
        <w:t xml:space="preserve">menjadikan </w:t>
      </w:r>
      <w:proofErr w:type="spellStart"/>
      <w:r w:rsidRPr="001B4700">
        <w:rPr>
          <w:rFonts w:cs="Times New Roman"/>
          <w:szCs w:val="24"/>
        </w:rPr>
        <w:t>Arduino</w:t>
      </w:r>
      <w:proofErr w:type="spellEnd"/>
      <w:r w:rsidRPr="001B4700">
        <w:rPr>
          <w:rFonts w:cs="Times New Roman"/>
          <w:szCs w:val="24"/>
        </w:rPr>
        <w:t xml:space="preserve"> Uno sebagai alat yang ideal untuk berbagai aplikasi mulai dari kontrol robotika hingga sistem </w:t>
      </w:r>
      <w:r w:rsidR="009C37F1" w:rsidRPr="001B4700">
        <w:rPr>
          <w:rFonts w:cs="Times New Roman"/>
          <w:szCs w:val="24"/>
        </w:rPr>
        <w:t>pengindraan</w:t>
      </w:r>
      <w:r w:rsidR="001C4259" w:rsidRPr="001B4700">
        <w:rPr>
          <w:rFonts w:cs="Times New Roman"/>
          <w:szCs w:val="24"/>
        </w:rPr>
        <w:t xml:space="preserve"> atau </w:t>
      </w:r>
      <w:proofErr w:type="spellStart"/>
      <w:r w:rsidR="001C4259" w:rsidRPr="001B4700">
        <w:rPr>
          <w:rFonts w:cs="Times New Roman"/>
          <w:szCs w:val="24"/>
        </w:rPr>
        <w:t>otomasi</w:t>
      </w:r>
      <w:proofErr w:type="spellEnd"/>
      <w:r w:rsidRPr="001B4700">
        <w:rPr>
          <w:rFonts w:cs="Times New Roman"/>
          <w:szCs w:val="24"/>
        </w:rPr>
        <w:t>.</w:t>
      </w:r>
      <w:r w:rsidR="006E6B52" w:rsidRPr="001B4700">
        <w:rPr>
          <w:rFonts w:cs="Times New Roman"/>
          <w:szCs w:val="24"/>
        </w:rPr>
        <w:t xml:space="preserve"> Pin yang ada pada papan </w:t>
      </w:r>
      <w:proofErr w:type="spellStart"/>
      <w:r w:rsidR="006E6B52" w:rsidRPr="001B4700">
        <w:rPr>
          <w:rFonts w:cs="Times New Roman"/>
          <w:szCs w:val="24"/>
        </w:rPr>
        <w:t>arduino</w:t>
      </w:r>
      <w:proofErr w:type="spellEnd"/>
      <w:r w:rsidR="006E6B52" w:rsidRPr="001B4700">
        <w:rPr>
          <w:rFonts w:cs="Times New Roman"/>
          <w:szCs w:val="24"/>
        </w:rPr>
        <w:t xml:space="preserve"> </w:t>
      </w:r>
      <w:proofErr w:type="spellStart"/>
      <w:r w:rsidR="006E6B52" w:rsidRPr="001B4700">
        <w:rPr>
          <w:rFonts w:cs="Times New Roman"/>
          <w:szCs w:val="24"/>
        </w:rPr>
        <w:t>uno</w:t>
      </w:r>
      <w:proofErr w:type="spellEnd"/>
      <w:r w:rsidR="006E6B52" w:rsidRPr="001B4700">
        <w:rPr>
          <w:rFonts w:cs="Times New Roman"/>
          <w:szCs w:val="24"/>
        </w:rPr>
        <w:t xml:space="preserve"> dapat dipakai untuk komunikasi I2C, komunikasi serial</w:t>
      </w:r>
      <w:r w:rsidR="002270C8" w:rsidRPr="001B4700">
        <w:rPr>
          <w:rFonts w:cs="Times New Roman"/>
          <w:szCs w:val="24"/>
        </w:rPr>
        <w:t xml:space="preserve">, </w:t>
      </w:r>
      <w:r w:rsidR="0004079A" w:rsidRPr="001B4700">
        <w:rPr>
          <w:rFonts w:cs="Times New Roman"/>
          <w:szCs w:val="24"/>
        </w:rPr>
        <w:t>pembaca dan pengendalian nilai digital serta analog</w:t>
      </w:r>
      <w:r w:rsidR="00F46F0C" w:rsidRPr="001B4700">
        <w:rPr>
          <w:rFonts w:cs="Times New Roman"/>
          <w:szCs w:val="24"/>
        </w:rPr>
        <w:t>.</w:t>
      </w:r>
    </w:p>
    <w:p w14:paraId="2F9BB963" w14:textId="17D42094" w:rsidR="001A7DBD" w:rsidRPr="001B4700" w:rsidRDefault="001A7DBD" w:rsidP="00FC4BF8">
      <w:pPr>
        <w:pStyle w:val="Caption"/>
        <w:keepNext/>
        <w:ind w:left="567"/>
        <w:jc w:val="left"/>
        <w:rPr>
          <w:i w:val="0"/>
          <w:iCs w:val="0"/>
          <w:color w:val="auto"/>
          <w:sz w:val="24"/>
          <w:szCs w:val="24"/>
        </w:rPr>
      </w:pPr>
      <w:bookmarkStart w:id="1552" w:name="_Toc168870531"/>
      <w:bookmarkStart w:id="1553" w:name="_Toc177465733"/>
      <w:bookmarkStart w:id="1554" w:name="_Toc179812257"/>
      <w:bookmarkStart w:id="1555" w:name="_Toc179883278"/>
      <w:bookmarkStart w:id="1556" w:name="_Toc181577681"/>
      <w:bookmarkStart w:id="1557" w:name="_Toc184742790"/>
      <w:bookmarkStart w:id="1558" w:name="_Toc184828406"/>
      <w:commentRangeStart w:id="1559"/>
      <w:r w:rsidRPr="001B4700">
        <w:rPr>
          <w:i w:val="0"/>
          <w:iCs w:val="0"/>
          <w:color w:val="auto"/>
          <w:sz w:val="24"/>
          <w:szCs w:val="24"/>
        </w:rPr>
        <w:t xml:space="preserve">Gambar </w:t>
      </w:r>
      <w:r w:rsidRPr="001B4700">
        <w:rPr>
          <w:i w:val="0"/>
          <w:iCs w:val="0"/>
          <w:color w:val="auto"/>
          <w:sz w:val="24"/>
          <w:szCs w:val="24"/>
        </w:rPr>
        <w:fldChar w:fldCharType="begin"/>
      </w:r>
      <w:r w:rsidRPr="001B4700">
        <w:rPr>
          <w:i w:val="0"/>
          <w:iCs w:val="0"/>
          <w:color w:val="auto"/>
          <w:sz w:val="24"/>
          <w:szCs w:val="24"/>
        </w:rPr>
        <w:instrText xml:space="preserve"> SEQ Gambar \* ARABIC </w:instrText>
      </w:r>
      <w:r w:rsidRPr="001B4700">
        <w:rPr>
          <w:i w:val="0"/>
          <w:iCs w:val="0"/>
          <w:color w:val="auto"/>
          <w:sz w:val="24"/>
          <w:szCs w:val="24"/>
        </w:rPr>
        <w:fldChar w:fldCharType="separate"/>
      </w:r>
      <w:ins w:id="1560" w:author="Muhammad Subarkah" w:date="2024-12-19T13:03:00Z" w16du:dateUtc="2024-12-19T06:03:00Z">
        <w:r w:rsidR="0021290A">
          <w:rPr>
            <w:i w:val="0"/>
            <w:iCs w:val="0"/>
            <w:noProof/>
            <w:color w:val="auto"/>
            <w:sz w:val="24"/>
            <w:szCs w:val="24"/>
          </w:rPr>
          <w:t>4</w:t>
        </w:r>
      </w:ins>
      <w:del w:id="1561" w:author="Muhammad Subarkah" w:date="2024-12-10T22:49:00Z" w16du:dateUtc="2024-12-10T15:49:00Z">
        <w:r w:rsidR="00916A33" w:rsidDel="00AF5429">
          <w:rPr>
            <w:i w:val="0"/>
            <w:iCs w:val="0"/>
            <w:noProof/>
            <w:color w:val="auto"/>
            <w:sz w:val="24"/>
            <w:szCs w:val="24"/>
          </w:rPr>
          <w:delText>3</w:delText>
        </w:r>
      </w:del>
      <w:r w:rsidRPr="001B4700">
        <w:rPr>
          <w:i w:val="0"/>
          <w:iCs w:val="0"/>
          <w:color w:val="auto"/>
          <w:sz w:val="24"/>
          <w:szCs w:val="24"/>
        </w:rPr>
        <w:fldChar w:fldCharType="end"/>
      </w:r>
      <w:r w:rsidRPr="001B4700">
        <w:rPr>
          <w:i w:val="0"/>
          <w:iCs w:val="0"/>
          <w:color w:val="auto"/>
          <w:sz w:val="24"/>
          <w:szCs w:val="24"/>
        </w:rPr>
        <w:t xml:space="preserve">. Mikrokontroler </w:t>
      </w:r>
      <w:proofErr w:type="spellStart"/>
      <w:r w:rsidRPr="001B4700">
        <w:rPr>
          <w:i w:val="0"/>
          <w:iCs w:val="0"/>
          <w:color w:val="auto"/>
          <w:sz w:val="24"/>
          <w:szCs w:val="24"/>
        </w:rPr>
        <w:t>Arduino</w:t>
      </w:r>
      <w:proofErr w:type="spellEnd"/>
      <w:r w:rsidRPr="001B4700">
        <w:rPr>
          <w:i w:val="0"/>
          <w:iCs w:val="0"/>
          <w:color w:val="auto"/>
          <w:sz w:val="24"/>
          <w:szCs w:val="24"/>
        </w:rPr>
        <w:t xml:space="preserve"> Uno</w:t>
      </w:r>
      <w:bookmarkEnd w:id="1552"/>
      <w:bookmarkEnd w:id="1553"/>
      <w:bookmarkEnd w:id="1554"/>
      <w:bookmarkEnd w:id="1555"/>
      <w:bookmarkEnd w:id="1556"/>
      <w:bookmarkEnd w:id="1557"/>
      <w:bookmarkEnd w:id="1558"/>
    </w:p>
    <w:p w14:paraId="7EFB53F3" w14:textId="1DDD24EF" w:rsidR="00052754" w:rsidRPr="001B4700" w:rsidRDefault="004374F6">
      <w:pPr>
        <w:pStyle w:val="ListParagraph"/>
        <w:spacing w:after="0"/>
        <w:ind w:left="567"/>
        <w:jc w:val="center"/>
        <w:pPrChange w:id="1562" w:author="Muhammad Subarkah" w:date="2024-12-10T23:09:00Z" w16du:dateUtc="2024-12-10T16:09:00Z">
          <w:pPr>
            <w:pStyle w:val="ListParagraph"/>
            <w:spacing w:after="0"/>
            <w:ind w:firstLine="360"/>
            <w:jc w:val="center"/>
          </w:pPr>
        </w:pPrChange>
      </w:pPr>
      <w:ins w:id="1563" w:author="Muhammad Subarkah" w:date="2024-12-10T14:04:00Z" w16du:dateUtc="2024-12-10T07:04:00Z">
        <w:r>
          <w:rPr>
            <w:noProof/>
          </w:rPr>
          <w:drawing>
            <wp:inline distT="0" distB="0" distL="0" distR="0" wp14:anchorId="5AC52528" wp14:editId="631A8A98">
              <wp:extent cx="3093682" cy="2616200"/>
              <wp:effectExtent l="0" t="0" r="0" b="0"/>
              <wp:docPr id="880049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3109052" cy="2629198"/>
                      </a:xfrm>
                      <a:prstGeom prst="rect">
                        <a:avLst/>
                      </a:prstGeom>
                      <a:noFill/>
                      <a:ln>
                        <a:noFill/>
                      </a:ln>
                    </pic:spPr>
                  </pic:pic>
                </a:graphicData>
              </a:graphic>
            </wp:inline>
          </w:drawing>
        </w:r>
      </w:ins>
      <w:del w:id="1564" w:author="Muhammad Subarkah" w:date="2024-12-10T14:04:00Z" w16du:dateUtc="2024-12-10T07:04:00Z">
        <w:r w:rsidR="00F1091C" w:rsidRPr="001B4700" w:rsidDel="004374F6">
          <w:rPr>
            <w:noProof/>
          </w:rPr>
          <w:drawing>
            <wp:inline distT="0" distB="0" distL="0" distR="0" wp14:anchorId="3C952C8A" wp14:editId="09036A88">
              <wp:extent cx="1901852" cy="1080000"/>
              <wp:effectExtent l="0" t="0" r="3175" b="6350"/>
              <wp:docPr id="1786075022" name="Picture 1" descr="6: Arduino U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Arduino Uno "/>
                      <pic:cNvPicPr>
                        <a:picLocks noChangeAspect="1" noChangeArrowheads="1"/>
                      </pic:cNvPicPr>
                    </pic:nvPicPr>
                    <pic:blipFill rotWithShape="1">
                      <a:blip r:embed="rId22" cstate="screen">
                        <a:extLst>
                          <a:ext uri="{28A0092B-C50C-407E-A947-70E740481C1C}">
                            <a14:useLocalDpi xmlns:a14="http://schemas.microsoft.com/office/drawing/2010/main"/>
                          </a:ext>
                        </a:extLst>
                      </a:blip>
                      <a:srcRect t="7042" b="6735"/>
                      <a:stretch/>
                    </pic:blipFill>
                    <pic:spPr bwMode="auto">
                      <a:xfrm>
                        <a:off x="0" y="0"/>
                        <a:ext cx="1901852" cy="10800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4442EF1C" w14:textId="18DD3E0E" w:rsidR="009F5FA7" w:rsidRPr="001B4700" w:rsidRDefault="00CB1772">
      <w:pPr>
        <w:pStyle w:val="ListParagraph"/>
        <w:spacing w:after="0"/>
        <w:ind w:left="567"/>
        <w:jc w:val="left"/>
        <w:pPrChange w:id="1565" w:author="Muhammad Subarkah" w:date="2024-12-10T23:09:00Z" w16du:dateUtc="2024-12-10T16:09:00Z">
          <w:pPr>
            <w:pStyle w:val="ListParagraph"/>
            <w:spacing w:after="0"/>
            <w:ind w:left="1134"/>
            <w:jc w:val="left"/>
          </w:pPr>
        </w:pPrChange>
      </w:pPr>
      <w:r w:rsidRPr="001B4700">
        <w:t>Sumber</w:t>
      </w:r>
      <w:r w:rsidR="00252EC3" w:rsidRPr="001B4700">
        <w:t xml:space="preserve"> :</w:t>
      </w:r>
      <w:r w:rsidRPr="001B4700">
        <w:t xml:space="preserve"> </w:t>
      </w:r>
      <w:customXmlInsRangeStart w:id="1566" w:author="Muhammad Subarkah" w:date="2024-12-10T14:05:00Z"/>
      <w:sdt>
        <w:sdtPr>
          <w:id w:val="-693370714"/>
          <w:citation/>
        </w:sdtPr>
        <w:sdtContent>
          <w:customXmlInsRangeEnd w:id="1566"/>
          <w:ins w:id="1567" w:author="Muhammad Subarkah" w:date="2024-12-10T14:05:00Z" w16du:dateUtc="2024-12-10T07:05:00Z">
            <w:r w:rsidR="004374F6">
              <w:fldChar w:fldCharType="begin"/>
            </w:r>
            <w:r w:rsidR="004374F6">
              <w:rPr>
                <w:lang w:val="en-US"/>
              </w:rPr>
              <w:instrText xml:space="preserve"> CITATION Bou14 \l 1033 </w:instrText>
            </w:r>
          </w:ins>
          <w:r w:rsidR="004374F6">
            <w:fldChar w:fldCharType="separate"/>
          </w:r>
          <w:r w:rsidR="00FB6838">
            <w:rPr>
              <w:noProof/>
              <w:lang w:val="en-US"/>
            </w:rPr>
            <w:t>(Bouni, 2014)</w:t>
          </w:r>
          <w:ins w:id="1568" w:author="Muhammad Subarkah" w:date="2024-12-10T14:05:00Z" w16du:dateUtc="2024-12-10T07:05:00Z">
            <w:r w:rsidR="004374F6">
              <w:fldChar w:fldCharType="end"/>
            </w:r>
          </w:ins>
          <w:customXmlInsRangeStart w:id="1569" w:author="Muhammad Subarkah" w:date="2024-12-10T14:05:00Z"/>
        </w:sdtContent>
      </w:sdt>
      <w:customXmlInsRangeEnd w:id="1569"/>
      <w:del w:id="1570" w:author="Muhammad Subarkah" w:date="2024-12-10T14:05:00Z" w16du:dateUtc="2024-12-10T07:05:00Z">
        <w:r w:rsidR="00F1091C" w:rsidRPr="001B4700" w:rsidDel="004374F6">
          <w:delText>(Alam, 2015, Figure 2.6)</w:delText>
        </w:r>
        <w:commentRangeEnd w:id="1559"/>
        <w:r w:rsidR="00FE733C" w:rsidDel="004374F6">
          <w:rPr>
            <w:rStyle w:val="CommentReference"/>
          </w:rPr>
          <w:commentReference w:id="1559"/>
        </w:r>
      </w:del>
    </w:p>
    <w:p w14:paraId="55B74A5E" w14:textId="4A40657D" w:rsidR="00710DA7" w:rsidRPr="001B4700" w:rsidRDefault="00A20A44">
      <w:pPr>
        <w:pStyle w:val="Heading3"/>
        <w:numPr>
          <w:ilvl w:val="0"/>
          <w:numId w:val="54"/>
        </w:numPr>
        <w:ind w:left="1134" w:hanging="567"/>
        <w:pPrChange w:id="1571" w:author="Muhammad Subarkah" w:date="2024-12-10T23:09:00Z" w16du:dateUtc="2024-12-10T16:09:00Z">
          <w:pPr>
            <w:pStyle w:val="Heading3"/>
          </w:pPr>
        </w:pPrChange>
      </w:pPr>
      <w:bookmarkStart w:id="1572" w:name="_Toc184828311"/>
      <w:r w:rsidRPr="001B4700">
        <w:t xml:space="preserve">Sensor </w:t>
      </w:r>
      <w:r w:rsidR="00FE7055" w:rsidRPr="001B4700">
        <w:t xml:space="preserve">IMU </w:t>
      </w:r>
      <w:proofErr w:type="spellStart"/>
      <w:r w:rsidR="007D5932" w:rsidRPr="001B4700">
        <w:t>Qwiic</w:t>
      </w:r>
      <w:proofErr w:type="spellEnd"/>
      <w:r w:rsidR="007D5932" w:rsidRPr="001B4700">
        <w:t xml:space="preserve"> LSM6DSO</w:t>
      </w:r>
      <w:bookmarkEnd w:id="1572"/>
    </w:p>
    <w:p w14:paraId="530033F2" w14:textId="443A0F96" w:rsidR="001D4706" w:rsidRPr="001B4700" w:rsidDel="004374F6" w:rsidRDefault="00FB3631">
      <w:pPr>
        <w:pStyle w:val="ListParagraph"/>
        <w:spacing w:after="0"/>
        <w:ind w:left="567" w:firstLine="567"/>
        <w:rPr>
          <w:del w:id="1573" w:author="Muhammad Subarkah" w:date="2024-12-10T14:05:00Z" w16du:dateUtc="2024-12-10T07:05:00Z"/>
        </w:rPr>
        <w:pPrChange w:id="1574" w:author="Muhammad Subarkah" w:date="2024-12-10T23:10:00Z" w16du:dateUtc="2024-12-10T16:10:00Z">
          <w:pPr>
            <w:pStyle w:val="ListParagraph"/>
            <w:spacing w:after="0"/>
            <w:ind w:left="1134" w:firstLine="306"/>
          </w:pPr>
        </w:pPrChange>
      </w:pPr>
      <w:proofErr w:type="spellStart"/>
      <w:r w:rsidRPr="001B4700">
        <w:t>SparkFun</w:t>
      </w:r>
      <w:proofErr w:type="spellEnd"/>
      <w:r w:rsidRPr="001B4700">
        <w:t xml:space="preserve"> </w:t>
      </w:r>
      <w:proofErr w:type="spellStart"/>
      <w:r w:rsidR="00E5622A" w:rsidRPr="001B4700">
        <w:t>Qwiic</w:t>
      </w:r>
      <w:proofErr w:type="spellEnd"/>
      <w:r w:rsidR="00E5622A" w:rsidRPr="001B4700">
        <w:t xml:space="preserve"> LSM6DSO </w:t>
      </w:r>
      <w:r w:rsidRPr="001B4700">
        <w:t>merupakan</w:t>
      </w:r>
      <w:r w:rsidR="008F17C3" w:rsidRPr="001B4700">
        <w:t xml:space="preserve"> alat</w:t>
      </w:r>
      <w:r w:rsidRPr="001B4700">
        <w:t xml:space="preserve"> pengukuran inersia </w:t>
      </w:r>
      <w:r w:rsidR="00792D1D" w:rsidRPr="001B4700">
        <w:t xml:space="preserve">atau </w:t>
      </w:r>
      <w:proofErr w:type="spellStart"/>
      <w:r w:rsidR="00EE11FC" w:rsidRPr="001B4700">
        <w:rPr>
          <w:i/>
          <w:iCs/>
        </w:rPr>
        <w:t>Inertial</w:t>
      </w:r>
      <w:proofErr w:type="spellEnd"/>
      <w:r w:rsidR="00EE11FC" w:rsidRPr="001B4700">
        <w:rPr>
          <w:i/>
          <w:iCs/>
        </w:rPr>
        <w:t xml:space="preserve"> </w:t>
      </w:r>
      <w:proofErr w:type="spellStart"/>
      <w:r w:rsidR="000C234E">
        <w:rPr>
          <w:i/>
          <w:iCs/>
        </w:rPr>
        <w:t>Measurement</w:t>
      </w:r>
      <w:proofErr w:type="spellEnd"/>
      <w:r w:rsidR="000C234E">
        <w:rPr>
          <w:i/>
          <w:iCs/>
        </w:rPr>
        <w:t xml:space="preserve"> </w:t>
      </w:r>
      <w:r w:rsidR="00EE11FC" w:rsidRPr="001B4700">
        <w:rPr>
          <w:i/>
          <w:iCs/>
        </w:rPr>
        <w:t xml:space="preserve"> Unit</w:t>
      </w:r>
      <w:r w:rsidR="00792D1D" w:rsidRPr="001B4700">
        <w:t xml:space="preserve"> </w:t>
      </w:r>
      <w:r w:rsidRPr="001B4700">
        <w:t xml:space="preserve">(IMU) </w:t>
      </w:r>
      <w:r w:rsidR="00792D1D" w:rsidRPr="001B4700">
        <w:t xml:space="preserve">yang </w:t>
      </w:r>
      <w:r w:rsidRPr="001B4700">
        <w:t xml:space="preserve">dapat </w:t>
      </w:r>
      <w:r w:rsidR="00263C7E" w:rsidRPr="001B4700">
        <w:t xml:space="preserve">digunakan </w:t>
      </w:r>
      <w:r w:rsidRPr="001B4700">
        <w:t xml:space="preserve">berbagai tujuan, </w:t>
      </w:r>
      <w:r w:rsidRPr="001B4700">
        <w:lastRenderedPageBreak/>
        <w:t xml:space="preserve">termasuk pemantauan gerakan, mentransmisikan sudut </w:t>
      </w:r>
      <w:proofErr w:type="spellStart"/>
      <w:r w:rsidR="00E7795F" w:rsidRPr="007A6E21">
        <w:rPr>
          <w:i/>
          <w:iCs/>
        </w:rPr>
        <w:t>e</w:t>
      </w:r>
      <w:r w:rsidRPr="007A6E21">
        <w:rPr>
          <w:i/>
          <w:iCs/>
        </w:rPr>
        <w:t>uler</w:t>
      </w:r>
      <w:proofErr w:type="spellEnd"/>
      <w:r w:rsidR="00E710DE" w:rsidRPr="001B4700">
        <w:t>, membaca temperatur, deteksi kejut, ketukan dan ketukan dobel</w:t>
      </w:r>
      <w:r w:rsidRPr="001B4700">
        <w:t xml:space="preserve"> melalui </w:t>
      </w:r>
      <w:r w:rsidR="00263C7E" w:rsidRPr="001B4700">
        <w:t xml:space="preserve">protokol </w:t>
      </w:r>
      <w:r w:rsidR="0042143C" w:rsidRPr="001B4700">
        <w:t xml:space="preserve">komunikasi </w:t>
      </w:r>
      <w:r w:rsidR="00263C7E" w:rsidRPr="001B4700">
        <w:t>I2C</w:t>
      </w:r>
      <w:r w:rsidR="00872603" w:rsidRPr="001B4700">
        <w:t xml:space="preserve"> atau SPI</w:t>
      </w:r>
      <w:r w:rsidR="0051305D" w:rsidRPr="001B4700">
        <w:t>.</w:t>
      </w:r>
      <w:r w:rsidR="006C4DE3" w:rsidRPr="001B4700">
        <w:t xml:space="preserve"> </w:t>
      </w:r>
      <w:r w:rsidR="004E4E52" w:rsidRPr="001B4700">
        <w:t>Sensor ini</w:t>
      </w:r>
      <w:r w:rsidR="006C4DE3" w:rsidRPr="001B4700">
        <w:t xml:space="preserve"> menggunakan tegangan</w:t>
      </w:r>
      <w:r w:rsidR="004170F3" w:rsidRPr="001B4700">
        <w:t xml:space="preserve"> </w:t>
      </w:r>
      <w:proofErr w:type="spellStart"/>
      <w:r w:rsidR="004170F3" w:rsidRPr="007A6E21">
        <w:rPr>
          <w:i/>
          <w:iCs/>
        </w:rPr>
        <w:t>input</w:t>
      </w:r>
      <w:proofErr w:type="spellEnd"/>
      <w:r w:rsidR="004170F3" w:rsidRPr="001B4700">
        <w:t xml:space="preserve"> </w:t>
      </w:r>
      <w:r w:rsidR="006C4DE3" w:rsidRPr="001B4700">
        <w:t xml:space="preserve">3.3V dan menggunakan </w:t>
      </w:r>
      <w:proofErr w:type="spellStart"/>
      <w:r w:rsidR="006C4DE3" w:rsidRPr="007A6E21">
        <w:rPr>
          <w:i/>
          <w:iCs/>
        </w:rPr>
        <w:t>logi</w:t>
      </w:r>
      <w:r w:rsidR="00D22F15" w:rsidRPr="007A6E21">
        <w:rPr>
          <w:i/>
          <w:iCs/>
        </w:rPr>
        <w:t>c</w:t>
      </w:r>
      <w:proofErr w:type="spellEnd"/>
      <w:r w:rsidR="006C4DE3" w:rsidRPr="001B4700">
        <w:t xml:space="preserve"> 3.3V pada I2C</w:t>
      </w:r>
      <w:r w:rsidR="006D712E" w:rsidRPr="001B4700">
        <w:t>.</w:t>
      </w:r>
      <w:r w:rsidRPr="001B4700">
        <w:t xml:space="preserve"> </w:t>
      </w:r>
    </w:p>
    <w:p w14:paraId="0C4AEF09" w14:textId="19EBDA4B" w:rsidR="007E6E37" w:rsidRDefault="007E6E37">
      <w:pPr>
        <w:pStyle w:val="ListParagraph"/>
        <w:spacing w:after="0"/>
        <w:ind w:left="567" w:firstLine="567"/>
        <w:rPr>
          <w:ins w:id="1575" w:author="Muhammad Subarkah" w:date="2024-12-10T13:17:00Z" w16du:dateUtc="2024-12-10T06:17:00Z"/>
        </w:rPr>
        <w:pPrChange w:id="1576" w:author="Muhammad Subarkah" w:date="2024-12-10T23:10:00Z" w16du:dateUtc="2024-12-10T16:10:00Z">
          <w:pPr>
            <w:spacing w:line="259" w:lineRule="auto"/>
            <w:jc w:val="left"/>
          </w:pPr>
        </w:pPrChange>
      </w:pPr>
      <w:bookmarkStart w:id="1577" w:name="_Toc168870532"/>
      <w:bookmarkStart w:id="1578" w:name="_Toc177465734"/>
      <w:bookmarkStart w:id="1579" w:name="_Toc179812258"/>
      <w:bookmarkStart w:id="1580" w:name="_Toc179883279"/>
      <w:bookmarkStart w:id="1581" w:name="_Toc181577682"/>
    </w:p>
    <w:p w14:paraId="1A436505" w14:textId="75597047" w:rsidR="00B3763D" w:rsidRPr="001B4700" w:rsidRDefault="004257ED">
      <w:pPr>
        <w:pStyle w:val="Caption"/>
        <w:ind w:left="567"/>
        <w:jc w:val="left"/>
        <w:rPr>
          <w:i w:val="0"/>
          <w:iCs w:val="0"/>
          <w:color w:val="auto"/>
          <w:sz w:val="24"/>
          <w:szCs w:val="24"/>
        </w:rPr>
        <w:pPrChange w:id="1582" w:author="Muhammad Subarkah" w:date="2024-12-10T23:10:00Z" w16du:dateUtc="2024-12-10T16:10:00Z">
          <w:pPr>
            <w:pStyle w:val="Caption"/>
            <w:ind w:left="1134"/>
            <w:jc w:val="left"/>
          </w:pPr>
        </w:pPrChange>
      </w:pPr>
      <w:bookmarkStart w:id="1583" w:name="_Toc184742791"/>
      <w:bookmarkStart w:id="1584" w:name="_Toc184828407"/>
      <w:r w:rsidRPr="001B4700">
        <w:rPr>
          <w:i w:val="0"/>
          <w:iCs w:val="0"/>
          <w:color w:val="auto"/>
          <w:sz w:val="24"/>
          <w:szCs w:val="24"/>
        </w:rPr>
        <w:t xml:space="preserve">Gambar </w:t>
      </w:r>
      <w:r w:rsidRPr="001B4700">
        <w:rPr>
          <w:i w:val="0"/>
          <w:iCs w:val="0"/>
          <w:color w:val="auto"/>
          <w:sz w:val="24"/>
          <w:szCs w:val="24"/>
        </w:rPr>
        <w:fldChar w:fldCharType="begin"/>
      </w:r>
      <w:r w:rsidRPr="001B4700">
        <w:rPr>
          <w:i w:val="0"/>
          <w:iCs w:val="0"/>
          <w:color w:val="auto"/>
          <w:sz w:val="24"/>
          <w:szCs w:val="24"/>
        </w:rPr>
        <w:instrText xml:space="preserve"> SEQ Gambar \* ARABIC </w:instrText>
      </w:r>
      <w:r w:rsidRPr="001B4700">
        <w:rPr>
          <w:i w:val="0"/>
          <w:iCs w:val="0"/>
          <w:color w:val="auto"/>
          <w:sz w:val="24"/>
          <w:szCs w:val="24"/>
        </w:rPr>
        <w:fldChar w:fldCharType="separate"/>
      </w:r>
      <w:ins w:id="1585" w:author="Muhammad Subarkah" w:date="2024-12-19T13:03:00Z" w16du:dateUtc="2024-12-19T06:03:00Z">
        <w:r w:rsidR="0021290A">
          <w:rPr>
            <w:i w:val="0"/>
            <w:iCs w:val="0"/>
            <w:noProof/>
            <w:color w:val="auto"/>
            <w:sz w:val="24"/>
            <w:szCs w:val="24"/>
          </w:rPr>
          <w:t>5</w:t>
        </w:r>
      </w:ins>
      <w:del w:id="1586" w:author="Muhammad Subarkah" w:date="2024-12-10T22:49:00Z" w16du:dateUtc="2024-12-10T15:49:00Z">
        <w:r w:rsidR="00916A33" w:rsidDel="00AF5429">
          <w:rPr>
            <w:i w:val="0"/>
            <w:iCs w:val="0"/>
            <w:noProof/>
            <w:color w:val="auto"/>
            <w:sz w:val="24"/>
            <w:szCs w:val="24"/>
          </w:rPr>
          <w:delText>4</w:delText>
        </w:r>
      </w:del>
      <w:r w:rsidRPr="001B4700">
        <w:rPr>
          <w:i w:val="0"/>
          <w:iCs w:val="0"/>
          <w:color w:val="auto"/>
          <w:sz w:val="24"/>
          <w:szCs w:val="24"/>
        </w:rPr>
        <w:fldChar w:fldCharType="end"/>
      </w:r>
      <w:r w:rsidRPr="001B4700">
        <w:rPr>
          <w:i w:val="0"/>
          <w:iCs w:val="0"/>
          <w:color w:val="auto"/>
          <w:sz w:val="24"/>
          <w:szCs w:val="24"/>
        </w:rPr>
        <w:t xml:space="preserve">. Sensor IMU </w:t>
      </w:r>
      <w:proofErr w:type="spellStart"/>
      <w:r w:rsidRPr="001B4700">
        <w:rPr>
          <w:i w:val="0"/>
          <w:iCs w:val="0"/>
          <w:color w:val="auto"/>
          <w:sz w:val="24"/>
          <w:szCs w:val="24"/>
        </w:rPr>
        <w:t>SparkFun</w:t>
      </w:r>
      <w:proofErr w:type="spellEnd"/>
      <w:r w:rsidRPr="001B4700">
        <w:rPr>
          <w:i w:val="0"/>
          <w:iCs w:val="0"/>
          <w:color w:val="auto"/>
          <w:sz w:val="24"/>
          <w:szCs w:val="24"/>
        </w:rPr>
        <w:t xml:space="preserve"> </w:t>
      </w:r>
      <w:proofErr w:type="spellStart"/>
      <w:r w:rsidRPr="001B4700">
        <w:rPr>
          <w:i w:val="0"/>
          <w:iCs w:val="0"/>
          <w:color w:val="auto"/>
          <w:sz w:val="24"/>
          <w:szCs w:val="24"/>
        </w:rPr>
        <w:t>Qwiic</w:t>
      </w:r>
      <w:proofErr w:type="spellEnd"/>
      <w:r w:rsidRPr="001B4700">
        <w:rPr>
          <w:i w:val="0"/>
          <w:iCs w:val="0"/>
          <w:color w:val="auto"/>
          <w:sz w:val="24"/>
          <w:szCs w:val="24"/>
        </w:rPr>
        <w:t xml:space="preserve"> LSM6DSO</w:t>
      </w:r>
      <w:bookmarkEnd w:id="1577"/>
      <w:bookmarkEnd w:id="1578"/>
      <w:bookmarkEnd w:id="1579"/>
      <w:bookmarkEnd w:id="1580"/>
      <w:bookmarkEnd w:id="1581"/>
      <w:bookmarkEnd w:id="1583"/>
      <w:bookmarkEnd w:id="1584"/>
    </w:p>
    <w:p w14:paraId="68C0EB57" w14:textId="336857B4" w:rsidR="00585DBF" w:rsidRPr="001B4700" w:rsidRDefault="007E6E37">
      <w:pPr>
        <w:pStyle w:val="ListParagraph"/>
        <w:keepNext/>
        <w:spacing w:after="0"/>
        <w:ind w:left="567"/>
        <w:jc w:val="center"/>
        <w:pPrChange w:id="1587" w:author="Muhammad Subarkah" w:date="2024-12-10T23:10:00Z" w16du:dateUtc="2024-12-10T16:10:00Z">
          <w:pPr>
            <w:pStyle w:val="ListParagraph"/>
            <w:keepNext/>
            <w:spacing w:after="0"/>
            <w:ind w:left="1134"/>
            <w:jc w:val="center"/>
          </w:pPr>
        </w:pPrChange>
      </w:pPr>
      <w:ins w:id="1588" w:author="Muhammad Subarkah" w:date="2024-12-10T13:16:00Z" w16du:dateUtc="2024-12-10T06:16:00Z">
        <w:r>
          <w:rPr>
            <w:noProof/>
            <w14:ligatures w14:val="standardContextual"/>
          </w:rPr>
          <w:drawing>
            <wp:inline distT="0" distB="0" distL="0" distR="0" wp14:anchorId="44F96CA8" wp14:editId="7E39C339">
              <wp:extent cx="3029334" cy="2451100"/>
              <wp:effectExtent l="0" t="0" r="0" b="6350"/>
              <wp:docPr id="101079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99647"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3047507" cy="2465804"/>
                      </a:xfrm>
                      <a:prstGeom prst="rect">
                        <a:avLst/>
                      </a:prstGeom>
                    </pic:spPr>
                  </pic:pic>
                </a:graphicData>
              </a:graphic>
            </wp:inline>
          </w:drawing>
        </w:r>
      </w:ins>
      <w:commentRangeStart w:id="1589"/>
      <w:del w:id="1590" w:author="Muhammad Subarkah" w:date="2024-12-10T13:16:00Z" w16du:dateUtc="2024-12-10T06:16:00Z">
        <w:r w:rsidR="0068582C" w:rsidRPr="001B4700" w:rsidDel="007E6E37">
          <w:rPr>
            <w:noProof/>
          </w:rPr>
          <w:drawing>
            <wp:inline distT="0" distB="0" distL="0" distR="0" wp14:anchorId="10159F11" wp14:editId="2D2BA3DB">
              <wp:extent cx="1129552" cy="1119116"/>
              <wp:effectExtent l="0" t="0" r="0" b="5080"/>
              <wp:docPr id="1887832697" name="Picture 4" descr="SparkFun 6 Degrees of Freedom Breakout - LSM6DSO (Qwi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arkFun 6 Degrees of Freedom Breakout - LSM6DSO (Qwiic)"/>
                      <pic:cNvPicPr>
                        <a:picLocks noChangeAspect="1" noChangeArrowheads="1"/>
                      </pic:cNvPicPr>
                    </pic:nvPicPr>
                    <pic:blipFill rotWithShape="1">
                      <a:blip r:embed="rId24" cstate="screen">
                        <a:extLst>
                          <a:ext uri="{28A0092B-C50C-407E-A947-70E740481C1C}">
                            <a14:useLocalDpi xmlns:a14="http://schemas.microsoft.com/office/drawing/2010/main"/>
                          </a:ext>
                        </a:extLst>
                      </a:blip>
                      <a:srcRect l="13008" t="14377" r="12876" b="12190"/>
                      <a:stretch/>
                    </pic:blipFill>
                    <pic:spPr bwMode="auto">
                      <a:xfrm>
                        <a:off x="0" y="0"/>
                        <a:ext cx="1146089" cy="1135500"/>
                      </a:xfrm>
                      <a:prstGeom prst="rect">
                        <a:avLst/>
                      </a:prstGeom>
                      <a:noFill/>
                      <a:ln>
                        <a:noFill/>
                      </a:ln>
                      <a:extLst>
                        <a:ext uri="{53640926-AAD7-44D8-BBD7-CCE9431645EC}">
                          <a14:shadowObscured xmlns:a14="http://schemas.microsoft.com/office/drawing/2010/main"/>
                        </a:ext>
                      </a:extLst>
                    </pic:spPr>
                  </pic:pic>
                </a:graphicData>
              </a:graphic>
            </wp:inline>
          </w:drawing>
        </w:r>
      </w:del>
      <w:commentRangeEnd w:id="1589"/>
      <w:r w:rsidR="00FE733C">
        <w:rPr>
          <w:rStyle w:val="CommentReference"/>
        </w:rPr>
        <w:commentReference w:id="1589"/>
      </w:r>
    </w:p>
    <w:p w14:paraId="452B4958" w14:textId="719A91B2" w:rsidR="00C40D7A" w:rsidRPr="001B4700" w:rsidRDefault="00613F60">
      <w:pPr>
        <w:pStyle w:val="Caption"/>
        <w:spacing w:after="0" w:line="480" w:lineRule="auto"/>
        <w:ind w:left="567"/>
        <w:jc w:val="left"/>
        <w:rPr>
          <w:i w:val="0"/>
          <w:iCs w:val="0"/>
          <w:color w:val="auto"/>
          <w:sz w:val="24"/>
          <w:szCs w:val="24"/>
        </w:rPr>
        <w:pPrChange w:id="1591" w:author="Muhammad Subarkah" w:date="2024-12-10T23:10:00Z" w16du:dateUtc="2024-12-10T16:10:00Z">
          <w:pPr>
            <w:pStyle w:val="Caption"/>
            <w:spacing w:after="0" w:line="480" w:lineRule="auto"/>
            <w:ind w:left="1134"/>
            <w:jc w:val="left"/>
          </w:pPr>
        </w:pPrChange>
      </w:pPr>
      <w:r w:rsidRPr="001B4700">
        <w:rPr>
          <w:i w:val="0"/>
          <w:iCs w:val="0"/>
          <w:color w:val="auto"/>
          <w:sz w:val="24"/>
          <w:szCs w:val="24"/>
        </w:rPr>
        <w:t xml:space="preserve">Sumber : </w:t>
      </w:r>
      <w:customXmlInsRangeStart w:id="1592" w:author="Muhammad Subarkah" w:date="2024-12-10T13:16:00Z"/>
      <w:sdt>
        <w:sdtPr>
          <w:rPr>
            <w:i w:val="0"/>
            <w:iCs w:val="0"/>
            <w:color w:val="auto"/>
            <w:sz w:val="24"/>
            <w:szCs w:val="24"/>
          </w:rPr>
          <w:id w:val="1817991784"/>
          <w:citation/>
        </w:sdtPr>
        <w:sdtContent>
          <w:customXmlInsRangeEnd w:id="1592"/>
          <w:ins w:id="1593" w:author="Muhammad Subarkah" w:date="2024-12-10T13:16:00Z" w16du:dateUtc="2024-12-10T06:16:00Z">
            <w:r w:rsidR="00206D6D">
              <w:rPr>
                <w:i w:val="0"/>
                <w:iCs w:val="0"/>
                <w:color w:val="auto"/>
                <w:sz w:val="24"/>
                <w:szCs w:val="24"/>
              </w:rPr>
              <w:fldChar w:fldCharType="begin"/>
            </w:r>
            <w:r w:rsidR="00206D6D">
              <w:rPr>
                <w:i w:val="0"/>
                <w:iCs w:val="0"/>
                <w:color w:val="auto"/>
                <w:sz w:val="24"/>
                <w:szCs w:val="24"/>
                <w:lang w:val="en-US"/>
              </w:rPr>
              <w:instrText xml:space="preserve"> CITATION STM24 \l 1033 </w:instrText>
            </w:r>
          </w:ins>
          <w:r w:rsidR="00206D6D">
            <w:rPr>
              <w:i w:val="0"/>
              <w:iCs w:val="0"/>
              <w:color w:val="auto"/>
              <w:sz w:val="24"/>
              <w:szCs w:val="24"/>
            </w:rPr>
            <w:fldChar w:fldCharType="separate"/>
          </w:r>
          <w:r w:rsidR="00FB6838" w:rsidRPr="00FB6838">
            <w:rPr>
              <w:noProof/>
              <w:color w:val="auto"/>
              <w:sz w:val="24"/>
              <w:szCs w:val="24"/>
              <w:lang w:val="en-US"/>
            </w:rPr>
            <w:t>(STMicroelectronics, 2024)</w:t>
          </w:r>
          <w:ins w:id="1594" w:author="Muhammad Subarkah" w:date="2024-12-10T13:16:00Z" w16du:dateUtc="2024-12-10T06:16:00Z">
            <w:r w:rsidR="00206D6D">
              <w:rPr>
                <w:i w:val="0"/>
                <w:iCs w:val="0"/>
                <w:color w:val="auto"/>
                <w:sz w:val="24"/>
                <w:szCs w:val="24"/>
              </w:rPr>
              <w:fldChar w:fldCharType="end"/>
            </w:r>
          </w:ins>
          <w:customXmlInsRangeStart w:id="1595" w:author="Muhammad Subarkah" w:date="2024-12-10T13:16:00Z"/>
        </w:sdtContent>
      </w:sdt>
      <w:customXmlInsRangeEnd w:id="1595"/>
      <w:del w:id="1596" w:author="Muhammad Subarkah" w:date="2024-12-10T13:11:00Z" w16du:dateUtc="2024-12-10T06:11:00Z">
        <w:r w:rsidRPr="001B4700" w:rsidDel="00206D6D">
          <w:rPr>
            <w:i w:val="0"/>
            <w:iCs w:val="0"/>
            <w:color w:val="auto"/>
            <w:sz w:val="24"/>
            <w:szCs w:val="24"/>
          </w:rPr>
          <w:delText>(Elias, 2021)</w:delText>
        </w:r>
      </w:del>
    </w:p>
    <w:p w14:paraId="34BE7084" w14:textId="72DBAAE7" w:rsidR="007D1670" w:rsidRPr="001B4700" w:rsidRDefault="005F7DD8">
      <w:pPr>
        <w:pStyle w:val="ListParagraph"/>
        <w:spacing w:after="0"/>
        <w:ind w:left="567" w:firstLine="567"/>
        <w:pPrChange w:id="1597" w:author="Muhammad Subarkah" w:date="2024-12-10T23:10:00Z" w16du:dateUtc="2024-12-10T16:10:00Z">
          <w:pPr>
            <w:pStyle w:val="ListParagraph"/>
            <w:spacing w:after="0"/>
            <w:ind w:left="1134" w:firstLine="360"/>
          </w:pPr>
        </w:pPrChange>
      </w:pPr>
      <w:r w:rsidRPr="001B4700">
        <w:t>Sensor</w:t>
      </w:r>
      <w:r w:rsidR="00665F21" w:rsidRPr="001B4700">
        <w:t xml:space="preserve"> </w:t>
      </w:r>
      <w:proofErr w:type="spellStart"/>
      <w:r w:rsidR="00665F21" w:rsidRPr="001B4700">
        <w:t>SparkFun</w:t>
      </w:r>
      <w:proofErr w:type="spellEnd"/>
      <w:r w:rsidR="00665F21" w:rsidRPr="001B4700">
        <w:t xml:space="preserve"> </w:t>
      </w:r>
      <w:proofErr w:type="spellStart"/>
      <w:r w:rsidR="00665F21" w:rsidRPr="001B4700">
        <w:t>Qwiic</w:t>
      </w:r>
      <w:proofErr w:type="spellEnd"/>
      <w:r w:rsidR="00665F21" w:rsidRPr="001B4700">
        <w:t xml:space="preserve"> LSM6SDO</w:t>
      </w:r>
      <w:r w:rsidR="00FB3631" w:rsidRPr="001B4700">
        <w:t xml:space="preserve"> yang memiliki </w:t>
      </w:r>
      <w:r w:rsidR="00665F21" w:rsidRPr="001B4700">
        <w:t>dua</w:t>
      </w:r>
      <w:r w:rsidR="00FB3631" w:rsidRPr="001B4700">
        <w:t xml:space="preserve"> sensor akselerometer, giroskop, dan</w:t>
      </w:r>
      <w:r w:rsidR="00820164" w:rsidRPr="001B4700">
        <w:t xml:space="preserve"> </w:t>
      </w:r>
      <w:r w:rsidR="00FB3631" w:rsidRPr="001B4700">
        <w:t>mampu mendeteksi akselerasi linier, kecepatan rotasi sudut</w:t>
      </w:r>
      <w:r w:rsidR="00B27A67" w:rsidRPr="001B4700">
        <w:t xml:space="preserve"> 6.6 ribu sampel per deti</w:t>
      </w:r>
      <w:r w:rsidR="00960822" w:rsidRPr="001B4700">
        <w:t>k</w:t>
      </w:r>
      <w:r w:rsidR="00FB3631" w:rsidRPr="001B4700">
        <w:t>.</w:t>
      </w:r>
      <w:r w:rsidR="003D0CDF" w:rsidRPr="001B4700">
        <w:t xml:space="preserve"> Karena sensor ini mengandalkan gaya inersia yang dihasilkan oleh objek, sehingga idealnya data luaran sensor ini akan 0 ketika diam. Apabila dalam kondisi diam sensor ini menghasilkan nilai luaran selain 0, maka diperlukan kalibrasi untuk memperhalus hasil luaran, dan mengabaikan data luaran sensor apabila sensor dalam kondisi diam. </w:t>
      </w:r>
      <w:r w:rsidR="000B52C0" w:rsidRPr="001B4700">
        <w:t>Proses kalibrasi ini dilakukan dengan membaca nilai rerata luaran sensor ketika kondisi diam</w:t>
      </w:r>
      <w:r w:rsidR="00C52541" w:rsidRPr="001B4700">
        <w:t xml:space="preserve"> selama beberapa saat</w:t>
      </w:r>
      <w:r w:rsidR="000B52C0" w:rsidRPr="001B4700">
        <w:t xml:space="preserve">, dan membaginya dengan jumlah </w:t>
      </w:r>
      <w:r w:rsidR="007A6E21" w:rsidRPr="001B4700">
        <w:t>sampel</w:t>
      </w:r>
      <w:r w:rsidR="000B52C0" w:rsidRPr="001B4700">
        <w:t xml:space="preserve"> yang diambil</w:t>
      </w:r>
      <w:r w:rsidR="002C52A3" w:rsidRPr="001B4700">
        <w:t xml:space="preserve">, lalu gunakan hasil tersebut sebagai batas </w:t>
      </w:r>
      <w:r w:rsidR="00604861" w:rsidRPr="001B4700">
        <w:t xml:space="preserve">bawah atau </w:t>
      </w:r>
      <w:r w:rsidR="00604861" w:rsidRPr="001B4700">
        <w:lastRenderedPageBreak/>
        <w:t xml:space="preserve">batas </w:t>
      </w:r>
      <w:r w:rsidR="002C52A3" w:rsidRPr="001B4700">
        <w:t>minimal luaran sensor</w:t>
      </w:r>
      <w:r w:rsidR="000B52C0" w:rsidRPr="001B4700">
        <w:t>.</w:t>
      </w:r>
      <w:r w:rsidR="00E3665F" w:rsidRPr="001B4700">
        <w:t xml:space="preserve"> Sensor IMU biasanya dipakai dalam perangkat </w:t>
      </w:r>
      <w:proofErr w:type="spellStart"/>
      <w:r w:rsidR="00E3665F" w:rsidRPr="007A6E21">
        <w:rPr>
          <w:i/>
          <w:iCs/>
        </w:rPr>
        <w:t>mobile</w:t>
      </w:r>
      <w:proofErr w:type="spellEnd"/>
      <w:r w:rsidR="00E3665F" w:rsidRPr="001B4700">
        <w:t xml:space="preserve"> atau perangkat yang bergerak, seperti pesawat</w:t>
      </w:r>
      <w:r w:rsidR="007D3221" w:rsidRPr="001B4700">
        <w:t xml:space="preserve">, </w:t>
      </w:r>
      <w:proofErr w:type="spellStart"/>
      <w:r w:rsidR="007D3221" w:rsidRPr="007A6E21">
        <w:rPr>
          <w:i/>
          <w:iCs/>
        </w:rPr>
        <w:t>drone</w:t>
      </w:r>
      <w:proofErr w:type="spellEnd"/>
      <w:r w:rsidR="00E3665F" w:rsidRPr="001B4700">
        <w:t xml:space="preserve">, roket </w:t>
      </w:r>
      <w:proofErr w:type="spellStart"/>
      <w:r w:rsidR="00E3665F" w:rsidRPr="007A6E21">
        <w:rPr>
          <w:i/>
          <w:iCs/>
        </w:rPr>
        <w:t>payload</w:t>
      </w:r>
      <w:proofErr w:type="spellEnd"/>
      <w:r w:rsidR="00E3665F" w:rsidRPr="001B4700">
        <w:t xml:space="preserve">,  </w:t>
      </w:r>
      <w:r w:rsidR="00B02B0E" w:rsidRPr="001B4700">
        <w:t xml:space="preserve">robotika, dan lain-lain. </w:t>
      </w:r>
    </w:p>
    <w:p w14:paraId="4B0669C7" w14:textId="53E53A69" w:rsidR="006664AF" w:rsidRPr="001B4700" w:rsidRDefault="006664AF">
      <w:pPr>
        <w:pStyle w:val="Heading3"/>
        <w:numPr>
          <w:ilvl w:val="0"/>
          <w:numId w:val="54"/>
        </w:numPr>
        <w:ind w:left="1134" w:hanging="567"/>
        <w:pPrChange w:id="1598" w:author="Muhammad Subarkah" w:date="2024-12-10T23:10:00Z" w16du:dateUtc="2024-12-10T16:10:00Z">
          <w:pPr>
            <w:pStyle w:val="Heading3"/>
          </w:pPr>
        </w:pPrChange>
      </w:pPr>
      <w:bookmarkStart w:id="1599" w:name="_Toc184828312"/>
      <w:r w:rsidRPr="001B4700">
        <w:t>Sensor Kompas GY-271</w:t>
      </w:r>
      <w:bookmarkEnd w:id="1599"/>
    </w:p>
    <w:p w14:paraId="65C20215" w14:textId="5051B22A" w:rsidR="00B069B9" w:rsidRPr="001B4700" w:rsidDel="0089676A" w:rsidRDefault="000A4E7A">
      <w:pPr>
        <w:spacing w:after="0"/>
        <w:ind w:left="567" w:firstLine="567"/>
        <w:rPr>
          <w:del w:id="1600" w:author="Muhammad Subarkah" w:date="2024-12-10T14:06:00Z" w16du:dateUtc="2024-12-10T07:06:00Z"/>
        </w:rPr>
        <w:pPrChange w:id="1601" w:author="Muhammad Subarkah" w:date="2024-12-10T23:10:00Z" w16du:dateUtc="2024-12-10T16:10:00Z">
          <w:pPr>
            <w:spacing w:after="0"/>
            <w:ind w:left="1134" w:firstLine="426"/>
          </w:pPr>
        </w:pPrChange>
      </w:pPr>
      <w:r w:rsidRPr="001B4700">
        <w:t xml:space="preserve">Sensor GY-271 merupakan magnetometer atau sensor </w:t>
      </w:r>
      <w:r w:rsidR="00112A87" w:rsidRPr="001B4700">
        <w:t xml:space="preserve">medan magnet bumi yang memanfaatkan </w:t>
      </w:r>
      <w:proofErr w:type="spellStart"/>
      <w:r w:rsidR="00112A87" w:rsidRPr="007A6E21">
        <w:rPr>
          <w:i/>
          <w:iCs/>
        </w:rPr>
        <w:t>chip</w:t>
      </w:r>
      <w:proofErr w:type="spellEnd"/>
      <w:r w:rsidR="00112A87" w:rsidRPr="001B4700">
        <w:t xml:space="preserve"> HMC5883L atau QMC5883L.</w:t>
      </w:r>
      <w:r w:rsidR="00F14EE5" w:rsidRPr="001B4700">
        <w:t xml:space="preserve"> </w:t>
      </w:r>
      <w:r w:rsidR="00C51313" w:rsidRPr="001B4700">
        <w:t>S</w:t>
      </w:r>
      <w:r w:rsidR="00F14EE5" w:rsidRPr="001B4700">
        <w:t xml:space="preserve">ensor ini menggunakan </w:t>
      </w:r>
      <w:r w:rsidR="00C51313" w:rsidRPr="001B4700">
        <w:t xml:space="preserve">sumber tegangan </w:t>
      </w:r>
      <w:r w:rsidR="003679D2" w:rsidRPr="001B4700">
        <w:t xml:space="preserve">serta </w:t>
      </w:r>
      <w:proofErr w:type="spellStart"/>
      <w:r w:rsidR="003679D2" w:rsidRPr="007A6E21">
        <w:rPr>
          <w:i/>
          <w:iCs/>
        </w:rPr>
        <w:t>logic</w:t>
      </w:r>
      <w:proofErr w:type="spellEnd"/>
      <w:r w:rsidR="003679D2" w:rsidRPr="001B4700">
        <w:t xml:space="preserve"> </w:t>
      </w:r>
      <w:r w:rsidR="00C51313" w:rsidRPr="001B4700">
        <w:t>5V.</w:t>
      </w:r>
      <w:r w:rsidR="003679D2" w:rsidRPr="001B4700">
        <w:t xml:space="preserve"> </w:t>
      </w:r>
    </w:p>
    <w:p w14:paraId="36EC51E6" w14:textId="017D0315" w:rsidR="006C4DA7" w:rsidRDefault="006C4DA7">
      <w:pPr>
        <w:spacing w:after="0"/>
        <w:ind w:left="567" w:firstLine="567"/>
        <w:rPr>
          <w:ins w:id="1602" w:author="Muhammad Subarkah" w:date="2024-12-10T13:04:00Z" w16du:dateUtc="2024-12-10T06:04:00Z"/>
          <w:szCs w:val="24"/>
        </w:rPr>
        <w:pPrChange w:id="1603" w:author="Muhammad Subarkah" w:date="2024-12-10T23:10:00Z" w16du:dateUtc="2024-12-10T16:10:00Z">
          <w:pPr>
            <w:spacing w:line="259" w:lineRule="auto"/>
            <w:jc w:val="left"/>
          </w:pPr>
        </w:pPrChange>
      </w:pPr>
      <w:bookmarkStart w:id="1604" w:name="_Toc168870533"/>
      <w:bookmarkStart w:id="1605" w:name="_Toc177465735"/>
      <w:bookmarkStart w:id="1606" w:name="_Toc179812259"/>
      <w:bookmarkStart w:id="1607" w:name="_Toc179883280"/>
      <w:bookmarkStart w:id="1608" w:name="_Toc181577683"/>
    </w:p>
    <w:p w14:paraId="5C4BB507" w14:textId="5C2588F1" w:rsidR="00631D04" w:rsidRPr="001B4700" w:rsidRDefault="00631D04">
      <w:pPr>
        <w:pStyle w:val="Caption"/>
        <w:ind w:left="567"/>
        <w:rPr>
          <w:i w:val="0"/>
          <w:iCs w:val="0"/>
          <w:color w:val="auto"/>
          <w:sz w:val="24"/>
          <w:szCs w:val="24"/>
        </w:rPr>
        <w:pPrChange w:id="1609" w:author="Muhammad Subarkah" w:date="2024-12-10T23:10:00Z" w16du:dateUtc="2024-12-10T16:10:00Z">
          <w:pPr>
            <w:pStyle w:val="Caption"/>
            <w:ind w:left="1134"/>
          </w:pPr>
        </w:pPrChange>
      </w:pPr>
      <w:bookmarkStart w:id="1610" w:name="_Toc184742792"/>
      <w:bookmarkStart w:id="1611" w:name="_Toc184828408"/>
      <w:r w:rsidRPr="001B4700">
        <w:rPr>
          <w:i w:val="0"/>
          <w:iCs w:val="0"/>
          <w:color w:val="auto"/>
          <w:sz w:val="24"/>
          <w:szCs w:val="24"/>
        </w:rPr>
        <w:t xml:space="preserve">Gambar </w:t>
      </w:r>
      <w:r w:rsidRPr="001B4700">
        <w:rPr>
          <w:i w:val="0"/>
          <w:iCs w:val="0"/>
          <w:color w:val="auto"/>
          <w:sz w:val="24"/>
          <w:szCs w:val="24"/>
        </w:rPr>
        <w:fldChar w:fldCharType="begin"/>
      </w:r>
      <w:r w:rsidRPr="001B4700">
        <w:rPr>
          <w:i w:val="0"/>
          <w:iCs w:val="0"/>
          <w:color w:val="auto"/>
          <w:sz w:val="24"/>
          <w:szCs w:val="24"/>
        </w:rPr>
        <w:instrText xml:space="preserve"> SEQ Gambar \* ARABIC </w:instrText>
      </w:r>
      <w:r w:rsidRPr="001B4700">
        <w:rPr>
          <w:i w:val="0"/>
          <w:iCs w:val="0"/>
          <w:color w:val="auto"/>
          <w:sz w:val="24"/>
          <w:szCs w:val="24"/>
        </w:rPr>
        <w:fldChar w:fldCharType="separate"/>
      </w:r>
      <w:ins w:id="1612" w:author="Muhammad Subarkah" w:date="2024-12-19T13:03:00Z" w16du:dateUtc="2024-12-19T06:03:00Z">
        <w:r w:rsidR="0021290A">
          <w:rPr>
            <w:i w:val="0"/>
            <w:iCs w:val="0"/>
            <w:noProof/>
            <w:color w:val="auto"/>
            <w:sz w:val="24"/>
            <w:szCs w:val="24"/>
          </w:rPr>
          <w:t>6</w:t>
        </w:r>
      </w:ins>
      <w:del w:id="1613" w:author="Muhammad Subarkah" w:date="2024-12-10T22:49:00Z" w16du:dateUtc="2024-12-10T15:49:00Z">
        <w:r w:rsidR="00916A33" w:rsidDel="00AF5429">
          <w:rPr>
            <w:i w:val="0"/>
            <w:iCs w:val="0"/>
            <w:noProof/>
            <w:color w:val="auto"/>
            <w:sz w:val="24"/>
            <w:szCs w:val="24"/>
          </w:rPr>
          <w:delText>5</w:delText>
        </w:r>
      </w:del>
      <w:r w:rsidRPr="001B4700">
        <w:rPr>
          <w:i w:val="0"/>
          <w:iCs w:val="0"/>
          <w:color w:val="auto"/>
          <w:sz w:val="24"/>
          <w:szCs w:val="24"/>
        </w:rPr>
        <w:fldChar w:fldCharType="end"/>
      </w:r>
      <w:r w:rsidRPr="001B4700">
        <w:rPr>
          <w:i w:val="0"/>
          <w:iCs w:val="0"/>
          <w:color w:val="auto"/>
          <w:sz w:val="24"/>
          <w:szCs w:val="24"/>
        </w:rPr>
        <w:t>. Sensor Kompas HMC5883L</w:t>
      </w:r>
      <w:bookmarkEnd w:id="1604"/>
      <w:bookmarkEnd w:id="1605"/>
      <w:bookmarkEnd w:id="1606"/>
      <w:bookmarkEnd w:id="1607"/>
      <w:bookmarkEnd w:id="1608"/>
      <w:bookmarkEnd w:id="1610"/>
      <w:bookmarkEnd w:id="1611"/>
    </w:p>
    <w:p w14:paraId="52BFE0A8" w14:textId="4B25C1F5" w:rsidR="00553C61" w:rsidRPr="001B4700" w:rsidRDefault="006C4DA7">
      <w:pPr>
        <w:spacing w:after="0"/>
        <w:ind w:left="567"/>
        <w:jc w:val="center"/>
        <w:pPrChange w:id="1614" w:author="Muhammad Subarkah" w:date="2024-12-10T23:10:00Z" w16du:dateUtc="2024-12-10T16:10:00Z">
          <w:pPr>
            <w:spacing w:after="0"/>
            <w:ind w:left="1134"/>
            <w:jc w:val="center"/>
          </w:pPr>
        </w:pPrChange>
      </w:pPr>
      <w:ins w:id="1615" w:author="Muhammad Subarkah" w:date="2024-12-10T13:04:00Z" w16du:dateUtc="2024-12-10T06:04:00Z">
        <w:r>
          <w:rPr>
            <w:noProof/>
            <w14:ligatures w14:val="standardContextual"/>
          </w:rPr>
          <w:drawing>
            <wp:inline distT="0" distB="0" distL="0" distR="0" wp14:anchorId="028EBBEF" wp14:editId="1A14DB3E">
              <wp:extent cx="2133600" cy="1905904"/>
              <wp:effectExtent l="0" t="0" r="0" b="0"/>
              <wp:docPr id="195563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3658"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140543" cy="1912106"/>
                      </a:xfrm>
                      <a:prstGeom prst="rect">
                        <a:avLst/>
                      </a:prstGeom>
                    </pic:spPr>
                  </pic:pic>
                </a:graphicData>
              </a:graphic>
            </wp:inline>
          </w:drawing>
        </w:r>
      </w:ins>
      <w:commentRangeStart w:id="1616"/>
      <w:del w:id="1617" w:author="Muhammad Subarkah" w:date="2024-12-10T13:04:00Z" w16du:dateUtc="2024-12-10T06:04:00Z">
        <w:r w:rsidR="00553C61" w:rsidRPr="001B4700" w:rsidDel="006C4DA7">
          <w:rPr>
            <w:noProof/>
          </w:rPr>
          <w:drawing>
            <wp:inline distT="0" distB="0" distL="0" distR="0" wp14:anchorId="43755DF9" wp14:editId="26580718">
              <wp:extent cx="1132764" cy="810560"/>
              <wp:effectExtent l="0" t="0" r="0" b="8890"/>
              <wp:docPr id="1952819580" name="Picture 6" descr="Modul Sensor Magnetometer Kompas Hmc5883l Gy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ul Sensor Magnetometer Kompas Hmc5883l Gy273"/>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l="7874" t="20881" r="6376" b="16124"/>
                      <a:stretch/>
                    </pic:blipFill>
                    <pic:spPr bwMode="auto">
                      <a:xfrm>
                        <a:off x="0" y="0"/>
                        <a:ext cx="1184249" cy="847401"/>
                      </a:xfrm>
                      <a:prstGeom prst="rect">
                        <a:avLst/>
                      </a:prstGeom>
                      <a:noFill/>
                      <a:ln>
                        <a:noFill/>
                      </a:ln>
                      <a:extLst>
                        <a:ext uri="{53640926-AAD7-44D8-BBD7-CCE9431645EC}">
                          <a14:shadowObscured xmlns:a14="http://schemas.microsoft.com/office/drawing/2010/main"/>
                        </a:ext>
                      </a:extLst>
                    </pic:spPr>
                  </pic:pic>
                </a:graphicData>
              </a:graphic>
            </wp:inline>
          </w:drawing>
        </w:r>
        <w:commentRangeEnd w:id="1616"/>
        <w:r w:rsidR="00FE733C" w:rsidDel="006C4DA7">
          <w:rPr>
            <w:rStyle w:val="CommentReference"/>
          </w:rPr>
          <w:commentReference w:id="1616"/>
        </w:r>
      </w:del>
    </w:p>
    <w:p w14:paraId="63C71383" w14:textId="032CDE88" w:rsidR="003E6657" w:rsidRPr="001B4700" w:rsidRDefault="00C6686D">
      <w:pPr>
        <w:pStyle w:val="Caption"/>
        <w:spacing w:after="0" w:line="480" w:lineRule="auto"/>
        <w:ind w:left="567"/>
        <w:rPr>
          <w:i w:val="0"/>
          <w:iCs w:val="0"/>
          <w:color w:val="auto"/>
          <w:sz w:val="24"/>
          <w:szCs w:val="24"/>
        </w:rPr>
        <w:pPrChange w:id="1618" w:author="Muhammad Subarkah" w:date="2024-12-10T23:10:00Z" w16du:dateUtc="2024-12-10T16:10:00Z">
          <w:pPr>
            <w:pStyle w:val="Caption"/>
            <w:spacing w:after="0" w:line="480" w:lineRule="auto"/>
            <w:ind w:left="1134"/>
          </w:pPr>
        </w:pPrChange>
      </w:pPr>
      <w:r w:rsidRPr="001B4700">
        <w:rPr>
          <w:i w:val="0"/>
          <w:iCs w:val="0"/>
          <w:color w:val="auto"/>
          <w:sz w:val="24"/>
          <w:szCs w:val="24"/>
        </w:rPr>
        <w:t>Sumber :</w:t>
      </w:r>
      <w:ins w:id="1619" w:author="Muhammad Subarkah" w:date="2024-12-10T13:06:00Z" w16du:dateUtc="2024-12-10T06:06:00Z">
        <w:r w:rsidR="004B3114">
          <w:rPr>
            <w:i w:val="0"/>
            <w:iCs w:val="0"/>
            <w:color w:val="auto"/>
            <w:sz w:val="24"/>
            <w:szCs w:val="24"/>
          </w:rPr>
          <w:t xml:space="preserve"> </w:t>
        </w:r>
      </w:ins>
      <w:customXmlInsRangeStart w:id="1620" w:author="Muhammad Subarkah" w:date="2024-12-10T13:09:00Z"/>
      <w:sdt>
        <w:sdtPr>
          <w:rPr>
            <w:i w:val="0"/>
            <w:iCs w:val="0"/>
            <w:color w:val="auto"/>
            <w:sz w:val="24"/>
            <w:szCs w:val="24"/>
          </w:rPr>
          <w:id w:val="-763460316"/>
          <w:citation/>
        </w:sdtPr>
        <w:sdtContent>
          <w:customXmlInsRangeEnd w:id="1620"/>
          <w:ins w:id="1621" w:author="Muhammad Subarkah" w:date="2024-12-10T13:09:00Z" w16du:dateUtc="2024-12-10T06:09:00Z">
            <w:r w:rsidR="004B3114">
              <w:rPr>
                <w:i w:val="0"/>
                <w:iCs w:val="0"/>
                <w:color w:val="auto"/>
                <w:sz w:val="24"/>
                <w:szCs w:val="24"/>
              </w:rPr>
              <w:fldChar w:fldCharType="begin"/>
            </w:r>
            <w:r w:rsidR="004B3114">
              <w:rPr>
                <w:i w:val="0"/>
                <w:iCs w:val="0"/>
                <w:color w:val="auto"/>
                <w:sz w:val="24"/>
                <w:szCs w:val="24"/>
                <w:lang w:val="en-US"/>
              </w:rPr>
              <w:instrText xml:space="preserve"> CITATION Hon13 \l 1033 </w:instrText>
            </w:r>
          </w:ins>
          <w:r w:rsidR="004B3114">
            <w:rPr>
              <w:i w:val="0"/>
              <w:iCs w:val="0"/>
              <w:color w:val="auto"/>
              <w:sz w:val="24"/>
              <w:szCs w:val="24"/>
            </w:rPr>
            <w:fldChar w:fldCharType="separate"/>
          </w:r>
          <w:r w:rsidR="00FB6838" w:rsidRPr="00FB6838">
            <w:rPr>
              <w:noProof/>
              <w:color w:val="auto"/>
              <w:sz w:val="24"/>
              <w:szCs w:val="24"/>
              <w:lang w:val="en-US"/>
            </w:rPr>
            <w:t>(Honeywell, 2013)</w:t>
          </w:r>
          <w:ins w:id="1622" w:author="Muhammad Subarkah" w:date="2024-12-10T13:09:00Z" w16du:dateUtc="2024-12-10T06:09:00Z">
            <w:r w:rsidR="004B3114">
              <w:rPr>
                <w:i w:val="0"/>
                <w:iCs w:val="0"/>
                <w:color w:val="auto"/>
                <w:sz w:val="24"/>
                <w:szCs w:val="24"/>
              </w:rPr>
              <w:fldChar w:fldCharType="end"/>
            </w:r>
          </w:ins>
          <w:customXmlInsRangeStart w:id="1623" w:author="Muhammad Subarkah" w:date="2024-12-10T13:09:00Z"/>
        </w:sdtContent>
      </w:sdt>
      <w:customXmlInsRangeEnd w:id="1623"/>
      <w:del w:id="1624" w:author="Muhammad Subarkah" w:date="2024-12-10T13:06:00Z" w16du:dateUtc="2024-12-10T06:06:00Z">
        <w:r w:rsidRPr="001B4700" w:rsidDel="004B3114">
          <w:rPr>
            <w:i w:val="0"/>
            <w:iCs w:val="0"/>
            <w:color w:val="auto"/>
            <w:sz w:val="24"/>
            <w:szCs w:val="24"/>
          </w:rPr>
          <w:delText xml:space="preserve"> (Smorgasbord, 2021)</w:delText>
        </w:r>
      </w:del>
    </w:p>
    <w:p w14:paraId="6DE849F8" w14:textId="77777777" w:rsidR="00DE1FDB" w:rsidRDefault="003E6657">
      <w:pPr>
        <w:spacing w:after="0"/>
        <w:ind w:left="567" w:firstLine="567"/>
        <w:rPr>
          <w:moveTo w:id="1625" w:author="Muhammad Subarkah" w:date="2024-12-04T13:13:00Z" w16du:dateUtc="2024-12-04T06:13:00Z"/>
        </w:rPr>
        <w:pPrChange w:id="1626" w:author="Muhammad Subarkah" w:date="2024-12-10T23:11:00Z" w16du:dateUtc="2024-12-10T16:11:00Z">
          <w:pPr>
            <w:spacing w:after="0"/>
            <w:ind w:left="1080" w:firstLine="480"/>
          </w:pPr>
        </w:pPrChange>
      </w:pPr>
      <w:r w:rsidRPr="001B4700">
        <w:t xml:space="preserve">Sensor ini menggunakan protokol I2C untuk mengirim data dengan akurasi </w:t>
      </w:r>
      <w:r w:rsidR="00206A0A" w:rsidRPr="001B4700">
        <w:t xml:space="preserve">1.3-8 </w:t>
      </w:r>
      <w:proofErr w:type="spellStart"/>
      <w:r w:rsidR="00206A0A" w:rsidRPr="001B4700">
        <w:t>Gauss</w:t>
      </w:r>
      <w:proofErr w:type="spellEnd"/>
      <w:r w:rsidR="00206A0A" w:rsidRPr="001B4700">
        <w:t xml:space="preserve"> dengan mikrokontroler. </w:t>
      </w:r>
      <w:r w:rsidR="002F3A9A" w:rsidRPr="001B4700">
        <w:t>Selain itu, se</w:t>
      </w:r>
      <w:r w:rsidR="001E7158" w:rsidRPr="001B4700">
        <w:t>n</w:t>
      </w:r>
      <w:r w:rsidR="002F3A9A" w:rsidRPr="001B4700">
        <w:t xml:space="preserve">sor ini juga memiliki </w:t>
      </w:r>
      <w:proofErr w:type="spellStart"/>
      <w:r w:rsidR="002F3A9A" w:rsidRPr="001B4700">
        <w:t>pin</w:t>
      </w:r>
      <w:proofErr w:type="spellEnd"/>
      <w:r w:rsidR="002F3A9A" w:rsidRPr="001B4700">
        <w:t xml:space="preserve"> DRDY (Data Ready) sebagai </w:t>
      </w:r>
      <w:proofErr w:type="spellStart"/>
      <w:r w:rsidR="002F3A9A" w:rsidRPr="001B4700">
        <w:t>pin</w:t>
      </w:r>
      <w:proofErr w:type="spellEnd"/>
      <w:r w:rsidR="002F3A9A" w:rsidRPr="001B4700">
        <w:t xml:space="preserve"> penunjuk ketika data siap dikirim. Ini berguna jika ingin mengambil data frekuensi tinggi.</w:t>
      </w:r>
      <w:moveToRangeStart w:id="1627" w:author="Muhammad Subarkah" w:date="2024-12-04T13:13:00Z" w:name="move184210433"/>
    </w:p>
    <w:p w14:paraId="036A9154" w14:textId="2493F8A9" w:rsidR="00DE1FDB" w:rsidRPr="001B4700" w:rsidRDefault="00DE1FDB">
      <w:pPr>
        <w:pStyle w:val="Heading3"/>
        <w:numPr>
          <w:ilvl w:val="0"/>
          <w:numId w:val="54"/>
        </w:numPr>
        <w:ind w:left="1134" w:hanging="567"/>
        <w:rPr>
          <w:moveTo w:id="1628" w:author="Muhammad Subarkah" w:date="2024-12-04T13:13:00Z" w16du:dateUtc="2024-12-04T06:13:00Z"/>
        </w:rPr>
        <w:pPrChange w:id="1629" w:author="Muhammad Subarkah" w:date="2024-12-10T23:11:00Z" w16du:dateUtc="2024-12-10T16:11:00Z">
          <w:pPr>
            <w:pStyle w:val="Heading3"/>
          </w:pPr>
        </w:pPrChange>
      </w:pPr>
      <w:bookmarkStart w:id="1630" w:name="_Toc184828313"/>
      <w:moveTo w:id="1631" w:author="Muhammad Subarkah" w:date="2024-12-04T13:13:00Z" w16du:dateUtc="2024-12-04T06:13:00Z">
        <w:r w:rsidRPr="001B4700">
          <w:t>Protokol Komunikasi I2C</w:t>
        </w:r>
        <w:bookmarkEnd w:id="1630"/>
      </w:moveTo>
    </w:p>
    <w:p w14:paraId="2A55FC17" w14:textId="77777777" w:rsidR="00DE1FDB" w:rsidRPr="001B4700" w:rsidRDefault="00DE1FDB">
      <w:pPr>
        <w:spacing w:after="0"/>
        <w:ind w:left="567" w:firstLine="567"/>
        <w:rPr>
          <w:moveTo w:id="1632" w:author="Muhammad Subarkah" w:date="2024-12-04T13:13:00Z" w16du:dateUtc="2024-12-04T06:13:00Z"/>
        </w:rPr>
        <w:pPrChange w:id="1633" w:author="Muhammad Subarkah" w:date="2024-12-10T23:11:00Z" w16du:dateUtc="2024-12-10T16:11:00Z">
          <w:pPr>
            <w:spacing w:after="0"/>
            <w:ind w:left="1134" w:firstLine="426"/>
          </w:pPr>
        </w:pPrChange>
      </w:pPr>
      <w:proofErr w:type="spellStart"/>
      <w:moveTo w:id="1634" w:author="Muhammad Subarkah" w:date="2024-12-04T13:13:00Z" w16du:dateUtc="2024-12-04T06:13:00Z">
        <w:r w:rsidRPr="003962BE">
          <w:rPr>
            <w:i/>
            <w:iCs/>
          </w:rPr>
          <w:t>Inter</w:t>
        </w:r>
        <w:proofErr w:type="spellEnd"/>
        <w:r w:rsidRPr="003962BE">
          <w:rPr>
            <w:i/>
            <w:iCs/>
          </w:rPr>
          <w:t xml:space="preserve"> </w:t>
        </w:r>
        <w:proofErr w:type="spellStart"/>
        <w:r w:rsidRPr="003962BE">
          <w:rPr>
            <w:i/>
            <w:iCs/>
          </w:rPr>
          <w:t>Integrated</w:t>
        </w:r>
        <w:proofErr w:type="spellEnd"/>
        <w:r w:rsidRPr="003962BE">
          <w:rPr>
            <w:i/>
            <w:iCs/>
          </w:rPr>
          <w:t xml:space="preserve"> </w:t>
        </w:r>
        <w:proofErr w:type="spellStart"/>
        <w:r w:rsidRPr="003962BE">
          <w:rPr>
            <w:i/>
            <w:iCs/>
          </w:rPr>
          <w:t>Circuit</w:t>
        </w:r>
        <w:proofErr w:type="spellEnd"/>
        <w:r w:rsidRPr="001B4700">
          <w:t xml:space="preserve"> atau disingkat I2C merupakan protokol komunikasi bus dua jalur, jalur SDA atau Data dan jalur SCL atau </w:t>
        </w:r>
        <w:proofErr w:type="spellStart"/>
        <w:r w:rsidRPr="003962BE">
          <w:rPr>
            <w:i/>
            <w:iCs/>
          </w:rPr>
          <w:t>Clock</w:t>
        </w:r>
        <w:proofErr w:type="spellEnd"/>
        <w:r w:rsidRPr="001B4700">
          <w:t xml:space="preserve"> (waktu). Protokol ini dapat dipakai beberapa perangkat </w:t>
        </w:r>
        <w:proofErr w:type="spellStart"/>
        <w:r w:rsidRPr="003962BE">
          <w:rPr>
            <w:i/>
            <w:iCs/>
          </w:rPr>
          <w:t>slave</w:t>
        </w:r>
        <w:proofErr w:type="spellEnd"/>
        <w:r w:rsidRPr="001B4700">
          <w:t xml:space="preserve"> dalam satu jalur. Dan apabila terdapat beberapa perangkat yang tersambung dalam satu I2C, </w:t>
        </w:r>
        <w:r w:rsidRPr="001B4700">
          <w:lastRenderedPageBreak/>
          <w:t xml:space="preserve">semua perangkat terhubung ke jalur SDA dan SCL yang sama dari I2C tersebut. </w:t>
        </w:r>
      </w:moveTo>
    </w:p>
    <w:p w14:paraId="3FB4B727" w14:textId="77777777" w:rsidR="00DE1FDB" w:rsidRPr="001B4700" w:rsidRDefault="00DE1FDB">
      <w:pPr>
        <w:spacing w:after="0"/>
        <w:ind w:left="567" w:firstLine="567"/>
        <w:rPr>
          <w:moveTo w:id="1635" w:author="Muhammad Subarkah" w:date="2024-12-04T13:13:00Z" w16du:dateUtc="2024-12-04T06:13:00Z"/>
        </w:rPr>
        <w:pPrChange w:id="1636" w:author="Muhammad Subarkah" w:date="2024-12-10T23:11:00Z" w16du:dateUtc="2024-12-10T16:11:00Z">
          <w:pPr>
            <w:spacing w:after="0"/>
            <w:ind w:left="1134" w:firstLine="426"/>
          </w:pPr>
        </w:pPrChange>
      </w:pPr>
      <w:moveTo w:id="1637" w:author="Muhammad Subarkah" w:date="2024-12-04T13:13:00Z" w16du:dateUtc="2024-12-04T06:13:00Z">
        <w:r w:rsidRPr="001B4700">
          <w:t xml:space="preserve">Komunikasi jenis ini bersifat </w:t>
        </w:r>
        <w:proofErr w:type="spellStart"/>
        <w:r w:rsidRPr="001B4700">
          <w:rPr>
            <w:i/>
            <w:iCs/>
          </w:rPr>
          <w:t>synchronus</w:t>
        </w:r>
        <w:proofErr w:type="spellEnd"/>
        <w:r w:rsidRPr="001B4700">
          <w:rPr>
            <w:i/>
            <w:iCs/>
          </w:rPr>
          <w:t xml:space="preserve"> </w:t>
        </w:r>
        <w:proofErr w:type="spellStart"/>
        <w:r w:rsidRPr="001B4700">
          <w:rPr>
            <w:i/>
            <w:iCs/>
          </w:rPr>
          <w:t>half</w:t>
        </w:r>
        <w:proofErr w:type="spellEnd"/>
        <w:r w:rsidRPr="001B4700">
          <w:rPr>
            <w:i/>
            <w:iCs/>
          </w:rPr>
          <w:t xml:space="preserve"> </w:t>
        </w:r>
        <w:proofErr w:type="spellStart"/>
        <w:r w:rsidRPr="001B4700">
          <w:rPr>
            <w:i/>
            <w:iCs/>
          </w:rPr>
          <w:t>duplex</w:t>
        </w:r>
        <w:proofErr w:type="spellEnd"/>
        <w:r w:rsidRPr="001B4700">
          <w:rPr>
            <w:i/>
            <w:iCs/>
          </w:rPr>
          <w:t xml:space="preserve"> </w:t>
        </w:r>
        <w:proofErr w:type="spellStart"/>
        <w:r w:rsidRPr="001B4700">
          <w:rPr>
            <w:i/>
            <w:iCs/>
          </w:rPr>
          <w:t>bidirectional</w:t>
        </w:r>
        <w:proofErr w:type="spellEnd"/>
        <w:r w:rsidRPr="001B4700">
          <w:t>, yang artinya penggunaan jalur data dilakukan secara bergantian antar (</w:t>
        </w:r>
        <w:proofErr w:type="spellStart"/>
        <w:r w:rsidRPr="001B4700">
          <w:rPr>
            <w:i/>
            <w:iCs/>
          </w:rPr>
          <w:t>half</w:t>
        </w:r>
        <w:proofErr w:type="spellEnd"/>
        <w:r w:rsidRPr="001B4700">
          <w:rPr>
            <w:i/>
            <w:iCs/>
          </w:rPr>
          <w:t xml:space="preserve"> </w:t>
        </w:r>
        <w:proofErr w:type="spellStart"/>
        <w:r w:rsidRPr="001B4700">
          <w:rPr>
            <w:i/>
            <w:iCs/>
          </w:rPr>
          <w:t>duplex</w:t>
        </w:r>
        <w:proofErr w:type="spellEnd"/>
        <w:r w:rsidRPr="001B4700">
          <w:t>) dan komunikasi data dapat dilakukan antar perangkat (</w:t>
        </w:r>
        <w:proofErr w:type="spellStart"/>
        <w:r w:rsidRPr="001B4700">
          <w:rPr>
            <w:i/>
            <w:iCs/>
          </w:rPr>
          <w:t>bidirectional</w:t>
        </w:r>
        <w:proofErr w:type="spellEnd"/>
        <w:r w:rsidRPr="001B4700">
          <w:t xml:space="preserve">) serta bentuk datanya blok atau </w:t>
        </w:r>
        <w:proofErr w:type="spellStart"/>
        <w:r w:rsidRPr="001B4700">
          <w:t>s</w:t>
        </w:r>
        <w:r w:rsidRPr="001B4700">
          <w:rPr>
            <w:i/>
            <w:iCs/>
          </w:rPr>
          <w:t>ynchronus</w:t>
        </w:r>
        <w:proofErr w:type="spellEnd"/>
        <w:r w:rsidRPr="001B4700">
          <w:t>. Dua jalur SDA dan SCL pada protokol komunikasi I2C berperan sebagai berikut:</w:t>
        </w:r>
      </w:moveTo>
    </w:p>
    <w:p w14:paraId="12E320DF" w14:textId="77777777" w:rsidR="00DE1FDB" w:rsidRPr="001B4700" w:rsidRDefault="00DE1FDB">
      <w:pPr>
        <w:pStyle w:val="ListParagraph"/>
        <w:numPr>
          <w:ilvl w:val="2"/>
          <w:numId w:val="1"/>
        </w:numPr>
        <w:spacing w:after="0"/>
        <w:ind w:left="1134" w:hanging="567"/>
        <w:rPr>
          <w:moveTo w:id="1638" w:author="Muhammad Subarkah" w:date="2024-12-04T13:13:00Z" w16du:dateUtc="2024-12-04T06:13:00Z"/>
        </w:rPr>
        <w:pPrChange w:id="1639" w:author="Muhammad Subarkah" w:date="2024-12-10T23:11:00Z" w16du:dateUtc="2024-12-10T16:11:00Z">
          <w:pPr>
            <w:pStyle w:val="ListParagraph"/>
            <w:numPr>
              <w:ilvl w:val="2"/>
              <w:numId w:val="1"/>
            </w:numPr>
            <w:spacing w:after="0"/>
            <w:ind w:left="1560" w:hanging="360"/>
          </w:pPr>
        </w:pPrChange>
      </w:pPr>
      <w:moveTo w:id="1640" w:author="Muhammad Subarkah" w:date="2024-12-04T13:13:00Z" w16du:dateUtc="2024-12-04T06:13:00Z">
        <w:r w:rsidRPr="001B4700">
          <w:rPr>
            <w:i/>
            <w:iCs/>
          </w:rPr>
          <w:t>Serial Data Line</w:t>
        </w:r>
        <w:r w:rsidRPr="001B4700">
          <w:t xml:space="preserve"> (SDA)</w:t>
        </w:r>
      </w:moveTo>
    </w:p>
    <w:p w14:paraId="2E70CC5A" w14:textId="77777777" w:rsidR="00DE1FDB" w:rsidRPr="001B4700" w:rsidRDefault="00DE1FDB">
      <w:pPr>
        <w:pStyle w:val="ListParagraph"/>
        <w:spacing w:after="0"/>
        <w:ind w:left="567" w:firstLine="567"/>
        <w:rPr>
          <w:moveTo w:id="1641" w:author="Muhammad Subarkah" w:date="2024-12-04T13:13:00Z" w16du:dateUtc="2024-12-04T06:13:00Z"/>
        </w:rPr>
        <w:pPrChange w:id="1642" w:author="Muhammad Subarkah" w:date="2024-12-10T23:11:00Z" w16du:dateUtc="2024-12-10T16:11:00Z">
          <w:pPr>
            <w:pStyle w:val="ListParagraph"/>
            <w:spacing w:after="0"/>
            <w:ind w:left="1560" w:firstLine="425"/>
          </w:pPr>
        </w:pPrChange>
      </w:pPr>
      <w:moveTo w:id="1643" w:author="Muhammad Subarkah" w:date="2024-12-04T13:13:00Z" w16du:dateUtc="2024-12-04T06:13:00Z">
        <w:r w:rsidRPr="001B4700">
          <w:rPr>
            <w:i/>
            <w:iCs/>
          </w:rPr>
          <w:t>Serial data</w:t>
        </w:r>
        <w:r w:rsidRPr="001B4700">
          <w:t xml:space="preserve"> digunakan sebagai jalur komunikasi data utama antar perangkat. Jalur data ini bersifat dua arah, sehingga perangkat tersambung dapat saling mengirim data. Karena protokol ini dapat memiliki beberapa perangkat sekaligus, tiap perangkat dengan komunikasi ini memiliki identitas unik berformat </w:t>
        </w:r>
        <w:proofErr w:type="spellStart"/>
        <w:r w:rsidRPr="001B4700">
          <w:rPr>
            <w:i/>
            <w:iCs/>
          </w:rPr>
          <w:t>hexadecimal</w:t>
        </w:r>
        <w:proofErr w:type="spellEnd"/>
        <w:r w:rsidRPr="001B4700">
          <w:t xml:space="preserve"> yang telah ditentukan oleh pihak manufaktur, contohnya adalah 0x27 untuk alamat layar kristal LCD.</w:t>
        </w:r>
      </w:moveTo>
    </w:p>
    <w:p w14:paraId="385C5B28" w14:textId="77777777" w:rsidR="00DE1FDB" w:rsidRPr="001B4700" w:rsidRDefault="00DE1FDB">
      <w:pPr>
        <w:pStyle w:val="ListParagraph"/>
        <w:numPr>
          <w:ilvl w:val="2"/>
          <w:numId w:val="1"/>
        </w:numPr>
        <w:spacing w:after="0"/>
        <w:ind w:left="1134" w:hanging="567"/>
        <w:rPr>
          <w:moveTo w:id="1644" w:author="Muhammad Subarkah" w:date="2024-12-04T13:13:00Z" w16du:dateUtc="2024-12-04T06:13:00Z"/>
          <w:color w:val="FF0000"/>
        </w:rPr>
        <w:pPrChange w:id="1645" w:author="Muhammad Subarkah" w:date="2024-12-10T23:12:00Z" w16du:dateUtc="2024-12-10T16:12:00Z">
          <w:pPr>
            <w:pStyle w:val="ListParagraph"/>
            <w:numPr>
              <w:ilvl w:val="2"/>
              <w:numId w:val="1"/>
            </w:numPr>
            <w:spacing w:after="0"/>
            <w:ind w:left="1560" w:hanging="360"/>
          </w:pPr>
        </w:pPrChange>
      </w:pPr>
      <w:moveTo w:id="1646" w:author="Muhammad Subarkah" w:date="2024-12-04T13:13:00Z" w16du:dateUtc="2024-12-04T06:13:00Z">
        <w:r w:rsidRPr="001B4700">
          <w:rPr>
            <w:i/>
            <w:iCs/>
          </w:rPr>
          <w:t xml:space="preserve">Serial </w:t>
        </w:r>
        <w:proofErr w:type="spellStart"/>
        <w:r w:rsidRPr="001B4700">
          <w:rPr>
            <w:i/>
            <w:iCs/>
          </w:rPr>
          <w:t>Clock</w:t>
        </w:r>
        <w:proofErr w:type="spellEnd"/>
        <w:r w:rsidRPr="001B4700">
          <w:rPr>
            <w:i/>
            <w:iCs/>
          </w:rPr>
          <w:t xml:space="preserve"> Line </w:t>
        </w:r>
        <w:r w:rsidRPr="001B4700">
          <w:t>(SCL)</w:t>
        </w:r>
      </w:moveTo>
    </w:p>
    <w:p w14:paraId="4A21EBCA" w14:textId="77777777" w:rsidR="00DE1FDB" w:rsidDel="00596781" w:rsidRDefault="00DE1FDB">
      <w:pPr>
        <w:pStyle w:val="ListParagraph"/>
        <w:spacing w:after="0"/>
        <w:ind w:left="567" w:firstLine="567"/>
        <w:rPr>
          <w:del w:id="1647" w:author="Muhammad Subarkah" w:date="2024-12-04T13:13:00Z" w16du:dateUtc="2024-12-04T06:13:00Z"/>
        </w:rPr>
        <w:pPrChange w:id="1648" w:author="Muhammad Subarkah" w:date="2024-12-10T23:12:00Z" w16du:dateUtc="2024-12-10T16:12:00Z">
          <w:pPr>
            <w:pStyle w:val="ListParagraph"/>
            <w:spacing w:after="0"/>
            <w:ind w:left="1560" w:firstLine="425"/>
          </w:pPr>
        </w:pPrChange>
      </w:pPr>
      <w:moveTo w:id="1649" w:author="Muhammad Subarkah" w:date="2024-12-04T13:13:00Z" w16du:dateUtc="2024-12-04T06:13:00Z">
        <w:r w:rsidRPr="001B4700">
          <w:rPr>
            <w:i/>
            <w:iCs/>
          </w:rPr>
          <w:t xml:space="preserve">Serial </w:t>
        </w:r>
        <w:proofErr w:type="spellStart"/>
        <w:r w:rsidRPr="001B4700">
          <w:rPr>
            <w:i/>
            <w:iCs/>
          </w:rPr>
          <w:t>clock</w:t>
        </w:r>
        <w:proofErr w:type="spellEnd"/>
        <w:r w:rsidRPr="001B4700">
          <w:t xml:space="preserve"> digunakan sebagai jalur sinyal ketukan agar komunikasi tetap sinkron dalam ketukan yang sama. Dalam komunikasi I2C, Fadhillah (2021) menyatakan sinyal ini dikirim oleh master yang akan dipakai oleh semua perangkat dalam satu I2C tersebut.</w:t>
        </w:r>
      </w:moveTo>
    </w:p>
    <w:p w14:paraId="1E05F550" w14:textId="77777777" w:rsidR="00596781" w:rsidRDefault="00596781">
      <w:pPr>
        <w:pStyle w:val="ListParagraph"/>
        <w:spacing w:after="0"/>
        <w:ind w:left="567" w:firstLine="567"/>
        <w:rPr>
          <w:ins w:id="1650" w:author="Muhammad Subarkah" w:date="2024-12-10T15:40:00Z" w16du:dateUtc="2024-12-10T08:40:00Z"/>
        </w:rPr>
        <w:pPrChange w:id="1651" w:author="Muhammad Subarkah" w:date="2024-12-10T23:12:00Z" w16du:dateUtc="2024-12-10T16:12:00Z">
          <w:pPr>
            <w:pStyle w:val="ListParagraph"/>
            <w:spacing w:after="0"/>
            <w:ind w:left="1560" w:firstLine="425"/>
          </w:pPr>
        </w:pPrChange>
      </w:pPr>
    </w:p>
    <w:p w14:paraId="2E151119" w14:textId="0C62F602" w:rsidR="008935C5" w:rsidRDefault="008935C5">
      <w:pPr>
        <w:spacing w:line="259" w:lineRule="auto"/>
        <w:jc w:val="left"/>
        <w:rPr>
          <w:ins w:id="1652" w:author="Muhammad Subarkah" w:date="2024-12-11T01:30:00Z" w16du:dateUtc="2024-12-10T18:30:00Z"/>
        </w:rPr>
      </w:pPr>
      <w:bookmarkStart w:id="1653" w:name="_Toc184768953"/>
      <w:bookmarkEnd w:id="1653"/>
      <w:moveToRangeEnd w:id="1627"/>
      <w:ins w:id="1654" w:author="Muhammad Subarkah" w:date="2024-12-11T01:30:00Z" w16du:dateUtc="2024-12-10T18:30:00Z">
        <w:r>
          <w:br w:type="page"/>
        </w:r>
      </w:ins>
    </w:p>
    <w:p w14:paraId="4B8472BB" w14:textId="77777777" w:rsidR="00553C61" w:rsidDel="00725581" w:rsidRDefault="00553C61">
      <w:pPr>
        <w:pStyle w:val="ListParagraph"/>
        <w:spacing w:after="0"/>
        <w:ind w:left="1560" w:firstLine="425"/>
        <w:rPr>
          <w:del w:id="1655" w:author="Muhammad Subarkah" w:date="2024-12-10T23:12:00Z" w16du:dateUtc="2024-12-10T16:12:00Z"/>
        </w:rPr>
        <w:pPrChange w:id="1656" w:author="Muhammad Subarkah" w:date="2024-12-04T13:13:00Z" w16du:dateUtc="2024-12-04T06:13:00Z">
          <w:pPr>
            <w:spacing w:after="0"/>
            <w:ind w:left="1134" w:firstLine="426"/>
          </w:pPr>
        </w:pPrChange>
      </w:pPr>
      <w:bookmarkStart w:id="1657" w:name="_Toc184828314"/>
      <w:bookmarkEnd w:id="1657"/>
    </w:p>
    <w:p w14:paraId="7DB98156" w14:textId="301B3310" w:rsidR="007102C3" w:rsidRPr="001B4700" w:rsidRDefault="007102C3">
      <w:pPr>
        <w:pStyle w:val="Heading3"/>
        <w:numPr>
          <w:ilvl w:val="0"/>
          <w:numId w:val="54"/>
        </w:numPr>
        <w:ind w:left="1134" w:hanging="567"/>
        <w:pPrChange w:id="1658" w:author="Muhammad Subarkah" w:date="2024-12-10T23:12:00Z" w16du:dateUtc="2024-12-10T16:12:00Z">
          <w:pPr>
            <w:pStyle w:val="Heading3"/>
          </w:pPr>
        </w:pPrChange>
      </w:pPr>
      <w:bookmarkStart w:id="1659" w:name="_Toc184828315"/>
      <w:r w:rsidRPr="001B4700">
        <w:t>Motor DC</w:t>
      </w:r>
      <w:bookmarkEnd w:id="1659"/>
    </w:p>
    <w:p w14:paraId="10F81EED" w14:textId="4240A477" w:rsidR="00574119" w:rsidRPr="001B4700" w:rsidRDefault="00574119">
      <w:pPr>
        <w:pStyle w:val="ListParagraph"/>
        <w:spacing w:after="0"/>
        <w:ind w:left="567" w:firstLine="567"/>
        <w:pPrChange w:id="1660" w:author="Muhammad Subarkah" w:date="2024-12-10T23:12:00Z" w16du:dateUtc="2024-12-10T16:12:00Z">
          <w:pPr>
            <w:pStyle w:val="ListParagraph"/>
            <w:spacing w:after="0"/>
            <w:ind w:left="1134" w:firstLine="426"/>
          </w:pPr>
        </w:pPrChange>
      </w:pPr>
      <w:r w:rsidRPr="001B4700">
        <w:t>Motor DC</w:t>
      </w:r>
      <w:r w:rsidR="000C620A">
        <w:t xml:space="preserve"> (</w:t>
      </w:r>
      <w:proofErr w:type="spellStart"/>
      <w:r w:rsidR="000C620A" w:rsidRPr="000C620A">
        <w:rPr>
          <w:i/>
          <w:iCs/>
        </w:rPr>
        <w:t>Dir</w:t>
      </w:r>
      <w:bookmarkStart w:id="1661" w:name="OLE_LINK48"/>
      <w:r w:rsidR="000C620A" w:rsidRPr="000C620A">
        <w:rPr>
          <w:i/>
          <w:iCs/>
        </w:rPr>
        <w:t>e</w:t>
      </w:r>
      <w:bookmarkEnd w:id="1661"/>
      <w:r w:rsidR="000C620A" w:rsidRPr="000C620A">
        <w:rPr>
          <w:i/>
          <w:iCs/>
        </w:rPr>
        <w:t>ct</w:t>
      </w:r>
      <w:proofErr w:type="spellEnd"/>
      <w:r w:rsidR="000C620A" w:rsidRPr="000C620A">
        <w:rPr>
          <w:i/>
          <w:iCs/>
        </w:rPr>
        <w:t xml:space="preserve"> </w:t>
      </w:r>
      <w:proofErr w:type="spellStart"/>
      <w:r w:rsidR="000C620A" w:rsidRPr="000C620A">
        <w:rPr>
          <w:i/>
          <w:iCs/>
        </w:rPr>
        <w:t>Current</w:t>
      </w:r>
      <w:proofErr w:type="spellEnd"/>
      <w:r w:rsidR="000C620A">
        <w:t>)</w:t>
      </w:r>
      <w:r w:rsidRPr="001B4700">
        <w:t xml:space="preserve"> merupakan </w:t>
      </w:r>
      <w:proofErr w:type="spellStart"/>
      <w:r w:rsidRPr="001B4700">
        <w:t>aktuator</w:t>
      </w:r>
      <w:proofErr w:type="spellEnd"/>
      <w:r w:rsidR="004C7416">
        <w:t xml:space="preserve"> yang memanfaatkan gaya</w:t>
      </w:r>
      <w:r w:rsidRPr="001B4700">
        <w:t xml:space="preserve"> elektromagnetik</w:t>
      </w:r>
      <w:r w:rsidR="004C7416">
        <w:t xml:space="preserve">, bekerja dengan </w:t>
      </w:r>
      <w:proofErr w:type="spellStart"/>
      <w:r w:rsidR="004C7416">
        <w:t>mengkonversi</w:t>
      </w:r>
      <w:proofErr w:type="spellEnd"/>
      <w:r w:rsidRPr="001B4700">
        <w:t xml:space="preserve"> tenaga listrik menjadi tenaga mekanik, khususnya gerakan berputar. </w:t>
      </w:r>
    </w:p>
    <w:p w14:paraId="19C73328" w14:textId="6A565FF5" w:rsidR="00574119" w:rsidRPr="001B4700" w:rsidRDefault="00574119">
      <w:pPr>
        <w:pStyle w:val="Caption"/>
        <w:spacing w:after="0"/>
        <w:ind w:left="567"/>
        <w:rPr>
          <w:i w:val="0"/>
          <w:iCs w:val="0"/>
          <w:color w:val="auto"/>
          <w:sz w:val="24"/>
          <w:szCs w:val="24"/>
        </w:rPr>
        <w:pPrChange w:id="1662" w:author="Muhammad Subarkah" w:date="2024-12-10T23:12:00Z" w16du:dateUtc="2024-12-10T16:12:00Z">
          <w:pPr>
            <w:pStyle w:val="Caption"/>
            <w:spacing w:after="0"/>
            <w:ind w:left="1134"/>
          </w:pPr>
        </w:pPrChange>
      </w:pPr>
      <w:bookmarkStart w:id="1663" w:name="_Toc156730741"/>
      <w:bookmarkStart w:id="1664" w:name="_Toc159964801"/>
      <w:bookmarkStart w:id="1665" w:name="_Toc168870534"/>
      <w:bookmarkStart w:id="1666" w:name="_Toc177465736"/>
      <w:bookmarkStart w:id="1667" w:name="_Toc179812260"/>
      <w:bookmarkStart w:id="1668" w:name="_Toc179883281"/>
      <w:bookmarkStart w:id="1669" w:name="_Toc181577684"/>
      <w:bookmarkStart w:id="1670" w:name="_Toc184742793"/>
      <w:bookmarkStart w:id="1671" w:name="_Toc184828409"/>
      <w:r w:rsidRPr="001B4700">
        <w:rPr>
          <w:i w:val="0"/>
          <w:iCs w:val="0"/>
          <w:color w:val="auto"/>
          <w:sz w:val="24"/>
          <w:szCs w:val="24"/>
        </w:rPr>
        <w:t xml:space="preserve">Gambar </w:t>
      </w:r>
      <w:r w:rsidR="001A7DBD" w:rsidRPr="001B4700">
        <w:rPr>
          <w:i w:val="0"/>
          <w:iCs w:val="0"/>
          <w:color w:val="auto"/>
          <w:sz w:val="24"/>
          <w:szCs w:val="24"/>
        </w:rPr>
        <w:fldChar w:fldCharType="begin"/>
      </w:r>
      <w:r w:rsidR="001A7DBD" w:rsidRPr="001B4700">
        <w:rPr>
          <w:i w:val="0"/>
          <w:iCs w:val="0"/>
          <w:color w:val="auto"/>
          <w:sz w:val="24"/>
          <w:szCs w:val="24"/>
        </w:rPr>
        <w:instrText xml:space="preserve"> SEQ Gambar \* ARABIC </w:instrText>
      </w:r>
      <w:r w:rsidR="001A7DBD" w:rsidRPr="001B4700">
        <w:rPr>
          <w:i w:val="0"/>
          <w:iCs w:val="0"/>
          <w:color w:val="auto"/>
          <w:sz w:val="24"/>
          <w:szCs w:val="24"/>
        </w:rPr>
        <w:fldChar w:fldCharType="separate"/>
      </w:r>
      <w:ins w:id="1672" w:author="Muhammad Subarkah" w:date="2024-12-19T13:03:00Z" w16du:dateUtc="2024-12-19T06:03:00Z">
        <w:r w:rsidR="0021290A">
          <w:rPr>
            <w:i w:val="0"/>
            <w:iCs w:val="0"/>
            <w:noProof/>
            <w:color w:val="auto"/>
            <w:sz w:val="24"/>
            <w:szCs w:val="24"/>
          </w:rPr>
          <w:t>7</w:t>
        </w:r>
      </w:ins>
      <w:del w:id="1673" w:author="Muhammad Subarkah" w:date="2024-12-10T22:49:00Z" w16du:dateUtc="2024-12-10T15:49:00Z">
        <w:r w:rsidR="00916A33" w:rsidDel="00AF5429">
          <w:rPr>
            <w:i w:val="0"/>
            <w:iCs w:val="0"/>
            <w:noProof/>
            <w:color w:val="auto"/>
            <w:sz w:val="24"/>
            <w:szCs w:val="24"/>
          </w:rPr>
          <w:delText>6</w:delText>
        </w:r>
      </w:del>
      <w:r w:rsidR="001A7DBD" w:rsidRPr="001B4700">
        <w:rPr>
          <w:i w:val="0"/>
          <w:iCs w:val="0"/>
          <w:color w:val="auto"/>
          <w:sz w:val="24"/>
          <w:szCs w:val="24"/>
        </w:rPr>
        <w:fldChar w:fldCharType="end"/>
      </w:r>
      <w:r w:rsidRPr="001B4700">
        <w:rPr>
          <w:i w:val="0"/>
          <w:iCs w:val="0"/>
          <w:color w:val="auto"/>
          <w:sz w:val="24"/>
          <w:szCs w:val="24"/>
        </w:rPr>
        <w:t xml:space="preserve">. </w:t>
      </w:r>
      <w:bookmarkEnd w:id="1663"/>
      <w:bookmarkEnd w:id="1664"/>
      <w:r w:rsidRPr="001B4700">
        <w:rPr>
          <w:i w:val="0"/>
          <w:iCs w:val="0"/>
          <w:color w:val="auto"/>
          <w:sz w:val="24"/>
          <w:szCs w:val="24"/>
        </w:rPr>
        <w:t>Motor DC</w:t>
      </w:r>
      <w:bookmarkEnd w:id="1665"/>
      <w:r w:rsidR="00424DA1" w:rsidRPr="001B4700">
        <w:rPr>
          <w:i w:val="0"/>
          <w:iCs w:val="0"/>
          <w:color w:val="auto"/>
          <w:sz w:val="24"/>
          <w:szCs w:val="24"/>
        </w:rPr>
        <w:t xml:space="preserve"> Dengan Wadah </w:t>
      </w:r>
      <w:proofErr w:type="spellStart"/>
      <w:r w:rsidR="00424DA1" w:rsidRPr="001B4700">
        <w:rPr>
          <w:color w:val="auto"/>
          <w:sz w:val="24"/>
          <w:szCs w:val="24"/>
        </w:rPr>
        <w:t>Gearbox</w:t>
      </w:r>
      <w:bookmarkEnd w:id="1666"/>
      <w:bookmarkEnd w:id="1667"/>
      <w:bookmarkEnd w:id="1668"/>
      <w:bookmarkEnd w:id="1669"/>
      <w:bookmarkEnd w:id="1670"/>
      <w:bookmarkEnd w:id="1671"/>
      <w:proofErr w:type="spellEnd"/>
    </w:p>
    <w:p w14:paraId="0A0253D6" w14:textId="3E135361" w:rsidR="00574119" w:rsidRPr="001B4700" w:rsidDel="006E1E8F" w:rsidRDefault="0054621C" w:rsidP="00901DF3">
      <w:pPr>
        <w:spacing w:after="0"/>
        <w:ind w:left="1134"/>
        <w:jc w:val="center"/>
        <w:rPr>
          <w:del w:id="1674" w:author="Muhammad Subarkah" w:date="2024-12-10T12:51:00Z" w16du:dateUtc="2024-12-10T05:51:00Z"/>
        </w:rPr>
      </w:pPr>
      <w:commentRangeStart w:id="1675"/>
      <w:del w:id="1676" w:author="Muhammad Subarkah" w:date="2024-12-10T12:51:00Z" w16du:dateUtc="2024-12-10T05:51:00Z">
        <w:r w:rsidRPr="001B4700" w:rsidDel="006E1E8F">
          <w:rPr>
            <w:i/>
            <w:iCs/>
            <w:noProof/>
          </w:rPr>
          <w:drawing>
            <wp:inline distT="0" distB="0" distL="0" distR="0" wp14:anchorId="27DAF09C" wp14:editId="1DF6F66A">
              <wp:extent cx="1668667" cy="962108"/>
              <wp:effectExtent l="0" t="0" r="0" b="0"/>
              <wp:docPr id="1691256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1703524" cy="982206"/>
                      </a:xfrm>
                      <a:prstGeom prst="rect">
                        <a:avLst/>
                      </a:prstGeom>
                      <a:noFill/>
                      <a:ln>
                        <a:noFill/>
                      </a:ln>
                    </pic:spPr>
                  </pic:pic>
                </a:graphicData>
              </a:graphic>
            </wp:inline>
          </w:drawing>
        </w:r>
        <w:commentRangeEnd w:id="1675"/>
        <w:r w:rsidR="00FE733C" w:rsidDel="006E1E8F">
          <w:rPr>
            <w:rStyle w:val="CommentReference"/>
          </w:rPr>
          <w:commentReference w:id="1675"/>
        </w:r>
      </w:del>
    </w:p>
    <w:p w14:paraId="6A55DFE0" w14:textId="77777777" w:rsidR="006E1E8F" w:rsidRDefault="006E1E8F">
      <w:pPr>
        <w:pStyle w:val="ListParagraph"/>
        <w:spacing w:after="0"/>
        <w:ind w:left="567"/>
        <w:jc w:val="center"/>
        <w:rPr>
          <w:ins w:id="1677" w:author="Muhammad Subarkah" w:date="2024-12-10T12:51:00Z" w16du:dateUtc="2024-12-10T05:51:00Z"/>
        </w:rPr>
        <w:pPrChange w:id="1678" w:author="Muhammad Subarkah" w:date="2024-12-10T23:12:00Z" w16du:dateUtc="2024-12-10T16:12:00Z">
          <w:pPr>
            <w:pStyle w:val="ListParagraph"/>
            <w:spacing w:after="0"/>
            <w:ind w:left="1134"/>
          </w:pPr>
        </w:pPrChange>
      </w:pPr>
      <w:ins w:id="1679" w:author="Muhammad Subarkah" w:date="2024-12-10T12:51:00Z" w16du:dateUtc="2024-12-10T05:51:00Z">
        <w:r>
          <w:rPr>
            <w:i/>
            <w:iCs/>
            <w:noProof/>
          </w:rPr>
          <w:drawing>
            <wp:inline distT="0" distB="0" distL="0" distR="0" wp14:anchorId="73E16618" wp14:editId="47ACEEFF">
              <wp:extent cx="2957139" cy="2787091"/>
              <wp:effectExtent l="0" t="0" r="0" b="0"/>
              <wp:docPr id="126645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b="3661"/>
                      <a:stretch/>
                    </pic:blipFill>
                    <pic:spPr bwMode="auto">
                      <a:xfrm>
                        <a:off x="0" y="0"/>
                        <a:ext cx="2973757" cy="2802754"/>
                      </a:xfrm>
                      <a:prstGeom prst="rect">
                        <a:avLst/>
                      </a:prstGeom>
                      <a:noFill/>
                      <a:ln>
                        <a:noFill/>
                      </a:ln>
                      <a:extLst>
                        <a:ext uri="{53640926-AAD7-44D8-BBD7-CCE9431645EC}">
                          <a14:shadowObscured xmlns:a14="http://schemas.microsoft.com/office/drawing/2010/main"/>
                        </a:ext>
                      </a:extLst>
                    </pic:spPr>
                  </pic:pic>
                </a:graphicData>
              </a:graphic>
            </wp:inline>
          </w:drawing>
        </w:r>
      </w:ins>
    </w:p>
    <w:p w14:paraId="1656E51A" w14:textId="46B4E709" w:rsidR="00574119" w:rsidRPr="001B4700" w:rsidRDefault="00BF3C45">
      <w:pPr>
        <w:pStyle w:val="ListParagraph"/>
        <w:spacing w:after="0"/>
        <w:ind w:left="567"/>
        <w:pPrChange w:id="1680" w:author="Muhammad Subarkah" w:date="2024-12-10T23:12:00Z" w16du:dateUtc="2024-12-10T16:12:00Z">
          <w:pPr>
            <w:pStyle w:val="ListParagraph"/>
            <w:spacing w:after="0"/>
            <w:ind w:left="1134"/>
          </w:pPr>
        </w:pPrChange>
      </w:pPr>
      <w:ins w:id="1681" w:author="Muhammad Subarkah" w:date="2024-12-11T01:59:00Z" w16du:dateUtc="2024-12-10T18:59:00Z">
        <w:r>
          <w:t>(</w:t>
        </w:r>
      </w:ins>
      <w:r w:rsidR="00C52E79" w:rsidRPr="001B4700">
        <w:t xml:space="preserve">Sumber : </w:t>
      </w:r>
      <w:ins w:id="1682" w:author="Muhammad Subarkah" w:date="2024-12-11T01:59:00Z" w16du:dateUtc="2024-12-10T18:59:00Z">
        <w:r>
          <w:rPr>
            <w:noProof/>
            <w:lang w:val="en-US"/>
          </w:rPr>
          <w:t xml:space="preserve">Inovation, </w:t>
        </w:r>
      </w:ins>
      <w:ins w:id="1683" w:author="Muhammad Subarkah" w:date="2024-12-11T02:00:00Z" w16du:dateUtc="2024-12-10T19:00:00Z">
        <w:r w:rsidR="00361A52">
          <w:rPr>
            <w:noProof/>
            <w:lang w:val="en-US"/>
          </w:rPr>
          <w:t>2024</w:t>
        </w:r>
      </w:ins>
      <w:ins w:id="1684" w:author="Muhammad Subarkah" w:date="2024-12-11T01:59:00Z" w16du:dateUtc="2024-12-10T18:59:00Z">
        <w:r>
          <w:rPr>
            <w:noProof/>
            <w:lang w:val="en-US"/>
          </w:rPr>
          <w:t>)</w:t>
        </w:r>
      </w:ins>
      <w:del w:id="1685" w:author="Muhammad Subarkah" w:date="2024-12-10T12:58:00Z" w16du:dateUtc="2024-12-10T05:58:00Z">
        <w:r w:rsidR="00C52E79" w:rsidRPr="001B4700" w:rsidDel="007B19AA">
          <w:delText>(MMRSWorkshop, 2020)</w:delText>
        </w:r>
      </w:del>
    </w:p>
    <w:p w14:paraId="034BE0B5" w14:textId="12B0FA35" w:rsidR="00574119" w:rsidRPr="001B4700" w:rsidRDefault="00FD32C1">
      <w:pPr>
        <w:spacing w:after="0"/>
        <w:ind w:left="567" w:firstLine="567"/>
        <w:pPrChange w:id="1686" w:author="Muhammad Subarkah" w:date="2024-12-10T23:12:00Z" w16du:dateUtc="2024-12-10T16:12:00Z">
          <w:pPr>
            <w:spacing w:after="0"/>
            <w:ind w:left="1080" w:firstLine="480"/>
          </w:pPr>
        </w:pPrChange>
      </w:pPr>
      <w:r w:rsidRPr="00FD32C1">
        <w:t xml:space="preserve">Pengendalian motor DC mencakup pengaturan arah dan kecepatan rotasi. Arah rotasi bisa </w:t>
      </w:r>
      <w:r w:rsidR="007F0124" w:rsidRPr="00FD32C1">
        <w:t>berlawanan arah jarum jam (</w:t>
      </w:r>
      <w:proofErr w:type="spellStart"/>
      <w:r w:rsidR="007F0124" w:rsidRPr="00FD32C1">
        <w:rPr>
          <w:i/>
          <w:iCs/>
        </w:rPr>
        <w:t>Counter</w:t>
      </w:r>
      <w:proofErr w:type="spellEnd"/>
      <w:r w:rsidR="007F0124" w:rsidRPr="00FD32C1">
        <w:rPr>
          <w:i/>
          <w:iCs/>
        </w:rPr>
        <w:t xml:space="preserve"> </w:t>
      </w:r>
      <w:proofErr w:type="spellStart"/>
      <w:r w:rsidR="007F0124" w:rsidRPr="00FD32C1">
        <w:rPr>
          <w:i/>
          <w:iCs/>
        </w:rPr>
        <w:t>Clockwise</w:t>
      </w:r>
      <w:proofErr w:type="spellEnd"/>
      <w:r w:rsidR="007F0124" w:rsidRPr="00FD32C1">
        <w:t>/CCW)</w:t>
      </w:r>
      <w:r w:rsidR="007F0124">
        <w:t xml:space="preserve"> a</w:t>
      </w:r>
      <w:bookmarkStart w:id="1687" w:name="OLE_LINK65"/>
      <w:r w:rsidR="007F0124">
        <w:t>t</w:t>
      </w:r>
      <w:bookmarkEnd w:id="1687"/>
      <w:r w:rsidR="007F0124">
        <w:t>a</w:t>
      </w:r>
      <w:r w:rsidR="007F0124" w:rsidRPr="007F0124">
        <w:t>u</w:t>
      </w:r>
      <w:r w:rsidR="007F0124">
        <w:t xml:space="preserve"> </w:t>
      </w:r>
      <w:r w:rsidRPr="00FD32C1">
        <w:t>mengikuti arah jarum jam (</w:t>
      </w:r>
      <w:proofErr w:type="spellStart"/>
      <w:r w:rsidRPr="00FD32C1">
        <w:rPr>
          <w:i/>
          <w:iCs/>
        </w:rPr>
        <w:t>Clockwise</w:t>
      </w:r>
      <w:proofErr w:type="spellEnd"/>
      <w:r w:rsidRPr="00FD32C1">
        <w:t>/CW) tergantung pada konfigurasi yang digunakan. Kecepatan rotasi dipengaruhi oleh besarnya tegangan yang dialirkan</w:t>
      </w:r>
      <w:r>
        <w:t xml:space="preserve"> serta berat beban yang digerakkan.</w:t>
      </w:r>
    </w:p>
    <w:p w14:paraId="12BCC24A" w14:textId="15994B76" w:rsidR="00AB6A32" w:rsidRPr="001B4700" w:rsidRDefault="00AB6A32">
      <w:pPr>
        <w:pStyle w:val="Heading3"/>
        <w:numPr>
          <w:ilvl w:val="0"/>
          <w:numId w:val="54"/>
        </w:numPr>
        <w:ind w:left="1134" w:hanging="567"/>
        <w:pPrChange w:id="1688" w:author="Muhammad Subarkah" w:date="2024-12-10T23:12:00Z" w16du:dateUtc="2024-12-10T16:12:00Z">
          <w:pPr>
            <w:pStyle w:val="Heading3"/>
          </w:pPr>
        </w:pPrChange>
      </w:pPr>
      <w:bookmarkStart w:id="1689" w:name="_Toc184828316"/>
      <w:proofErr w:type="spellStart"/>
      <w:r w:rsidRPr="00D159B5">
        <w:rPr>
          <w:i/>
          <w:iCs/>
        </w:rPr>
        <w:t>Driver</w:t>
      </w:r>
      <w:proofErr w:type="spellEnd"/>
      <w:r w:rsidRPr="001B4700">
        <w:t xml:space="preserve"> </w:t>
      </w:r>
      <w:r w:rsidR="00A20A44" w:rsidRPr="001B4700">
        <w:t xml:space="preserve">Motor </w:t>
      </w:r>
      <w:r w:rsidR="00B64853" w:rsidRPr="001B4700">
        <w:t>L298N</w:t>
      </w:r>
      <w:bookmarkEnd w:id="1689"/>
    </w:p>
    <w:p w14:paraId="6118056D" w14:textId="1EF06D09" w:rsidR="00FE7C39" w:rsidRPr="001B4700" w:rsidRDefault="001E6DB3">
      <w:pPr>
        <w:pStyle w:val="ListParagraph"/>
        <w:spacing w:after="0"/>
        <w:ind w:left="567" w:firstLine="567"/>
        <w:pPrChange w:id="1690" w:author="Muhammad Subarkah" w:date="2024-12-10T23:13:00Z" w16du:dateUtc="2024-12-10T16:13:00Z">
          <w:pPr>
            <w:pStyle w:val="ListParagraph"/>
            <w:spacing w:after="0"/>
            <w:ind w:left="1134" w:firstLine="360"/>
          </w:pPr>
        </w:pPrChange>
      </w:pPr>
      <w:proofErr w:type="spellStart"/>
      <w:r w:rsidRPr="00D159B5">
        <w:rPr>
          <w:i/>
          <w:iCs/>
        </w:rPr>
        <w:t>Driver</w:t>
      </w:r>
      <w:proofErr w:type="spellEnd"/>
      <w:r w:rsidRPr="001B4700">
        <w:t xml:space="preserve"> motor </w:t>
      </w:r>
      <w:r w:rsidR="00096641" w:rsidRPr="001B4700">
        <w:t>L298N</w:t>
      </w:r>
      <w:r w:rsidRPr="001B4700">
        <w:t xml:space="preserve"> merupakan komponen elektronik yang </w:t>
      </w:r>
      <w:r w:rsidR="00895443" w:rsidRPr="001B4700">
        <w:t xml:space="preserve">berfungsi untuk mengendalikan polaritas tegangan yang keluar dengan memanfaatkan </w:t>
      </w:r>
      <w:r w:rsidR="003D2C61" w:rsidRPr="001B4700">
        <w:t>IC</w:t>
      </w:r>
      <w:r w:rsidR="00AB6025" w:rsidRPr="001B4700">
        <w:t xml:space="preserve"> ST-L298N</w:t>
      </w:r>
      <w:r w:rsidR="00895443" w:rsidRPr="001B4700">
        <w:t xml:space="preserve"> dan menerapkan konfigurasi </w:t>
      </w:r>
      <w:proofErr w:type="spellStart"/>
      <w:r w:rsidR="00895443" w:rsidRPr="00D159B5">
        <w:rPr>
          <w:i/>
          <w:iCs/>
        </w:rPr>
        <w:t>dual</w:t>
      </w:r>
      <w:proofErr w:type="spellEnd"/>
      <w:r w:rsidR="00895443" w:rsidRPr="001B4700">
        <w:t xml:space="preserve"> H </w:t>
      </w:r>
      <w:proofErr w:type="spellStart"/>
      <w:r w:rsidR="00895443" w:rsidRPr="001B4700">
        <w:rPr>
          <w:i/>
          <w:iCs/>
        </w:rPr>
        <w:t>bridge</w:t>
      </w:r>
      <w:proofErr w:type="spellEnd"/>
      <w:r w:rsidR="00895443" w:rsidRPr="001B4700">
        <w:t xml:space="preserve">. </w:t>
      </w:r>
      <w:proofErr w:type="spellStart"/>
      <w:r w:rsidR="00895443" w:rsidRPr="00D159B5">
        <w:rPr>
          <w:i/>
          <w:iCs/>
        </w:rPr>
        <w:t>Driver</w:t>
      </w:r>
      <w:proofErr w:type="spellEnd"/>
      <w:r w:rsidR="00895443" w:rsidRPr="001B4700">
        <w:t xml:space="preserve"> ini dapat </w:t>
      </w:r>
      <w:r w:rsidR="00895443" w:rsidRPr="001B4700">
        <w:lastRenderedPageBreak/>
        <w:t xml:space="preserve">bekerja dengan </w:t>
      </w:r>
      <w:proofErr w:type="spellStart"/>
      <w:r w:rsidR="00895443" w:rsidRPr="00D159B5">
        <w:rPr>
          <w:i/>
          <w:iCs/>
        </w:rPr>
        <w:t>input</w:t>
      </w:r>
      <w:proofErr w:type="spellEnd"/>
      <w:r w:rsidR="00895443" w:rsidRPr="001B4700">
        <w:t xml:space="preserve"> PWM (</w:t>
      </w:r>
      <w:proofErr w:type="spellStart"/>
      <w:r w:rsidR="00895443" w:rsidRPr="001B4700">
        <w:rPr>
          <w:i/>
          <w:iCs/>
        </w:rPr>
        <w:t>Pulse</w:t>
      </w:r>
      <w:proofErr w:type="spellEnd"/>
      <w:r w:rsidR="00895443" w:rsidRPr="001B4700">
        <w:rPr>
          <w:i/>
          <w:iCs/>
        </w:rPr>
        <w:t xml:space="preserve"> </w:t>
      </w:r>
      <w:proofErr w:type="spellStart"/>
      <w:r w:rsidR="00895443" w:rsidRPr="001B4700">
        <w:rPr>
          <w:i/>
          <w:iCs/>
        </w:rPr>
        <w:t>Width</w:t>
      </w:r>
      <w:proofErr w:type="spellEnd"/>
      <w:r w:rsidR="00895443" w:rsidRPr="001B4700">
        <w:rPr>
          <w:i/>
          <w:iCs/>
        </w:rPr>
        <w:t xml:space="preserve"> </w:t>
      </w:r>
      <w:proofErr w:type="spellStart"/>
      <w:r w:rsidR="00895443" w:rsidRPr="001B4700">
        <w:rPr>
          <w:i/>
          <w:iCs/>
        </w:rPr>
        <w:t>Modulat</w:t>
      </w:r>
      <w:r w:rsidR="001D647B" w:rsidRPr="001B4700">
        <w:rPr>
          <w:i/>
          <w:iCs/>
        </w:rPr>
        <w:t>ion</w:t>
      </w:r>
      <w:proofErr w:type="spellEnd"/>
      <w:r w:rsidR="00895443" w:rsidRPr="001B4700">
        <w:t>) dengan tegangan 5</w:t>
      </w:r>
      <w:r w:rsidR="00974AF5" w:rsidRPr="001B4700">
        <w:t>-7</w:t>
      </w:r>
      <w:r w:rsidR="00895443" w:rsidRPr="001B4700">
        <w:t>V dan frekuensi 10Khz. Dengan</w:t>
      </w:r>
      <w:r w:rsidR="00D303AB" w:rsidRPr="001B4700">
        <w:t xml:space="preserve"> tegangan masukan</w:t>
      </w:r>
      <w:r w:rsidR="00895443" w:rsidRPr="001B4700">
        <w:t xml:space="preserve"> berkisar antar </w:t>
      </w:r>
      <w:r w:rsidR="00E26E68" w:rsidRPr="001B4700">
        <w:t>5-46V</w:t>
      </w:r>
      <w:r w:rsidR="00426775" w:rsidRPr="001B4700">
        <w:t xml:space="preserve"> </w:t>
      </w:r>
      <w:proofErr w:type="spellStart"/>
      <w:r w:rsidR="00426775" w:rsidRPr="00D159B5">
        <w:rPr>
          <w:i/>
          <w:iCs/>
        </w:rPr>
        <w:t>driver</w:t>
      </w:r>
      <w:proofErr w:type="spellEnd"/>
      <w:r w:rsidR="00895443" w:rsidRPr="001B4700">
        <w:t xml:space="preserve"> motor ini mampu mengendalikan arah dan kecepatan motor pada </w:t>
      </w:r>
      <w:r w:rsidR="00D159B5">
        <w:t>l</w:t>
      </w:r>
      <w:r w:rsidR="00D159B5" w:rsidRPr="00D159B5">
        <w:t>u</w:t>
      </w:r>
      <w:r w:rsidR="00D159B5">
        <w:t>arannya</w:t>
      </w:r>
      <w:r w:rsidR="00895443" w:rsidRPr="001B4700">
        <w:t xml:space="preserve"> yang </w:t>
      </w:r>
      <w:r w:rsidR="00650446" w:rsidRPr="001B4700">
        <w:t xml:space="preserve">menghasilkan arus </w:t>
      </w:r>
      <w:r w:rsidR="00C35DCD" w:rsidRPr="001B4700">
        <w:t>daya maksimal 25W.</w:t>
      </w:r>
    </w:p>
    <w:p w14:paraId="00DC44EA" w14:textId="05A9BAE5" w:rsidR="009004C6" w:rsidRDefault="009004C6">
      <w:pPr>
        <w:pStyle w:val="ListParagraph"/>
        <w:spacing w:after="0"/>
        <w:ind w:left="567"/>
        <w:rPr>
          <w:ins w:id="1691" w:author="Muhammad Subarkah" w:date="2024-12-10T02:57:00Z" w16du:dateUtc="2024-12-09T19:57:00Z"/>
          <w:szCs w:val="24"/>
        </w:rPr>
        <w:pPrChange w:id="1692" w:author="Muhammad Subarkah" w:date="2024-12-10T23:13:00Z" w16du:dateUtc="2024-12-10T16:13:00Z">
          <w:pPr>
            <w:pStyle w:val="ListParagraph"/>
            <w:spacing w:after="0"/>
            <w:ind w:left="1134"/>
          </w:pPr>
        </w:pPrChange>
      </w:pPr>
      <w:bookmarkStart w:id="1693" w:name="_Toc156730742"/>
      <w:bookmarkStart w:id="1694" w:name="_Toc159964802"/>
      <w:r w:rsidRPr="001B4700">
        <w:rPr>
          <w:szCs w:val="24"/>
        </w:rPr>
        <w:t xml:space="preserve">Gambar </w:t>
      </w:r>
      <w:r w:rsidR="00750D90" w:rsidRPr="001B4700">
        <w:rPr>
          <w:szCs w:val="24"/>
        </w:rPr>
        <w:t>7</w:t>
      </w:r>
      <w:r w:rsidRPr="001B4700">
        <w:rPr>
          <w:szCs w:val="24"/>
        </w:rPr>
        <w:t xml:space="preserve">. </w:t>
      </w:r>
      <w:proofErr w:type="spellStart"/>
      <w:r w:rsidRPr="00FE7C39">
        <w:rPr>
          <w:i/>
          <w:iCs/>
          <w:szCs w:val="24"/>
        </w:rPr>
        <w:t>Driver</w:t>
      </w:r>
      <w:proofErr w:type="spellEnd"/>
      <w:r w:rsidRPr="001B4700">
        <w:rPr>
          <w:szCs w:val="24"/>
        </w:rPr>
        <w:t xml:space="preserve"> </w:t>
      </w:r>
      <w:bookmarkEnd w:id="1693"/>
      <w:bookmarkEnd w:id="1694"/>
      <w:r w:rsidR="002A0BBC" w:rsidRPr="001B4700">
        <w:rPr>
          <w:szCs w:val="24"/>
        </w:rPr>
        <w:t>L298N</w:t>
      </w:r>
    </w:p>
    <w:p w14:paraId="7024C671" w14:textId="03117533" w:rsidR="007C2253" w:rsidRPr="001B4700" w:rsidRDefault="007C2253">
      <w:pPr>
        <w:pStyle w:val="ListParagraph"/>
        <w:spacing w:after="0"/>
        <w:ind w:left="567"/>
        <w:jc w:val="center"/>
        <w:rPr>
          <w:szCs w:val="24"/>
        </w:rPr>
        <w:pPrChange w:id="1695" w:author="Muhammad Subarkah" w:date="2024-12-10T23:13:00Z" w16du:dateUtc="2024-12-10T16:13:00Z">
          <w:pPr>
            <w:pStyle w:val="ListParagraph"/>
            <w:spacing w:after="0"/>
            <w:ind w:left="1134"/>
          </w:pPr>
        </w:pPrChange>
      </w:pPr>
      <w:ins w:id="1696" w:author="Muhammad Subarkah" w:date="2024-12-10T02:58:00Z" w16du:dateUtc="2024-12-09T19:58:00Z">
        <w:r>
          <w:rPr>
            <w:noProof/>
          </w:rPr>
          <w:drawing>
            <wp:inline distT="0" distB="0" distL="0" distR="0" wp14:anchorId="6E8A91E2" wp14:editId="70ADCD5A">
              <wp:extent cx="2423626" cy="2163170"/>
              <wp:effectExtent l="0" t="0" r="0" b="8890"/>
              <wp:docPr id="2042774570" name="Picture 4" descr="How to use the L298N motor driver module - Hi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use the L298N motor driver module - HiBit"/>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t="2865" b="7881"/>
                      <a:stretch/>
                    </pic:blipFill>
                    <pic:spPr bwMode="auto">
                      <a:xfrm>
                        <a:off x="0" y="0"/>
                        <a:ext cx="2431515" cy="2170211"/>
                      </a:xfrm>
                      <a:prstGeom prst="rect">
                        <a:avLst/>
                      </a:prstGeom>
                      <a:noFill/>
                      <a:ln>
                        <a:noFill/>
                      </a:ln>
                      <a:extLst>
                        <a:ext uri="{53640926-AAD7-44D8-BBD7-CCE9431645EC}">
                          <a14:shadowObscured xmlns:a14="http://schemas.microsoft.com/office/drawing/2010/main"/>
                        </a:ext>
                      </a:extLst>
                    </pic:spPr>
                  </pic:pic>
                </a:graphicData>
              </a:graphic>
            </wp:inline>
          </w:drawing>
        </w:r>
      </w:ins>
    </w:p>
    <w:p w14:paraId="44DB8EDD" w14:textId="24E9BF1E" w:rsidR="0018782C" w:rsidRPr="001B4700" w:rsidDel="007C2253" w:rsidRDefault="00A45C23" w:rsidP="00644C11">
      <w:pPr>
        <w:pStyle w:val="ListParagraph"/>
        <w:spacing w:after="0"/>
        <w:ind w:left="1080" w:firstLine="54"/>
        <w:jc w:val="center"/>
        <w:rPr>
          <w:del w:id="1697" w:author="Muhammad Subarkah" w:date="2024-12-10T02:57:00Z" w16du:dateUtc="2024-12-09T19:57:00Z"/>
          <w:szCs w:val="24"/>
        </w:rPr>
      </w:pPr>
      <w:ins w:id="1698" w:author="Muhammad Subarkah" w:date="2024-12-11T01:59:00Z" w16du:dateUtc="2024-12-10T18:59:00Z">
        <w:r>
          <w:rPr>
            <w:szCs w:val="24"/>
          </w:rPr>
          <w:t>(</w:t>
        </w:r>
      </w:ins>
      <w:commentRangeStart w:id="1699"/>
      <w:del w:id="1700" w:author="Muhammad Subarkah" w:date="2024-12-10T02:57:00Z" w16du:dateUtc="2024-12-09T19:57:00Z">
        <w:r w:rsidR="00972AA1" w:rsidRPr="001B4700" w:rsidDel="00B52CF5">
          <w:rPr>
            <w:noProof/>
          </w:rPr>
          <w:drawing>
            <wp:inline distT="0" distB="0" distL="0" distR="0" wp14:anchorId="79F0A916" wp14:editId="014FE26B">
              <wp:extent cx="1303326" cy="1310185"/>
              <wp:effectExtent l="0" t="0" r="0" b="4445"/>
              <wp:docPr id="2125337806" name="Picture 5" descr="L298n 2a Based Motor Driver Module at Rs 115.00 | Pulse Width Modulation DC  Motor Driver Board, Pulse Width Modulation Direct Current Motor Driver  Board, PWM Direct Current Motor Driver Board, पीडब्ल्यूए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8n 2a Based Motor Driver Module at Rs 115.00 | Pulse Width Modulation DC  Motor Driver Board, Pulse Width Modulation Direct Current Motor Driver  Board, PWM Direct Current Motor Driver Board, पीडब्ल्यूएम"/>
                      <pic:cNvPicPr>
                        <a:picLocks noChangeAspect="1" noChangeArrowheads="1"/>
                      </pic:cNvPicPr>
                    </pic:nvPicPr>
                    <pic:blipFill rotWithShape="1">
                      <a:blip r:embed="rId30" cstate="screen">
                        <a:extLst>
                          <a:ext uri="{28A0092B-C50C-407E-A947-70E740481C1C}">
                            <a14:useLocalDpi xmlns:a14="http://schemas.microsoft.com/office/drawing/2010/main"/>
                          </a:ext>
                        </a:extLst>
                      </a:blip>
                      <a:srcRect l="15942" t="14854" r="15212" b="15938"/>
                      <a:stretch/>
                    </pic:blipFill>
                    <pic:spPr bwMode="auto">
                      <a:xfrm>
                        <a:off x="0" y="0"/>
                        <a:ext cx="1371573" cy="1378791"/>
                      </a:xfrm>
                      <a:prstGeom prst="rect">
                        <a:avLst/>
                      </a:prstGeom>
                      <a:noFill/>
                      <a:ln>
                        <a:noFill/>
                      </a:ln>
                      <a:extLst>
                        <a:ext uri="{53640926-AAD7-44D8-BBD7-CCE9431645EC}">
                          <a14:shadowObscured xmlns:a14="http://schemas.microsoft.com/office/drawing/2010/main"/>
                        </a:ext>
                      </a:extLst>
                    </pic:spPr>
                  </pic:pic>
                </a:graphicData>
              </a:graphic>
            </wp:inline>
          </w:drawing>
        </w:r>
        <w:commentRangeEnd w:id="1699"/>
        <w:r w:rsidR="00FE733C" w:rsidDel="007C2253">
          <w:rPr>
            <w:rStyle w:val="CommentReference"/>
          </w:rPr>
          <w:commentReference w:id="1699"/>
        </w:r>
      </w:del>
    </w:p>
    <w:p w14:paraId="18C2A02F" w14:textId="3A040844" w:rsidR="00687EA8" w:rsidRPr="001B4700" w:rsidDel="003D1D9C" w:rsidRDefault="000E4E63">
      <w:pPr>
        <w:pStyle w:val="ListParagraph"/>
        <w:spacing w:after="0"/>
        <w:ind w:left="567"/>
        <w:rPr>
          <w:del w:id="1701" w:author="Muhammad Subarkah" w:date="2024-12-10T23:13:00Z" w16du:dateUtc="2024-12-10T16:13:00Z"/>
          <w:szCs w:val="24"/>
        </w:rPr>
        <w:pPrChange w:id="1702" w:author="Muhammad Subarkah" w:date="2024-12-10T23:13:00Z" w16du:dateUtc="2024-12-10T16:13:00Z">
          <w:pPr>
            <w:pStyle w:val="ListParagraph"/>
            <w:spacing w:after="0"/>
            <w:ind w:left="1080" w:firstLine="54"/>
          </w:pPr>
        </w:pPrChange>
      </w:pPr>
      <w:r w:rsidRPr="001B4700">
        <w:rPr>
          <w:szCs w:val="24"/>
        </w:rPr>
        <w:t xml:space="preserve">Sumber : </w:t>
      </w:r>
      <w:ins w:id="1703" w:author="Muhammad Subarkah" w:date="2024-12-11T01:58:00Z" w16du:dateUtc="2024-12-10T18:58:00Z">
        <w:r w:rsidR="00A45C23" w:rsidRPr="00B62F6A">
          <w:rPr>
            <w:noProof/>
            <w:szCs w:val="24"/>
            <w:lang w:val="en-US"/>
          </w:rPr>
          <w:t>HiBit, 2023)</w:t>
        </w:r>
      </w:ins>
      <w:del w:id="1704" w:author="Muhammad Subarkah" w:date="2024-12-10T02:57:00Z" w16du:dateUtc="2024-12-09T19:57:00Z">
        <w:r w:rsidRPr="001B4700" w:rsidDel="00BB21A3">
          <w:rPr>
            <w:szCs w:val="24"/>
          </w:rPr>
          <w:delText>(Taibo, 2016)</w:delText>
        </w:r>
      </w:del>
    </w:p>
    <w:p w14:paraId="35311E34" w14:textId="77777777" w:rsidR="007B2FEB" w:rsidRDefault="007B2FEB">
      <w:pPr>
        <w:pStyle w:val="ListParagraph"/>
        <w:spacing w:after="0"/>
        <w:ind w:left="567"/>
        <w:pPrChange w:id="1705" w:author="Muhammad Subarkah" w:date="2024-12-10T23:13:00Z" w16du:dateUtc="2024-12-10T16:13:00Z">
          <w:pPr>
            <w:spacing w:line="259" w:lineRule="auto"/>
            <w:jc w:val="left"/>
          </w:pPr>
        </w:pPrChange>
      </w:pPr>
      <w:del w:id="1706" w:author="Muhammad Subarkah" w:date="2024-12-10T23:13:00Z" w16du:dateUtc="2024-12-10T16:13:00Z">
        <w:r w:rsidDel="003D1D9C">
          <w:br w:type="page"/>
        </w:r>
      </w:del>
    </w:p>
    <w:p w14:paraId="18DF9400" w14:textId="77777777" w:rsidR="008935C5" w:rsidRDefault="008935C5">
      <w:pPr>
        <w:spacing w:line="259" w:lineRule="auto"/>
        <w:jc w:val="left"/>
        <w:rPr>
          <w:ins w:id="1707" w:author="Muhammad Subarkah" w:date="2024-12-11T01:30:00Z" w16du:dateUtc="2024-12-10T18:30:00Z"/>
          <w:b/>
          <w:bCs/>
        </w:rPr>
      </w:pPr>
      <w:ins w:id="1708" w:author="Muhammad Subarkah" w:date="2024-12-11T01:30:00Z" w16du:dateUtc="2024-12-10T18:30:00Z">
        <w:r>
          <w:br w:type="page"/>
        </w:r>
      </w:ins>
    </w:p>
    <w:p w14:paraId="73B7B9EE" w14:textId="0096163B" w:rsidR="00BF40C5" w:rsidRDefault="00166E82">
      <w:pPr>
        <w:pStyle w:val="Heading2"/>
        <w:numPr>
          <w:ilvl w:val="0"/>
          <w:numId w:val="55"/>
        </w:numPr>
        <w:ind w:left="567" w:hanging="425"/>
        <w:rPr>
          <w:ins w:id="1709" w:author="Muhammad Subarkah" w:date="2024-12-06T00:26:00Z" w16du:dateUtc="2024-12-05T17:26:00Z"/>
        </w:rPr>
        <w:pPrChange w:id="1710" w:author="Muhammad Subarkah" w:date="2024-12-10T23:14:00Z" w16du:dateUtc="2024-12-10T16:14:00Z">
          <w:pPr>
            <w:pStyle w:val="Heading2"/>
          </w:pPr>
        </w:pPrChange>
      </w:pPr>
      <w:bookmarkStart w:id="1711" w:name="_Toc184828317"/>
      <w:r w:rsidRPr="001B4700">
        <w:lastRenderedPageBreak/>
        <w:t xml:space="preserve">Kajian </w:t>
      </w:r>
      <w:r w:rsidR="00710DA7" w:rsidRPr="001B4700">
        <w:t>Penelitian Yang Relevan</w:t>
      </w:r>
      <w:bookmarkEnd w:id="1711"/>
    </w:p>
    <w:p w14:paraId="36081C8C" w14:textId="656E7082" w:rsidR="00020A3A" w:rsidRDefault="00020A3A">
      <w:pPr>
        <w:pStyle w:val="NoBeforeAfter"/>
        <w:ind w:left="1134" w:hanging="566"/>
        <w:rPr>
          <w:ins w:id="1712" w:author="Muhammad Subarkah" w:date="2024-12-06T00:27:00Z" w16du:dateUtc="2024-12-05T17:27:00Z"/>
        </w:rPr>
        <w:pPrChange w:id="1713" w:author="Muhammad Subarkah" w:date="2024-12-10T23:14:00Z" w16du:dateUtc="2024-12-10T16:14:00Z">
          <w:pPr>
            <w:pStyle w:val="NoBeforeAfter"/>
            <w:ind w:left="295" w:firstLine="425"/>
          </w:pPr>
        </w:pPrChange>
      </w:pPr>
      <w:bookmarkStart w:id="1714" w:name="_Toc184828386"/>
      <w:ins w:id="1715" w:author="Muhammad Subarkah" w:date="2024-12-06T00:27:00Z" w16du:dateUtc="2024-12-05T17:27:00Z">
        <w:r>
          <w:t xml:space="preserve">Tabel </w:t>
        </w:r>
        <w:r>
          <w:fldChar w:fldCharType="begin"/>
        </w:r>
        <w:r>
          <w:instrText xml:space="preserve"> SEQ Tabel \* ARABIC </w:instrText>
        </w:r>
      </w:ins>
      <w:r>
        <w:fldChar w:fldCharType="separate"/>
      </w:r>
      <w:ins w:id="1716" w:author="Muhammad Subarkah" w:date="2024-12-19T13:03:00Z" w16du:dateUtc="2024-12-19T06:03:00Z">
        <w:r w:rsidR="0021290A">
          <w:rPr>
            <w:noProof/>
          </w:rPr>
          <w:t>2</w:t>
        </w:r>
      </w:ins>
      <w:ins w:id="1717" w:author="Muhammad Subarkah" w:date="2024-12-06T00:27:00Z" w16du:dateUtc="2024-12-05T17:27:00Z">
        <w:r>
          <w:fldChar w:fldCharType="end"/>
        </w:r>
        <w:r>
          <w:t>. Penelitian Terdah</w:t>
        </w:r>
        <w:r w:rsidRPr="00DB1344">
          <w:t>u</w:t>
        </w:r>
        <w:r>
          <w:t>l</w:t>
        </w:r>
        <w:r w:rsidRPr="00DB1344">
          <w:t>u</w:t>
        </w:r>
        <w:bookmarkEnd w:id="1714"/>
      </w:ins>
    </w:p>
    <w:tbl>
      <w:tblPr>
        <w:tblStyle w:val="TableGrid"/>
        <w:tblW w:w="7938" w:type="dxa"/>
        <w:tblInd w:w="137" w:type="dxa"/>
        <w:tblLook w:val="04A0" w:firstRow="1" w:lastRow="0" w:firstColumn="1" w:lastColumn="0" w:noHBand="0" w:noVBand="1"/>
        <w:tblPrChange w:id="1718" w:author="Muhammad Subarkah" w:date="2024-12-10T23:15:00Z" w16du:dateUtc="2024-12-10T16:15:00Z">
          <w:tblPr>
            <w:tblStyle w:val="TableGrid"/>
            <w:tblW w:w="7513" w:type="dxa"/>
            <w:tblInd w:w="562" w:type="dxa"/>
            <w:tblLook w:val="04A0" w:firstRow="1" w:lastRow="0" w:firstColumn="1" w:lastColumn="0" w:noHBand="0" w:noVBand="1"/>
          </w:tblPr>
        </w:tblPrChange>
      </w:tblPr>
      <w:tblGrid>
        <w:gridCol w:w="570"/>
        <w:gridCol w:w="1150"/>
        <w:gridCol w:w="2258"/>
        <w:gridCol w:w="1976"/>
        <w:gridCol w:w="1984"/>
        <w:tblGridChange w:id="1719">
          <w:tblGrid>
            <w:gridCol w:w="570"/>
            <w:gridCol w:w="1150"/>
            <w:gridCol w:w="262"/>
            <w:gridCol w:w="707"/>
            <w:gridCol w:w="1150"/>
            <w:gridCol w:w="139"/>
            <w:gridCol w:w="1976"/>
            <w:gridCol w:w="145"/>
            <w:gridCol w:w="1698"/>
            <w:gridCol w:w="141"/>
            <w:gridCol w:w="1557"/>
          </w:tblGrid>
        </w:tblGridChange>
      </w:tblGrid>
      <w:tr w:rsidR="00DD71BD" w14:paraId="6E9CF8B4" w14:textId="77777777" w:rsidTr="00107B2F">
        <w:trPr>
          <w:ins w:id="1720" w:author="Muhammad Subarkah" w:date="2024-12-06T00:27:00Z"/>
          <w:trPrChange w:id="1721" w:author="Muhammad Subarkah" w:date="2024-12-10T23:15:00Z" w16du:dateUtc="2024-12-10T16:15:00Z">
            <w:trPr>
              <w:gridBefore w:val="3"/>
            </w:trPr>
          </w:trPrChange>
        </w:trPr>
        <w:tc>
          <w:tcPr>
            <w:tcW w:w="570" w:type="dxa"/>
            <w:vAlign w:val="center"/>
            <w:tcPrChange w:id="1722" w:author="Muhammad Subarkah" w:date="2024-12-10T23:15:00Z" w16du:dateUtc="2024-12-10T16:15:00Z">
              <w:tcPr>
                <w:tcW w:w="707" w:type="dxa"/>
                <w:vAlign w:val="center"/>
              </w:tcPr>
            </w:tcPrChange>
          </w:tcPr>
          <w:p w14:paraId="7F2C3765" w14:textId="24FAB767" w:rsidR="00DB3280" w:rsidRPr="007A54C2" w:rsidRDefault="00DB3280">
            <w:pPr>
              <w:pStyle w:val="NoBeforeAfter"/>
              <w:spacing w:line="240" w:lineRule="auto"/>
              <w:jc w:val="center"/>
              <w:rPr>
                <w:ins w:id="1723" w:author="Muhammad Subarkah" w:date="2024-12-06T00:27:00Z" w16du:dateUtc="2024-12-05T17:27:00Z"/>
                <w:b/>
                <w:bCs/>
                <w:rPrChange w:id="1724" w:author="Muhammad Subarkah" w:date="2024-12-06T00:30:00Z" w16du:dateUtc="2024-12-05T17:30:00Z">
                  <w:rPr>
                    <w:ins w:id="1725" w:author="Muhammad Subarkah" w:date="2024-12-06T00:27:00Z" w16du:dateUtc="2024-12-05T17:27:00Z"/>
                  </w:rPr>
                </w:rPrChange>
              </w:rPr>
              <w:pPrChange w:id="1726" w:author="Muhammad Subarkah" w:date="2024-12-06T00:27:00Z" w16du:dateUtc="2024-12-05T17:27:00Z">
                <w:pPr>
                  <w:pStyle w:val="NoBeforeAfter"/>
                </w:pPr>
              </w:pPrChange>
            </w:pPr>
            <w:ins w:id="1727" w:author="Muhammad Subarkah" w:date="2024-12-06T00:27:00Z" w16du:dateUtc="2024-12-05T17:27:00Z">
              <w:r w:rsidRPr="007A54C2">
                <w:rPr>
                  <w:b/>
                  <w:bCs/>
                  <w:rPrChange w:id="1728" w:author="Muhammad Subarkah" w:date="2024-12-06T00:30:00Z" w16du:dateUtc="2024-12-05T17:30:00Z">
                    <w:rPr/>
                  </w:rPrChange>
                </w:rPr>
                <w:t>No.</w:t>
              </w:r>
            </w:ins>
          </w:p>
        </w:tc>
        <w:tc>
          <w:tcPr>
            <w:tcW w:w="1150" w:type="dxa"/>
            <w:vAlign w:val="center"/>
            <w:tcPrChange w:id="1729" w:author="Muhammad Subarkah" w:date="2024-12-10T23:15:00Z" w16du:dateUtc="2024-12-10T16:15:00Z">
              <w:tcPr>
                <w:tcW w:w="1150" w:type="dxa"/>
                <w:vAlign w:val="center"/>
              </w:tcPr>
            </w:tcPrChange>
          </w:tcPr>
          <w:p w14:paraId="5E560AA3" w14:textId="0A3F494C" w:rsidR="00DB3280" w:rsidRPr="007A54C2" w:rsidRDefault="00DB3280">
            <w:pPr>
              <w:pStyle w:val="NoBeforeAfter"/>
              <w:spacing w:line="240" w:lineRule="auto"/>
              <w:jc w:val="center"/>
              <w:rPr>
                <w:ins w:id="1730" w:author="Muhammad Subarkah" w:date="2024-12-06T00:27:00Z" w16du:dateUtc="2024-12-05T17:27:00Z"/>
                <w:b/>
                <w:bCs/>
                <w:rPrChange w:id="1731" w:author="Muhammad Subarkah" w:date="2024-12-06T00:30:00Z" w16du:dateUtc="2024-12-05T17:30:00Z">
                  <w:rPr>
                    <w:ins w:id="1732" w:author="Muhammad Subarkah" w:date="2024-12-06T00:27:00Z" w16du:dateUtc="2024-12-05T17:27:00Z"/>
                  </w:rPr>
                </w:rPrChange>
              </w:rPr>
              <w:pPrChange w:id="1733" w:author="Muhammad Subarkah" w:date="2024-12-06T00:27:00Z" w16du:dateUtc="2024-12-05T17:27:00Z">
                <w:pPr>
                  <w:pStyle w:val="NoBeforeAfter"/>
                </w:pPr>
              </w:pPrChange>
            </w:pPr>
            <w:ins w:id="1734" w:author="Muhammad Subarkah" w:date="2024-12-06T00:28:00Z" w16du:dateUtc="2024-12-05T17:28:00Z">
              <w:r w:rsidRPr="007A54C2">
                <w:rPr>
                  <w:b/>
                  <w:bCs/>
                  <w:rPrChange w:id="1735" w:author="Muhammad Subarkah" w:date="2024-12-06T00:30:00Z" w16du:dateUtc="2024-12-05T17:30:00Z">
                    <w:rPr/>
                  </w:rPrChange>
                </w:rPr>
                <w:t>Peneliti</w:t>
              </w:r>
            </w:ins>
          </w:p>
        </w:tc>
        <w:tc>
          <w:tcPr>
            <w:tcW w:w="2258" w:type="dxa"/>
            <w:vAlign w:val="center"/>
            <w:tcPrChange w:id="1736" w:author="Muhammad Subarkah" w:date="2024-12-10T23:15:00Z" w16du:dateUtc="2024-12-10T16:15:00Z">
              <w:tcPr>
                <w:tcW w:w="2260" w:type="dxa"/>
                <w:gridSpan w:val="3"/>
                <w:vAlign w:val="center"/>
              </w:tcPr>
            </w:tcPrChange>
          </w:tcPr>
          <w:p w14:paraId="25E2ED40" w14:textId="337DE13A" w:rsidR="00DB3280" w:rsidRPr="007A54C2" w:rsidRDefault="00DB3280">
            <w:pPr>
              <w:pStyle w:val="NoBeforeAfter"/>
              <w:spacing w:line="240" w:lineRule="auto"/>
              <w:jc w:val="center"/>
              <w:rPr>
                <w:ins w:id="1737" w:author="Muhammad Subarkah" w:date="2024-12-06T00:27:00Z" w16du:dateUtc="2024-12-05T17:27:00Z"/>
                <w:b/>
                <w:bCs/>
                <w:rPrChange w:id="1738" w:author="Muhammad Subarkah" w:date="2024-12-06T00:30:00Z" w16du:dateUtc="2024-12-05T17:30:00Z">
                  <w:rPr>
                    <w:ins w:id="1739" w:author="Muhammad Subarkah" w:date="2024-12-06T00:27:00Z" w16du:dateUtc="2024-12-05T17:27:00Z"/>
                  </w:rPr>
                </w:rPrChange>
              </w:rPr>
              <w:pPrChange w:id="1740" w:author="Muhammad Subarkah" w:date="2024-12-06T00:27:00Z" w16du:dateUtc="2024-12-05T17:27:00Z">
                <w:pPr>
                  <w:pStyle w:val="NoBeforeAfter"/>
                </w:pPr>
              </w:pPrChange>
            </w:pPr>
            <w:ins w:id="1741" w:author="Muhammad Subarkah" w:date="2024-12-06T00:28:00Z" w16du:dateUtc="2024-12-05T17:28:00Z">
              <w:r w:rsidRPr="007A54C2">
                <w:rPr>
                  <w:b/>
                  <w:bCs/>
                  <w:rPrChange w:id="1742" w:author="Muhammad Subarkah" w:date="2024-12-06T00:30:00Z" w16du:dateUtc="2024-12-05T17:30:00Z">
                    <w:rPr/>
                  </w:rPrChange>
                </w:rPr>
                <w:t>Judul</w:t>
              </w:r>
            </w:ins>
          </w:p>
        </w:tc>
        <w:tc>
          <w:tcPr>
            <w:tcW w:w="1976" w:type="dxa"/>
            <w:vAlign w:val="center"/>
            <w:tcPrChange w:id="1743" w:author="Muhammad Subarkah" w:date="2024-12-10T23:15:00Z" w16du:dateUtc="2024-12-10T16:15:00Z">
              <w:tcPr>
                <w:tcW w:w="1698" w:type="dxa"/>
                <w:vAlign w:val="center"/>
              </w:tcPr>
            </w:tcPrChange>
          </w:tcPr>
          <w:p w14:paraId="0DB48885" w14:textId="616888F2" w:rsidR="00DB3280" w:rsidRPr="007A54C2" w:rsidRDefault="00DB3280">
            <w:pPr>
              <w:pStyle w:val="NoBeforeAfter"/>
              <w:spacing w:line="240" w:lineRule="auto"/>
              <w:jc w:val="center"/>
              <w:rPr>
                <w:ins w:id="1744" w:author="Muhammad Subarkah" w:date="2024-12-06T00:27:00Z" w16du:dateUtc="2024-12-05T17:27:00Z"/>
                <w:b/>
                <w:bCs/>
                <w:rPrChange w:id="1745" w:author="Muhammad Subarkah" w:date="2024-12-06T00:30:00Z" w16du:dateUtc="2024-12-05T17:30:00Z">
                  <w:rPr>
                    <w:ins w:id="1746" w:author="Muhammad Subarkah" w:date="2024-12-06T00:27:00Z" w16du:dateUtc="2024-12-05T17:27:00Z"/>
                  </w:rPr>
                </w:rPrChange>
              </w:rPr>
              <w:pPrChange w:id="1747" w:author="Muhammad Subarkah" w:date="2024-12-06T00:27:00Z" w16du:dateUtc="2024-12-05T17:27:00Z">
                <w:pPr>
                  <w:pStyle w:val="NoBeforeAfter"/>
                </w:pPr>
              </w:pPrChange>
            </w:pPr>
            <w:ins w:id="1748" w:author="Muhammad Subarkah" w:date="2024-12-06T00:28:00Z" w16du:dateUtc="2024-12-05T17:28:00Z">
              <w:r w:rsidRPr="007A54C2">
                <w:rPr>
                  <w:b/>
                  <w:bCs/>
                  <w:rPrChange w:id="1749" w:author="Muhammad Subarkah" w:date="2024-12-06T00:30:00Z" w16du:dateUtc="2024-12-05T17:30:00Z">
                    <w:rPr/>
                  </w:rPrChange>
                </w:rPr>
                <w:t>Kelebihan</w:t>
              </w:r>
            </w:ins>
          </w:p>
        </w:tc>
        <w:tc>
          <w:tcPr>
            <w:tcW w:w="1984" w:type="dxa"/>
            <w:vAlign w:val="center"/>
            <w:tcPrChange w:id="1750" w:author="Muhammad Subarkah" w:date="2024-12-10T23:15:00Z" w16du:dateUtc="2024-12-10T16:15:00Z">
              <w:tcPr>
                <w:tcW w:w="1698" w:type="dxa"/>
                <w:gridSpan w:val="2"/>
                <w:vAlign w:val="center"/>
              </w:tcPr>
            </w:tcPrChange>
          </w:tcPr>
          <w:p w14:paraId="61E608BE" w14:textId="2D44CE5A" w:rsidR="00DB3280" w:rsidRPr="007A54C2" w:rsidRDefault="00DB3280">
            <w:pPr>
              <w:pStyle w:val="NoBeforeAfter"/>
              <w:spacing w:line="240" w:lineRule="auto"/>
              <w:jc w:val="center"/>
              <w:rPr>
                <w:ins w:id="1751" w:author="Muhammad Subarkah" w:date="2024-12-06T00:27:00Z" w16du:dateUtc="2024-12-05T17:27:00Z"/>
                <w:b/>
                <w:bCs/>
                <w:rPrChange w:id="1752" w:author="Muhammad Subarkah" w:date="2024-12-06T00:30:00Z" w16du:dateUtc="2024-12-05T17:30:00Z">
                  <w:rPr>
                    <w:ins w:id="1753" w:author="Muhammad Subarkah" w:date="2024-12-06T00:27:00Z" w16du:dateUtc="2024-12-05T17:27:00Z"/>
                  </w:rPr>
                </w:rPrChange>
              </w:rPr>
              <w:pPrChange w:id="1754" w:author="Muhammad Subarkah" w:date="2024-12-06T00:27:00Z" w16du:dateUtc="2024-12-05T17:27:00Z">
                <w:pPr>
                  <w:pStyle w:val="NoBeforeAfter"/>
                </w:pPr>
              </w:pPrChange>
            </w:pPr>
            <w:ins w:id="1755" w:author="Muhammad Subarkah" w:date="2024-12-06T00:28:00Z" w16du:dateUtc="2024-12-05T17:28:00Z">
              <w:r w:rsidRPr="007A54C2">
                <w:rPr>
                  <w:b/>
                  <w:bCs/>
                  <w:rPrChange w:id="1756" w:author="Muhammad Subarkah" w:date="2024-12-06T00:30:00Z" w16du:dateUtc="2024-12-05T17:30:00Z">
                    <w:rPr/>
                  </w:rPrChange>
                </w:rPr>
                <w:t>Kekurangan</w:t>
              </w:r>
            </w:ins>
          </w:p>
        </w:tc>
      </w:tr>
      <w:tr w:rsidR="00DD71BD" w14:paraId="75E6D5F1" w14:textId="77777777" w:rsidTr="00107B2F">
        <w:trPr>
          <w:ins w:id="1757" w:author="Muhammad Subarkah" w:date="2024-12-06T00:27:00Z"/>
          <w:trPrChange w:id="1758" w:author="Muhammad Subarkah" w:date="2024-12-10T23:15:00Z" w16du:dateUtc="2024-12-10T16:15:00Z">
            <w:trPr>
              <w:gridBefore w:val="3"/>
            </w:trPr>
          </w:trPrChange>
        </w:trPr>
        <w:tc>
          <w:tcPr>
            <w:tcW w:w="570" w:type="dxa"/>
            <w:tcPrChange w:id="1759" w:author="Muhammad Subarkah" w:date="2024-12-10T23:15:00Z" w16du:dateUtc="2024-12-10T16:15:00Z">
              <w:tcPr>
                <w:tcW w:w="707" w:type="dxa"/>
              </w:tcPr>
            </w:tcPrChange>
          </w:tcPr>
          <w:p w14:paraId="464851CB" w14:textId="7AC1CA65" w:rsidR="002F4846" w:rsidRDefault="002F4846">
            <w:pPr>
              <w:pStyle w:val="NoBeforeAfter"/>
              <w:spacing w:line="240" w:lineRule="auto"/>
              <w:jc w:val="center"/>
              <w:rPr>
                <w:ins w:id="1760" w:author="Muhammad Subarkah" w:date="2024-12-06T00:27:00Z" w16du:dateUtc="2024-12-05T17:27:00Z"/>
              </w:rPr>
              <w:pPrChange w:id="1761" w:author="Muhammad Subarkah" w:date="2024-12-06T01:14:00Z" w16du:dateUtc="2024-12-05T18:14:00Z">
                <w:pPr>
                  <w:pStyle w:val="NoBeforeAfter"/>
                </w:pPr>
              </w:pPrChange>
            </w:pPr>
            <w:ins w:id="1762" w:author="Muhammad Subarkah" w:date="2024-12-06T00:30:00Z" w16du:dateUtc="2024-12-05T17:30:00Z">
              <w:r>
                <w:t>1.</w:t>
              </w:r>
            </w:ins>
          </w:p>
        </w:tc>
        <w:tc>
          <w:tcPr>
            <w:tcW w:w="1150" w:type="dxa"/>
            <w:tcPrChange w:id="1763" w:author="Muhammad Subarkah" w:date="2024-12-10T23:15:00Z" w16du:dateUtc="2024-12-10T16:15:00Z">
              <w:tcPr>
                <w:tcW w:w="1150" w:type="dxa"/>
              </w:tcPr>
            </w:tcPrChange>
          </w:tcPr>
          <w:p w14:paraId="40A1E4D6" w14:textId="77777777" w:rsidR="002F4846" w:rsidRDefault="002F4846" w:rsidP="002F4846">
            <w:pPr>
              <w:pStyle w:val="NoBeforeAfter"/>
              <w:spacing w:line="240" w:lineRule="auto"/>
              <w:jc w:val="center"/>
              <w:rPr>
                <w:ins w:id="1764" w:author="Muhammad Subarkah" w:date="2024-12-06T00:30:00Z" w16du:dateUtc="2024-12-05T17:30:00Z"/>
              </w:rPr>
            </w:pPr>
            <w:ins w:id="1765" w:author="Muhammad Subarkah" w:date="2024-12-06T00:30:00Z" w16du:dateUtc="2024-12-05T17:30:00Z">
              <w:r>
                <w:t>Y</w:t>
              </w:r>
              <w:r w:rsidRPr="0080596E">
                <w:t>u</w:t>
              </w:r>
              <w:r>
                <w:t>ga Aditya Pratama</w:t>
              </w:r>
            </w:ins>
          </w:p>
          <w:p w14:paraId="250AD9E9" w14:textId="77777777" w:rsidR="002F4846" w:rsidRDefault="002F4846" w:rsidP="002F4846">
            <w:pPr>
              <w:pStyle w:val="NoBeforeAfter"/>
              <w:spacing w:line="240" w:lineRule="auto"/>
              <w:jc w:val="center"/>
              <w:rPr>
                <w:ins w:id="1766" w:author="Muhammad Subarkah" w:date="2024-12-06T00:30:00Z" w16du:dateUtc="2024-12-05T17:30:00Z"/>
              </w:rPr>
            </w:pPr>
          </w:p>
          <w:p w14:paraId="5F76A1BA" w14:textId="0BF097F6" w:rsidR="002F4846" w:rsidRDefault="002F4846">
            <w:pPr>
              <w:pStyle w:val="NoBeforeAfter"/>
              <w:spacing w:line="240" w:lineRule="auto"/>
              <w:jc w:val="center"/>
              <w:rPr>
                <w:ins w:id="1767" w:author="Muhammad Subarkah" w:date="2024-12-06T00:27:00Z" w16du:dateUtc="2024-12-05T17:27:00Z"/>
              </w:rPr>
              <w:pPrChange w:id="1768" w:author="Muhammad Subarkah" w:date="2024-12-06T01:14:00Z" w16du:dateUtc="2024-12-05T18:14:00Z">
                <w:pPr>
                  <w:pStyle w:val="NoBeforeAfter"/>
                </w:pPr>
              </w:pPrChange>
            </w:pPr>
            <w:ins w:id="1769" w:author="Muhammad Subarkah" w:date="2024-12-06T01:17:00Z" w16du:dateUtc="2024-12-05T18:17:00Z">
              <w:r>
                <w:t>2013</w:t>
              </w:r>
            </w:ins>
          </w:p>
        </w:tc>
        <w:tc>
          <w:tcPr>
            <w:tcW w:w="2258" w:type="dxa"/>
            <w:tcPrChange w:id="1770" w:author="Muhammad Subarkah" w:date="2024-12-10T23:15:00Z" w16du:dateUtc="2024-12-10T16:15:00Z">
              <w:tcPr>
                <w:tcW w:w="2260" w:type="dxa"/>
                <w:gridSpan w:val="3"/>
              </w:tcPr>
            </w:tcPrChange>
          </w:tcPr>
          <w:p w14:paraId="65273343" w14:textId="23C21142" w:rsidR="002F4846" w:rsidRDefault="002F4846">
            <w:pPr>
              <w:pStyle w:val="NoBeforeAfter"/>
              <w:spacing w:line="240" w:lineRule="auto"/>
              <w:jc w:val="center"/>
              <w:rPr>
                <w:ins w:id="1771" w:author="Muhammad Subarkah" w:date="2024-12-06T00:27:00Z" w16du:dateUtc="2024-12-05T17:27:00Z"/>
              </w:rPr>
              <w:pPrChange w:id="1772" w:author="Muhammad Subarkah" w:date="2024-12-06T01:14:00Z" w16du:dateUtc="2024-12-05T18:14:00Z">
                <w:pPr>
                  <w:pStyle w:val="NoBeforeAfter"/>
                </w:pPr>
              </w:pPrChange>
            </w:pPr>
            <w:bookmarkStart w:id="1773" w:name="OLE_LINK80"/>
            <w:ins w:id="1774" w:author="Muhammad Subarkah" w:date="2024-12-06T01:10:00Z" w16du:dateUtc="2024-12-05T18:10:00Z">
              <w:r w:rsidRPr="001B4700">
                <w:t xml:space="preserve">Implementasi Sensor </w:t>
              </w:r>
              <w:proofErr w:type="spellStart"/>
              <w:r w:rsidRPr="001B4700">
                <w:rPr>
                  <w:i/>
                  <w:iCs/>
                </w:rPr>
                <w:t>Accelerometer</w:t>
              </w:r>
              <w:proofErr w:type="spellEnd"/>
              <w:r w:rsidRPr="001B4700">
                <w:rPr>
                  <w:i/>
                  <w:iCs/>
                </w:rPr>
                <w:t xml:space="preserve">, </w:t>
              </w:r>
              <w:proofErr w:type="spellStart"/>
              <w:r w:rsidRPr="001B4700">
                <w:rPr>
                  <w:i/>
                  <w:iCs/>
                </w:rPr>
                <w:t>Gyroscope</w:t>
              </w:r>
              <w:proofErr w:type="spellEnd"/>
              <w:r w:rsidRPr="001B4700">
                <w:rPr>
                  <w:i/>
                  <w:iCs/>
                </w:rPr>
                <w:t xml:space="preserve"> </w:t>
              </w:r>
              <w:r w:rsidRPr="001B4700">
                <w:t>Dan</w:t>
              </w:r>
              <w:r w:rsidRPr="001B4700">
                <w:rPr>
                  <w:i/>
                  <w:iCs/>
                </w:rPr>
                <w:t xml:space="preserve"> Magnetometer</w:t>
              </w:r>
              <w:r w:rsidRPr="001B4700">
                <w:t xml:space="preserve"> Berbasis Mikrokontroler Untuk Menampilkan Posisi Benda Menggunakan </w:t>
              </w:r>
              <w:proofErr w:type="spellStart"/>
              <w:r w:rsidRPr="001B4700">
                <w:rPr>
                  <w:i/>
                  <w:iCs/>
                </w:rPr>
                <w:t>Inertial</w:t>
              </w:r>
              <w:proofErr w:type="spellEnd"/>
              <w:r w:rsidRPr="001B4700">
                <w:rPr>
                  <w:i/>
                  <w:iCs/>
                </w:rPr>
                <w:t xml:space="preserve"> </w:t>
              </w:r>
              <w:proofErr w:type="spellStart"/>
              <w:r w:rsidRPr="001B4700">
                <w:rPr>
                  <w:i/>
                  <w:iCs/>
                </w:rPr>
                <w:t>Navigation</w:t>
              </w:r>
              <w:proofErr w:type="spellEnd"/>
              <w:r w:rsidRPr="001B4700">
                <w:rPr>
                  <w:i/>
                  <w:iCs/>
                </w:rPr>
                <w:t xml:space="preserve"> System</w:t>
              </w:r>
              <w:r w:rsidRPr="001B4700">
                <w:t xml:space="preserve"> (INS</w:t>
              </w:r>
            </w:ins>
            <w:ins w:id="1775" w:author="Muhammad Subarkah" w:date="2024-12-06T01:14:00Z" w16du:dateUtc="2024-12-05T18:14:00Z">
              <w:r>
                <w:t>)</w:t>
              </w:r>
            </w:ins>
            <w:bookmarkEnd w:id="1773"/>
          </w:p>
        </w:tc>
        <w:tc>
          <w:tcPr>
            <w:tcW w:w="1976" w:type="dxa"/>
            <w:tcPrChange w:id="1776" w:author="Muhammad Subarkah" w:date="2024-12-10T23:15:00Z" w16du:dateUtc="2024-12-10T16:15:00Z">
              <w:tcPr>
                <w:tcW w:w="1698" w:type="dxa"/>
              </w:tcPr>
            </w:tcPrChange>
          </w:tcPr>
          <w:p w14:paraId="0B681F24" w14:textId="7F6E77D8" w:rsidR="00145F43" w:rsidRDefault="008934D0" w:rsidP="00145F43">
            <w:pPr>
              <w:pStyle w:val="NoBeforeAfter"/>
              <w:numPr>
                <w:ilvl w:val="0"/>
                <w:numId w:val="51"/>
              </w:numPr>
              <w:spacing w:line="240" w:lineRule="auto"/>
              <w:ind w:left="179" w:hanging="179"/>
              <w:jc w:val="left"/>
              <w:rPr>
                <w:ins w:id="1777" w:author="Muhammad Subarkah" w:date="2024-12-09T18:55:00Z" w16du:dateUtc="2024-12-09T11:55:00Z"/>
              </w:rPr>
            </w:pPr>
            <w:ins w:id="1778" w:author="Muhammad Subarkah" w:date="2024-12-09T23:49:00Z" w16du:dateUtc="2024-12-09T16:49:00Z">
              <w:r>
                <w:t>V</w:t>
              </w:r>
            </w:ins>
            <w:ins w:id="1779" w:author="Muhammad Subarkah" w:date="2024-12-06T01:30:00Z" w16du:dateUtc="2024-12-05T18:30:00Z">
              <w:r w:rsidR="002F4846">
                <w:t>is</w:t>
              </w:r>
              <w:r w:rsidR="002F4846" w:rsidRPr="00C45FEB">
                <w:t>u</w:t>
              </w:r>
              <w:r w:rsidR="002F4846">
                <w:t xml:space="preserve">alisasi </w:t>
              </w:r>
            </w:ins>
            <w:ins w:id="1780" w:author="Muhammad Subarkah" w:date="2024-12-06T01:32:00Z" w16du:dateUtc="2024-12-05T18:32:00Z">
              <w:r w:rsidR="002F4846">
                <w:t xml:space="preserve">pergerakan arah </w:t>
              </w:r>
            </w:ins>
            <w:ins w:id="1781" w:author="Muhammad Subarkah" w:date="2024-12-06T01:30:00Z" w16du:dateUtc="2024-12-05T18:30:00Z">
              <w:r w:rsidR="002F4846">
                <w:t>ob</w:t>
              </w:r>
            </w:ins>
            <w:ins w:id="1782" w:author="Muhammad Subarkah" w:date="2024-12-06T01:32:00Z" w16du:dateUtc="2024-12-05T18:32:00Z">
              <w:r w:rsidR="002F4846">
                <w:t>y</w:t>
              </w:r>
            </w:ins>
            <w:ins w:id="1783" w:author="Muhammad Subarkah" w:date="2024-12-06T01:30:00Z" w16du:dateUtc="2024-12-05T18:30:00Z">
              <w:r w:rsidR="002F4846">
                <w:t>ek</w:t>
              </w:r>
            </w:ins>
          </w:p>
          <w:p w14:paraId="2BE67140" w14:textId="49BE2032" w:rsidR="00827CE9" w:rsidRDefault="00827CE9">
            <w:pPr>
              <w:pStyle w:val="NoBeforeAfter"/>
              <w:numPr>
                <w:ilvl w:val="0"/>
                <w:numId w:val="51"/>
              </w:numPr>
              <w:spacing w:line="240" w:lineRule="auto"/>
              <w:ind w:left="179" w:hanging="179"/>
              <w:jc w:val="left"/>
              <w:rPr>
                <w:ins w:id="1784" w:author="Muhammad Subarkah" w:date="2024-12-06T00:27:00Z" w16du:dateUtc="2024-12-05T17:27:00Z"/>
              </w:rPr>
              <w:pPrChange w:id="1785" w:author="Muhammad Subarkah" w:date="2024-12-09T18:49:00Z" w16du:dateUtc="2024-12-09T11:49:00Z">
                <w:pPr>
                  <w:pStyle w:val="NoBeforeAfter"/>
                </w:pPr>
              </w:pPrChange>
            </w:pPr>
            <w:ins w:id="1786" w:author="Muhammad Subarkah" w:date="2024-12-09T18:55:00Z" w16du:dateUtc="2024-12-09T11:55:00Z">
              <w:r>
                <w:t xml:space="preserve">Komponen </w:t>
              </w:r>
            </w:ins>
            <w:ins w:id="1787" w:author="Muhammad Subarkah" w:date="2024-12-09T18:56:00Z" w16du:dateUtc="2024-12-09T11:56:00Z">
              <w:r>
                <w:t>pend</w:t>
              </w:r>
              <w:r w:rsidRPr="00827CE9">
                <w:t>u</w:t>
              </w:r>
              <w:r>
                <w:t>k</w:t>
              </w:r>
              <w:r w:rsidRPr="00827CE9">
                <w:t>u</w:t>
              </w:r>
              <w:r>
                <w:t>ng media sedikit</w:t>
              </w:r>
            </w:ins>
            <w:ins w:id="1788" w:author="Muhammad Subarkah" w:date="2024-12-10T00:00:00Z" w16du:dateUtc="2024-12-09T17:00:00Z">
              <w:r w:rsidR="00404D96">
                <w:t xml:space="preserve">, </w:t>
              </w:r>
            </w:ins>
            <w:ins w:id="1789" w:author="Muhammad Subarkah" w:date="2024-12-10T00:01:00Z" w16du:dateUtc="2024-12-09T17:01:00Z">
              <w:r w:rsidR="00404D96">
                <w:t>m</w:t>
              </w:r>
              <w:r w:rsidR="00404D96" w:rsidRPr="00404D96">
                <w:t>u</w:t>
              </w:r>
              <w:r w:rsidR="00404D96">
                <w:t>dah direplika peserta didik</w:t>
              </w:r>
            </w:ins>
          </w:p>
        </w:tc>
        <w:tc>
          <w:tcPr>
            <w:tcW w:w="1984" w:type="dxa"/>
            <w:tcPrChange w:id="1790" w:author="Muhammad Subarkah" w:date="2024-12-10T23:15:00Z" w16du:dateUtc="2024-12-10T16:15:00Z">
              <w:tcPr>
                <w:tcW w:w="1698" w:type="dxa"/>
                <w:gridSpan w:val="2"/>
              </w:tcPr>
            </w:tcPrChange>
          </w:tcPr>
          <w:p w14:paraId="26A82EDA" w14:textId="431D5A9A" w:rsidR="002F4846" w:rsidRDefault="00CF7B7F">
            <w:pPr>
              <w:pStyle w:val="NoBeforeAfter"/>
              <w:numPr>
                <w:ilvl w:val="0"/>
                <w:numId w:val="51"/>
              </w:numPr>
              <w:spacing w:line="240" w:lineRule="auto"/>
              <w:ind w:left="177" w:hanging="177"/>
              <w:rPr>
                <w:ins w:id="1791" w:author="Muhammad Subarkah" w:date="2024-12-09T18:50:00Z" w16du:dateUtc="2024-12-09T11:50:00Z"/>
              </w:rPr>
            </w:pPr>
            <w:ins w:id="1792" w:author="Muhammad Subarkah" w:date="2024-12-06T01:42:00Z" w16du:dateUtc="2024-12-05T18:42:00Z">
              <w:r>
                <w:t>Pembacaan dilak</w:t>
              </w:r>
              <w:r w:rsidRPr="00CF7B7F">
                <w:t>u</w:t>
              </w:r>
              <w:r>
                <w:t>kan pada ob</w:t>
              </w:r>
            </w:ins>
            <w:ins w:id="1793" w:author="Muhammad Subarkah" w:date="2024-12-06T01:43:00Z" w16du:dateUtc="2024-12-05T18:43:00Z">
              <w:r w:rsidR="00523306">
                <w:t>y</w:t>
              </w:r>
            </w:ins>
            <w:ins w:id="1794" w:author="Muhammad Subarkah" w:date="2024-12-06T01:42:00Z" w16du:dateUtc="2024-12-05T18:42:00Z">
              <w:r>
                <w:t xml:space="preserve">ek </w:t>
              </w:r>
              <w:r w:rsidR="001A50D8">
                <w:t>mati</w:t>
              </w:r>
            </w:ins>
          </w:p>
          <w:p w14:paraId="42936AE8" w14:textId="1BE27EF0" w:rsidR="00305121" w:rsidRDefault="00305121">
            <w:pPr>
              <w:pStyle w:val="NoBeforeAfter"/>
              <w:numPr>
                <w:ilvl w:val="0"/>
                <w:numId w:val="51"/>
              </w:numPr>
              <w:spacing w:line="240" w:lineRule="auto"/>
              <w:ind w:left="177" w:hanging="177"/>
              <w:rPr>
                <w:ins w:id="1795" w:author="Muhammad Subarkah" w:date="2024-12-06T00:27:00Z" w16du:dateUtc="2024-12-05T17:27:00Z"/>
              </w:rPr>
              <w:pPrChange w:id="1796" w:author="Muhammad Subarkah" w:date="2024-12-06T02:25:00Z" w16du:dateUtc="2024-12-05T19:25:00Z">
                <w:pPr>
                  <w:pStyle w:val="NoBeforeAfter"/>
                </w:pPr>
              </w:pPrChange>
            </w:pPr>
            <w:ins w:id="1797" w:author="Muhammad Subarkah" w:date="2024-12-09T18:50:00Z" w16du:dateUtc="2024-12-09T11:50:00Z">
              <w:r>
                <w:t>Bent</w:t>
              </w:r>
              <w:r w:rsidRPr="00305121">
                <w:t>u</w:t>
              </w:r>
              <w:r>
                <w:t>k fisik media berad</w:t>
              </w:r>
            </w:ins>
            <w:ins w:id="1798" w:author="Muhammad Subarkah" w:date="2024-12-09T18:51:00Z" w16du:dateUtc="2024-12-09T11:51:00Z">
              <w:r>
                <w:t>a pada tahap dasar</w:t>
              </w:r>
            </w:ins>
          </w:p>
        </w:tc>
      </w:tr>
      <w:tr w:rsidR="00DD71BD" w14:paraId="6C8F30DA" w14:textId="77777777" w:rsidTr="00107B2F">
        <w:trPr>
          <w:ins w:id="1799" w:author="Muhammad Subarkah" w:date="2024-12-06T00:27:00Z"/>
          <w:trPrChange w:id="1800" w:author="Muhammad Subarkah" w:date="2024-12-10T23:15:00Z" w16du:dateUtc="2024-12-10T16:15:00Z">
            <w:trPr>
              <w:gridBefore w:val="3"/>
            </w:trPr>
          </w:trPrChange>
        </w:trPr>
        <w:tc>
          <w:tcPr>
            <w:tcW w:w="570" w:type="dxa"/>
            <w:tcPrChange w:id="1801" w:author="Muhammad Subarkah" w:date="2024-12-10T23:15:00Z" w16du:dateUtc="2024-12-10T16:15:00Z">
              <w:tcPr>
                <w:tcW w:w="707" w:type="dxa"/>
              </w:tcPr>
            </w:tcPrChange>
          </w:tcPr>
          <w:p w14:paraId="3F78A3EC" w14:textId="49040681" w:rsidR="002F4846" w:rsidRDefault="002F4846">
            <w:pPr>
              <w:pStyle w:val="NoBeforeAfter"/>
              <w:spacing w:line="240" w:lineRule="auto"/>
              <w:jc w:val="center"/>
              <w:rPr>
                <w:ins w:id="1802" w:author="Muhammad Subarkah" w:date="2024-12-06T00:27:00Z" w16du:dateUtc="2024-12-05T17:27:00Z"/>
              </w:rPr>
              <w:pPrChange w:id="1803" w:author="Muhammad Subarkah" w:date="2024-12-06T01:14:00Z" w16du:dateUtc="2024-12-05T18:14:00Z">
                <w:pPr>
                  <w:pStyle w:val="NoBeforeAfter"/>
                </w:pPr>
              </w:pPrChange>
            </w:pPr>
            <w:ins w:id="1804" w:author="Muhammad Subarkah" w:date="2024-12-06T00:30:00Z" w16du:dateUtc="2024-12-05T17:30:00Z">
              <w:r>
                <w:t>2.</w:t>
              </w:r>
            </w:ins>
          </w:p>
        </w:tc>
        <w:tc>
          <w:tcPr>
            <w:tcW w:w="1150" w:type="dxa"/>
            <w:tcPrChange w:id="1805" w:author="Muhammad Subarkah" w:date="2024-12-10T23:15:00Z" w16du:dateUtc="2024-12-10T16:15:00Z">
              <w:tcPr>
                <w:tcW w:w="1150" w:type="dxa"/>
              </w:tcPr>
            </w:tcPrChange>
          </w:tcPr>
          <w:p w14:paraId="2CF15A61" w14:textId="2C57F8EE" w:rsidR="002F4846" w:rsidRDefault="002F4846" w:rsidP="002F4846">
            <w:pPr>
              <w:pStyle w:val="NoBeforeAfter"/>
              <w:spacing w:line="240" w:lineRule="auto"/>
              <w:jc w:val="center"/>
              <w:rPr>
                <w:ins w:id="1806" w:author="Muhammad Subarkah" w:date="2024-12-06T00:31:00Z" w16du:dateUtc="2024-12-05T17:31:00Z"/>
              </w:rPr>
            </w:pPr>
            <w:ins w:id="1807" w:author="Muhammad Subarkah" w:date="2024-12-06T00:31:00Z" w16du:dateUtc="2024-12-05T17:31:00Z">
              <w:r>
                <w:t>Lora Kha</w:t>
              </w:r>
              <w:r w:rsidRPr="0080596E">
                <w:t>u</w:t>
              </w:r>
              <w:r>
                <w:t xml:space="preserve">la </w:t>
              </w:r>
              <w:proofErr w:type="spellStart"/>
              <w:r>
                <w:t>Amifia</w:t>
              </w:r>
            </w:ins>
            <w:proofErr w:type="spellEnd"/>
            <w:ins w:id="1808" w:author="Muhammad Subarkah" w:date="2024-12-06T01:17:00Z" w16du:dateUtc="2024-12-05T18:17:00Z">
              <w:r>
                <w:t xml:space="preserve"> </w:t>
              </w:r>
            </w:ins>
            <w:ins w:id="1809" w:author="Muhammad Subarkah" w:date="2024-12-06T01:16:00Z" w16du:dateUtc="2024-12-05T18:16:00Z">
              <w:r>
                <w:t>dkk.</w:t>
              </w:r>
            </w:ins>
          </w:p>
          <w:p w14:paraId="48B45D25" w14:textId="77777777" w:rsidR="002F4846" w:rsidRDefault="002F4846" w:rsidP="002F4846">
            <w:pPr>
              <w:pStyle w:val="NoBeforeAfter"/>
              <w:spacing w:line="240" w:lineRule="auto"/>
              <w:jc w:val="center"/>
              <w:rPr>
                <w:ins w:id="1810" w:author="Muhammad Subarkah" w:date="2024-12-06T00:31:00Z" w16du:dateUtc="2024-12-05T17:31:00Z"/>
              </w:rPr>
            </w:pPr>
          </w:p>
          <w:p w14:paraId="12357625" w14:textId="770FD4C5" w:rsidR="002F4846" w:rsidRDefault="002F4846">
            <w:pPr>
              <w:pStyle w:val="NoBeforeAfter"/>
              <w:spacing w:line="240" w:lineRule="auto"/>
              <w:jc w:val="center"/>
              <w:rPr>
                <w:ins w:id="1811" w:author="Muhammad Subarkah" w:date="2024-12-06T00:27:00Z" w16du:dateUtc="2024-12-05T17:27:00Z"/>
              </w:rPr>
              <w:pPrChange w:id="1812" w:author="Muhammad Subarkah" w:date="2024-12-06T01:14:00Z" w16du:dateUtc="2024-12-05T18:14:00Z">
                <w:pPr>
                  <w:pStyle w:val="NoBeforeAfter"/>
                </w:pPr>
              </w:pPrChange>
            </w:pPr>
            <w:ins w:id="1813" w:author="Muhammad Subarkah" w:date="2024-12-06T01:16:00Z" w16du:dateUtc="2024-12-05T18:16:00Z">
              <w:r>
                <w:t>2020</w:t>
              </w:r>
            </w:ins>
          </w:p>
        </w:tc>
        <w:tc>
          <w:tcPr>
            <w:tcW w:w="2258" w:type="dxa"/>
            <w:tcPrChange w:id="1814" w:author="Muhammad Subarkah" w:date="2024-12-10T23:15:00Z" w16du:dateUtc="2024-12-10T16:15:00Z">
              <w:tcPr>
                <w:tcW w:w="2260" w:type="dxa"/>
                <w:gridSpan w:val="3"/>
              </w:tcPr>
            </w:tcPrChange>
          </w:tcPr>
          <w:p w14:paraId="28022204" w14:textId="360A849A" w:rsidR="002F4846" w:rsidRDefault="002F4846">
            <w:pPr>
              <w:pStyle w:val="NoBeforeAfter"/>
              <w:spacing w:line="240" w:lineRule="auto"/>
              <w:jc w:val="center"/>
              <w:rPr>
                <w:ins w:id="1815" w:author="Muhammad Subarkah" w:date="2024-12-06T00:27:00Z" w16du:dateUtc="2024-12-05T17:27:00Z"/>
              </w:rPr>
              <w:pPrChange w:id="1816" w:author="Muhammad Subarkah" w:date="2024-12-06T01:14:00Z" w16du:dateUtc="2024-12-05T18:14:00Z">
                <w:pPr>
                  <w:pStyle w:val="NoBeforeAfter"/>
                </w:pPr>
              </w:pPrChange>
            </w:pPr>
            <w:bookmarkStart w:id="1817" w:name="OLE_LINK81"/>
            <w:ins w:id="1818" w:author="Muhammad Subarkah" w:date="2024-12-06T01:14:00Z" w16du:dateUtc="2024-12-05T18:14:00Z">
              <w:r w:rsidRPr="001B4700">
                <w:rPr>
                  <w:i/>
                  <w:iCs/>
                </w:rPr>
                <w:t xml:space="preserve">Design </w:t>
              </w:r>
              <w:proofErr w:type="spellStart"/>
              <w:r w:rsidRPr="001B4700">
                <w:rPr>
                  <w:i/>
                  <w:iCs/>
                </w:rPr>
                <w:t>of</w:t>
              </w:r>
              <w:proofErr w:type="spellEnd"/>
              <w:r w:rsidRPr="001B4700">
                <w:rPr>
                  <w:i/>
                  <w:iCs/>
                </w:rPr>
                <w:t xml:space="preserve"> </w:t>
              </w:r>
              <w:proofErr w:type="spellStart"/>
              <w:r w:rsidRPr="001B4700">
                <w:rPr>
                  <w:i/>
                  <w:iCs/>
                </w:rPr>
                <w:t>Logistic</w:t>
              </w:r>
              <w:proofErr w:type="spellEnd"/>
              <w:r w:rsidRPr="001B4700">
                <w:rPr>
                  <w:i/>
                  <w:iCs/>
                </w:rPr>
                <w:t xml:space="preserve"> </w:t>
              </w:r>
              <w:proofErr w:type="spellStart"/>
              <w:r w:rsidRPr="001B4700">
                <w:rPr>
                  <w:i/>
                  <w:iCs/>
                </w:rPr>
                <w:t>Transporter</w:t>
              </w:r>
              <w:proofErr w:type="spellEnd"/>
              <w:r w:rsidRPr="001B4700">
                <w:rPr>
                  <w:i/>
                  <w:iCs/>
                </w:rPr>
                <w:t xml:space="preserve"> Robot System</w:t>
              </w:r>
            </w:ins>
            <w:bookmarkEnd w:id="1817"/>
          </w:p>
        </w:tc>
        <w:tc>
          <w:tcPr>
            <w:tcW w:w="1976" w:type="dxa"/>
            <w:tcPrChange w:id="1819" w:author="Muhammad Subarkah" w:date="2024-12-10T23:15:00Z" w16du:dateUtc="2024-12-10T16:15:00Z">
              <w:tcPr>
                <w:tcW w:w="1698" w:type="dxa"/>
              </w:tcPr>
            </w:tcPrChange>
          </w:tcPr>
          <w:p w14:paraId="1D235D31" w14:textId="77777777" w:rsidR="008C6EF6" w:rsidRDefault="00317734">
            <w:pPr>
              <w:pStyle w:val="NoBeforeAfter"/>
              <w:numPr>
                <w:ilvl w:val="0"/>
                <w:numId w:val="52"/>
              </w:numPr>
              <w:spacing w:line="240" w:lineRule="auto"/>
              <w:ind w:left="166" w:hanging="219"/>
              <w:jc w:val="left"/>
              <w:rPr>
                <w:ins w:id="1820" w:author="Muhammad Subarkah" w:date="2024-12-09T18:40:00Z" w16du:dateUtc="2024-12-09T11:40:00Z"/>
              </w:rPr>
            </w:pPr>
            <w:ins w:id="1821" w:author="Muhammad Subarkah" w:date="2024-12-08T14:01:00Z" w16du:dateUtc="2024-12-08T07:01:00Z">
              <w:r>
                <w:t>Media b</w:t>
              </w:r>
            </w:ins>
            <w:ins w:id="1822" w:author="Muhammad Subarkah" w:date="2024-12-06T02:14:00Z" w16du:dateUtc="2024-12-05T19:14:00Z">
              <w:r w:rsidR="00FD1822">
                <w:t>ergerak otomatis</w:t>
              </w:r>
            </w:ins>
            <w:ins w:id="1823" w:author="Muhammad Subarkah" w:date="2024-12-06T13:32:00Z" w16du:dateUtc="2024-12-06T06:32:00Z">
              <w:r w:rsidR="00942ADD">
                <w:t xml:space="preserve"> </w:t>
              </w:r>
            </w:ins>
            <w:ins w:id="1824" w:author="Muhammad Subarkah" w:date="2024-12-06T02:14:00Z" w16du:dateUtc="2024-12-05T19:14:00Z">
              <w:r w:rsidR="00FD1822">
                <w:t>mengik</w:t>
              </w:r>
              <w:r w:rsidR="00FD1822" w:rsidRPr="00FD1822">
                <w:t>u</w:t>
              </w:r>
              <w:r w:rsidR="00FD1822">
                <w:t>ti tanda</w:t>
              </w:r>
            </w:ins>
          </w:p>
          <w:p w14:paraId="74DFAC3F" w14:textId="58B0C12E" w:rsidR="00F55A13" w:rsidRDefault="00C7324D">
            <w:pPr>
              <w:pStyle w:val="NoBeforeAfter"/>
              <w:numPr>
                <w:ilvl w:val="0"/>
                <w:numId w:val="52"/>
              </w:numPr>
              <w:spacing w:line="240" w:lineRule="auto"/>
              <w:ind w:left="166" w:hanging="219"/>
              <w:jc w:val="left"/>
              <w:rPr>
                <w:ins w:id="1825" w:author="Muhammad Subarkah" w:date="2024-12-06T00:27:00Z" w16du:dateUtc="2024-12-05T17:27:00Z"/>
              </w:rPr>
              <w:pPrChange w:id="1826" w:author="Muhammad Subarkah" w:date="2024-12-06T02:24:00Z" w16du:dateUtc="2024-12-05T19:24:00Z">
                <w:pPr>
                  <w:pStyle w:val="NoBeforeAfter"/>
                </w:pPr>
              </w:pPrChange>
            </w:pPr>
            <w:ins w:id="1827" w:author="Muhammad Subarkah" w:date="2024-12-09T23:52:00Z" w16du:dateUtc="2024-12-09T16:52:00Z">
              <w:r>
                <w:t>Mamp</w:t>
              </w:r>
              <w:r w:rsidRPr="00C7324D">
                <w:t>u</w:t>
              </w:r>
              <w:r>
                <w:t xml:space="preserve"> membawa beban mencapai 10kg</w:t>
              </w:r>
            </w:ins>
          </w:p>
        </w:tc>
        <w:tc>
          <w:tcPr>
            <w:tcW w:w="1984" w:type="dxa"/>
            <w:tcPrChange w:id="1828" w:author="Muhammad Subarkah" w:date="2024-12-10T23:15:00Z" w16du:dateUtc="2024-12-10T16:15:00Z">
              <w:tcPr>
                <w:tcW w:w="1698" w:type="dxa"/>
                <w:gridSpan w:val="2"/>
              </w:tcPr>
            </w:tcPrChange>
          </w:tcPr>
          <w:p w14:paraId="43CB1857" w14:textId="77777777" w:rsidR="00A5501D" w:rsidRDefault="0022464E" w:rsidP="00106113">
            <w:pPr>
              <w:pStyle w:val="NoBeforeAfter"/>
              <w:numPr>
                <w:ilvl w:val="0"/>
                <w:numId w:val="52"/>
              </w:numPr>
              <w:spacing w:line="240" w:lineRule="auto"/>
              <w:ind w:left="177" w:hanging="219"/>
              <w:jc w:val="left"/>
              <w:rPr>
                <w:ins w:id="1829" w:author="Muhammad Subarkah" w:date="2024-12-09T19:04:00Z" w16du:dateUtc="2024-12-09T12:04:00Z"/>
              </w:rPr>
            </w:pPr>
            <w:ins w:id="1830" w:author="Muhammad Subarkah" w:date="2024-12-06T13:30:00Z" w16du:dateUtc="2024-12-06T06:30:00Z">
              <w:r>
                <w:t>Estetika bent</w:t>
              </w:r>
              <w:r w:rsidRPr="0022464E">
                <w:t>u</w:t>
              </w:r>
              <w:r>
                <w:t>k vis</w:t>
              </w:r>
              <w:r w:rsidRPr="0022464E">
                <w:t>u</w:t>
              </w:r>
              <w:r>
                <w:t xml:space="preserve">al </w:t>
              </w:r>
            </w:ins>
            <w:ins w:id="1831" w:author="Muhammad Subarkah" w:date="2024-12-06T13:32:00Z" w16du:dateUtc="2024-12-06T06:32:00Z">
              <w:r w:rsidR="00DA5A21">
                <w:t>media</w:t>
              </w:r>
            </w:ins>
            <w:ins w:id="1832" w:author="Muhammad Subarkah" w:date="2024-12-06T13:30:00Z" w16du:dateUtc="2024-12-06T06:30:00Z">
              <w:r>
                <w:t xml:space="preserve"> </w:t>
              </w:r>
            </w:ins>
            <w:ins w:id="1833" w:author="Muhammad Subarkah" w:date="2024-12-09T18:40:00Z" w16du:dateUtc="2024-12-09T11:40:00Z">
              <w:r w:rsidR="00B811FE">
                <w:t>masih dapat ditingkatkan</w:t>
              </w:r>
            </w:ins>
          </w:p>
          <w:p w14:paraId="43DFE0F3" w14:textId="73818915" w:rsidR="00341FA0" w:rsidRDefault="00341FA0">
            <w:pPr>
              <w:pStyle w:val="NoBeforeAfter"/>
              <w:numPr>
                <w:ilvl w:val="0"/>
                <w:numId w:val="52"/>
              </w:numPr>
              <w:spacing w:line="240" w:lineRule="auto"/>
              <w:ind w:left="177" w:hanging="219"/>
              <w:jc w:val="left"/>
              <w:rPr>
                <w:ins w:id="1834" w:author="Muhammad Subarkah" w:date="2024-12-06T00:27:00Z" w16du:dateUtc="2024-12-05T17:27:00Z"/>
              </w:rPr>
              <w:pPrChange w:id="1835" w:author="Muhammad Subarkah" w:date="2024-12-09T18:48:00Z" w16du:dateUtc="2024-12-09T11:48:00Z">
                <w:pPr>
                  <w:pStyle w:val="NoBeforeAfter"/>
                </w:pPr>
              </w:pPrChange>
            </w:pPr>
            <w:ins w:id="1836" w:author="Muhammad Subarkah" w:date="2024-12-09T19:04:00Z" w16du:dateUtc="2024-12-09T12:04:00Z">
              <w:r>
                <w:t>Komponen peny</w:t>
              </w:r>
              <w:r w:rsidRPr="00A2358B">
                <w:t>u</w:t>
              </w:r>
              <w:r>
                <w:t>s</w:t>
              </w:r>
              <w:r w:rsidRPr="00A2358B">
                <w:t>u</w:t>
              </w:r>
              <w:r>
                <w:t xml:space="preserve">n </w:t>
              </w:r>
              <w:proofErr w:type="spellStart"/>
              <w:r w:rsidRPr="00D906F5">
                <w:rPr>
                  <w:i/>
                  <w:iCs/>
                </w:rPr>
                <w:t>hardware</w:t>
              </w:r>
              <w:proofErr w:type="spellEnd"/>
              <w:r>
                <w:t xml:space="preserve"> media relatif mahal </w:t>
              </w:r>
              <w:r w:rsidRPr="00A2358B">
                <w:t>u</w:t>
              </w:r>
              <w:r>
                <w:t>nt</w:t>
              </w:r>
              <w:r w:rsidRPr="00A2358B">
                <w:t>u</w:t>
              </w:r>
              <w:r>
                <w:t>k direplika</w:t>
              </w:r>
            </w:ins>
          </w:p>
        </w:tc>
      </w:tr>
      <w:tr w:rsidR="00DD71BD" w14:paraId="71756B08" w14:textId="77777777" w:rsidTr="00107B2F">
        <w:trPr>
          <w:ins w:id="1837" w:author="Muhammad Subarkah" w:date="2024-12-06T00:30:00Z"/>
          <w:trPrChange w:id="1838" w:author="Muhammad Subarkah" w:date="2024-12-10T23:15:00Z" w16du:dateUtc="2024-12-10T16:15:00Z">
            <w:trPr>
              <w:gridBefore w:val="3"/>
            </w:trPr>
          </w:trPrChange>
        </w:trPr>
        <w:tc>
          <w:tcPr>
            <w:tcW w:w="570" w:type="dxa"/>
            <w:tcPrChange w:id="1839" w:author="Muhammad Subarkah" w:date="2024-12-10T23:15:00Z" w16du:dateUtc="2024-12-10T16:15:00Z">
              <w:tcPr>
                <w:tcW w:w="707" w:type="dxa"/>
              </w:tcPr>
            </w:tcPrChange>
          </w:tcPr>
          <w:p w14:paraId="6CB5415A" w14:textId="37327899" w:rsidR="002F4846" w:rsidRDefault="002F4846" w:rsidP="002F4846">
            <w:pPr>
              <w:pStyle w:val="NoBeforeAfter"/>
              <w:spacing w:line="240" w:lineRule="auto"/>
              <w:jc w:val="center"/>
              <w:rPr>
                <w:ins w:id="1840" w:author="Muhammad Subarkah" w:date="2024-12-06T00:30:00Z" w16du:dateUtc="2024-12-05T17:30:00Z"/>
              </w:rPr>
            </w:pPr>
            <w:ins w:id="1841" w:author="Muhammad Subarkah" w:date="2024-12-06T00:30:00Z" w16du:dateUtc="2024-12-05T17:30:00Z">
              <w:r>
                <w:t>3.</w:t>
              </w:r>
            </w:ins>
          </w:p>
        </w:tc>
        <w:tc>
          <w:tcPr>
            <w:tcW w:w="1150" w:type="dxa"/>
            <w:tcPrChange w:id="1842" w:author="Muhammad Subarkah" w:date="2024-12-10T23:15:00Z" w16du:dateUtc="2024-12-10T16:15:00Z">
              <w:tcPr>
                <w:tcW w:w="1150" w:type="dxa"/>
              </w:tcPr>
            </w:tcPrChange>
          </w:tcPr>
          <w:p w14:paraId="1F1ABE4A" w14:textId="042B64F4" w:rsidR="002F4846" w:rsidRDefault="002F4846" w:rsidP="002F4846">
            <w:pPr>
              <w:pStyle w:val="NoBeforeAfter"/>
              <w:spacing w:line="240" w:lineRule="auto"/>
              <w:jc w:val="center"/>
              <w:rPr>
                <w:ins w:id="1843" w:author="Muhammad Subarkah" w:date="2024-12-06T01:26:00Z" w16du:dateUtc="2024-12-05T18:26:00Z"/>
              </w:rPr>
            </w:pPr>
            <w:ins w:id="1844" w:author="Muhammad Subarkah" w:date="2024-12-06T01:26:00Z" w16du:dateUtc="2024-12-05T18:26:00Z">
              <w:r>
                <w:t>Ahm</w:t>
              </w:r>
              <w:bookmarkStart w:id="1845" w:name="OLE_LINK85"/>
              <w:r>
                <w:t>a</w:t>
              </w:r>
              <w:bookmarkEnd w:id="1845"/>
              <w:r>
                <w:t xml:space="preserve">d Wafi </w:t>
              </w:r>
              <w:proofErr w:type="spellStart"/>
              <w:r>
                <w:t>N</w:t>
              </w:r>
              <w:r w:rsidRPr="009E5C19">
                <w:t>u</w:t>
              </w:r>
              <w:r>
                <w:t>rm</w:t>
              </w:r>
              <w:r w:rsidRPr="009E5C19">
                <w:t>u</w:t>
              </w:r>
              <w:r>
                <w:t>kti</w:t>
              </w:r>
              <w:proofErr w:type="spellEnd"/>
              <w:r>
                <w:t xml:space="preserve"> Wibowo</w:t>
              </w:r>
            </w:ins>
          </w:p>
          <w:p w14:paraId="694875BA" w14:textId="77777777" w:rsidR="002F4846" w:rsidRDefault="002F4846" w:rsidP="002F4846">
            <w:pPr>
              <w:pStyle w:val="NoBeforeAfter"/>
              <w:spacing w:line="240" w:lineRule="auto"/>
              <w:jc w:val="center"/>
              <w:rPr>
                <w:ins w:id="1846" w:author="Muhammad Subarkah" w:date="2024-12-06T01:26:00Z" w16du:dateUtc="2024-12-05T18:26:00Z"/>
              </w:rPr>
            </w:pPr>
          </w:p>
          <w:p w14:paraId="38632F1E" w14:textId="0C156EE4" w:rsidR="002F4846" w:rsidRDefault="002F4846" w:rsidP="002F4846">
            <w:pPr>
              <w:pStyle w:val="NoBeforeAfter"/>
              <w:spacing w:line="240" w:lineRule="auto"/>
              <w:jc w:val="center"/>
              <w:rPr>
                <w:ins w:id="1847" w:author="Muhammad Subarkah" w:date="2024-12-06T00:31:00Z" w16du:dateUtc="2024-12-05T17:31:00Z"/>
              </w:rPr>
            </w:pPr>
            <w:ins w:id="1848" w:author="Muhammad Subarkah" w:date="2024-12-06T01:26:00Z" w16du:dateUtc="2024-12-05T18:26:00Z">
              <w:r>
                <w:t>2020</w:t>
              </w:r>
            </w:ins>
          </w:p>
          <w:p w14:paraId="0099061F" w14:textId="14CAB678" w:rsidR="002F4846" w:rsidRDefault="002F4846" w:rsidP="002F4846">
            <w:pPr>
              <w:pStyle w:val="NoBeforeAfter"/>
              <w:spacing w:line="240" w:lineRule="auto"/>
              <w:jc w:val="center"/>
              <w:rPr>
                <w:ins w:id="1849" w:author="Muhammad Subarkah" w:date="2024-12-06T00:30:00Z" w16du:dateUtc="2024-12-05T17:30:00Z"/>
              </w:rPr>
            </w:pPr>
          </w:p>
        </w:tc>
        <w:tc>
          <w:tcPr>
            <w:tcW w:w="2258" w:type="dxa"/>
            <w:tcPrChange w:id="1850" w:author="Muhammad Subarkah" w:date="2024-12-10T23:15:00Z" w16du:dateUtc="2024-12-10T16:15:00Z">
              <w:tcPr>
                <w:tcW w:w="2260" w:type="dxa"/>
                <w:gridSpan w:val="3"/>
              </w:tcPr>
            </w:tcPrChange>
          </w:tcPr>
          <w:p w14:paraId="098C8072" w14:textId="5667F407" w:rsidR="002F4846" w:rsidRDefault="002F4846" w:rsidP="002F4846">
            <w:pPr>
              <w:pStyle w:val="NoBeforeAfter"/>
              <w:spacing w:line="240" w:lineRule="auto"/>
              <w:jc w:val="center"/>
              <w:rPr>
                <w:ins w:id="1851" w:author="Muhammad Subarkah" w:date="2024-12-06T00:30:00Z" w16du:dateUtc="2024-12-05T17:30:00Z"/>
              </w:rPr>
            </w:pPr>
            <w:bookmarkStart w:id="1852" w:name="OLE_LINK86"/>
            <w:ins w:id="1853" w:author="Muhammad Subarkah" w:date="2024-12-06T01:25:00Z" w16du:dateUtc="2024-12-05T18:25:00Z">
              <w:r w:rsidRPr="001B4700">
                <w:t xml:space="preserve">Metode </w:t>
              </w:r>
              <w:proofErr w:type="spellStart"/>
              <w:r w:rsidRPr="009F47E7">
                <w:rPr>
                  <w:i/>
                  <w:iCs/>
                </w:rPr>
                <w:t>Odometry</w:t>
              </w:r>
              <w:proofErr w:type="spellEnd"/>
              <w:r w:rsidRPr="001B4700">
                <w:t xml:space="preserve"> Untuk Sistem Pemetaan Robot Dengan </w:t>
              </w:r>
              <w:proofErr w:type="spellStart"/>
              <w:r w:rsidRPr="009F47E7">
                <w:rPr>
                  <w:i/>
                  <w:iCs/>
                </w:rPr>
                <w:t>Three</w:t>
              </w:r>
              <w:proofErr w:type="spellEnd"/>
              <w:r w:rsidRPr="009F47E7">
                <w:rPr>
                  <w:i/>
                  <w:iCs/>
                </w:rPr>
                <w:t xml:space="preserve"> </w:t>
              </w:r>
              <w:proofErr w:type="spellStart"/>
              <w:r w:rsidRPr="009F47E7">
                <w:rPr>
                  <w:i/>
                  <w:iCs/>
                </w:rPr>
                <w:t>Omni</w:t>
              </w:r>
              <w:proofErr w:type="spellEnd"/>
              <w:r w:rsidRPr="009F47E7">
                <w:rPr>
                  <w:i/>
                  <w:iCs/>
                </w:rPr>
                <w:t xml:space="preserve"> </w:t>
              </w:r>
              <w:proofErr w:type="spellStart"/>
              <w:r w:rsidRPr="009F47E7">
                <w:rPr>
                  <w:i/>
                  <w:iCs/>
                </w:rPr>
                <w:t>Directional</w:t>
              </w:r>
              <w:proofErr w:type="spellEnd"/>
              <w:r w:rsidRPr="009F47E7">
                <w:rPr>
                  <w:i/>
                  <w:iCs/>
                </w:rPr>
                <w:t xml:space="preserve"> </w:t>
              </w:r>
              <w:proofErr w:type="spellStart"/>
              <w:r w:rsidRPr="009F47E7">
                <w:rPr>
                  <w:i/>
                  <w:iCs/>
                </w:rPr>
                <w:t>Wheels</w:t>
              </w:r>
              <w:proofErr w:type="spellEnd"/>
              <w:r w:rsidRPr="001B4700">
                <w:t xml:space="preserve"> Sebagai Media Pembelajaran Robotika</w:t>
              </w:r>
            </w:ins>
            <w:bookmarkEnd w:id="1852"/>
          </w:p>
        </w:tc>
        <w:tc>
          <w:tcPr>
            <w:tcW w:w="1976" w:type="dxa"/>
            <w:tcPrChange w:id="1854" w:author="Muhammad Subarkah" w:date="2024-12-10T23:15:00Z" w16du:dateUtc="2024-12-10T16:15:00Z">
              <w:tcPr>
                <w:tcW w:w="1698" w:type="dxa"/>
              </w:tcPr>
            </w:tcPrChange>
          </w:tcPr>
          <w:p w14:paraId="26AE88E2" w14:textId="3B7EA15E" w:rsidR="0089388D" w:rsidRDefault="0089388D">
            <w:pPr>
              <w:pStyle w:val="NoBeforeAfter"/>
              <w:numPr>
                <w:ilvl w:val="0"/>
                <w:numId w:val="53"/>
              </w:numPr>
              <w:spacing w:line="240" w:lineRule="auto"/>
              <w:ind w:left="166" w:hanging="219"/>
              <w:jc w:val="left"/>
              <w:rPr>
                <w:ins w:id="1855" w:author="Muhammad Subarkah" w:date="2024-12-10T00:50:00Z" w16du:dateUtc="2024-12-09T17:50:00Z"/>
              </w:rPr>
            </w:pPr>
            <w:ins w:id="1856" w:author="Muhammad Subarkah" w:date="2024-12-10T00:50:00Z" w16du:dateUtc="2024-12-09T17:50:00Z">
              <w:r>
                <w:t>Desain vis</w:t>
              </w:r>
              <w:r w:rsidRPr="0089388D">
                <w:t>u</w:t>
              </w:r>
              <w:r>
                <w:t xml:space="preserve">al </w:t>
              </w:r>
            </w:ins>
            <w:ins w:id="1857" w:author="Muhammad Subarkah" w:date="2024-12-10T00:52:00Z" w16du:dateUtc="2024-12-09T17:52:00Z">
              <w:r w:rsidR="00DA3ED9">
                <w:t>robot</w:t>
              </w:r>
            </w:ins>
            <w:ins w:id="1858" w:author="Muhammad Subarkah" w:date="2024-12-10T00:50:00Z" w16du:dateUtc="2024-12-09T17:50:00Z">
              <w:r w:rsidR="001C5DB2">
                <w:t xml:space="preserve"> menarik</w:t>
              </w:r>
            </w:ins>
          </w:p>
          <w:p w14:paraId="6E285D32" w14:textId="5C2C3307" w:rsidR="002F4846" w:rsidRDefault="008349A9">
            <w:pPr>
              <w:pStyle w:val="NoBeforeAfter"/>
              <w:numPr>
                <w:ilvl w:val="0"/>
                <w:numId w:val="53"/>
              </w:numPr>
              <w:spacing w:line="240" w:lineRule="auto"/>
              <w:ind w:left="166" w:hanging="219"/>
              <w:jc w:val="left"/>
              <w:rPr>
                <w:ins w:id="1859" w:author="Muhammad Subarkah" w:date="2024-12-06T00:30:00Z" w16du:dateUtc="2024-12-05T17:30:00Z"/>
              </w:rPr>
              <w:pPrChange w:id="1860" w:author="Muhammad Subarkah" w:date="2024-12-06T13:31:00Z" w16du:dateUtc="2024-12-06T06:31:00Z">
                <w:pPr>
                  <w:pStyle w:val="NoBeforeAfter"/>
                  <w:spacing w:line="240" w:lineRule="auto"/>
                  <w:jc w:val="center"/>
                </w:pPr>
              </w:pPrChange>
            </w:pPr>
            <w:ins w:id="1861" w:author="Muhammad Subarkah" w:date="2024-12-06T13:32:00Z" w16du:dateUtc="2024-12-06T06:32:00Z">
              <w:r>
                <w:t>Media pembelajaran</w:t>
              </w:r>
            </w:ins>
            <w:ins w:id="1862" w:author="Muhammad Subarkah" w:date="2024-12-09T18:58:00Z" w16du:dateUtc="2024-12-09T11:58:00Z">
              <w:r w:rsidR="00D63C44">
                <w:t xml:space="preserve"> layak dig</w:t>
              </w:r>
              <w:r w:rsidR="00D63C44" w:rsidRPr="00D63C44">
                <w:t>u</w:t>
              </w:r>
              <w:r w:rsidR="00D63C44">
                <w:t>nakan</w:t>
              </w:r>
            </w:ins>
            <w:ins w:id="1863" w:author="Muhammad Subarkah" w:date="2024-12-09T18:59:00Z" w16du:dateUtc="2024-12-09T11:59:00Z">
              <w:r w:rsidR="00A2358B">
                <w:t xml:space="preserve"> </w:t>
              </w:r>
            </w:ins>
            <w:ins w:id="1864" w:author="Muhammad Subarkah" w:date="2024-12-09T19:02:00Z" w16du:dateUtc="2024-12-09T12:02:00Z">
              <w:r w:rsidR="00DD4F92">
                <w:t>ses</w:t>
              </w:r>
              <w:r w:rsidR="00DD4F92" w:rsidRPr="00DD4F92">
                <w:t>u</w:t>
              </w:r>
              <w:r w:rsidR="00DD4F92">
                <w:t>ai</w:t>
              </w:r>
            </w:ins>
            <w:ins w:id="1865" w:author="Muhammad Subarkah" w:date="2024-12-09T19:01:00Z" w16du:dateUtc="2024-12-09T12:01:00Z">
              <w:r w:rsidR="00390F05">
                <w:t xml:space="preserve"> eval</w:t>
              </w:r>
              <w:r w:rsidR="00390F05" w:rsidRPr="00390F05">
                <w:t>u</w:t>
              </w:r>
            </w:ins>
            <w:ins w:id="1866" w:author="Muhammad Subarkah" w:date="2024-12-09T19:02:00Z" w16du:dateUtc="2024-12-09T12:02:00Z">
              <w:r w:rsidR="00390F05">
                <w:t>asi</w:t>
              </w:r>
            </w:ins>
            <w:ins w:id="1867" w:author="Muhammad Subarkah" w:date="2024-12-09T19:01:00Z" w16du:dateUtc="2024-12-09T12:01:00Z">
              <w:r w:rsidR="005C18E2">
                <w:t xml:space="preserve"> </w:t>
              </w:r>
            </w:ins>
            <w:ins w:id="1868" w:author="Muhammad Subarkah" w:date="2024-12-09T19:02:00Z" w16du:dateUtc="2024-12-09T12:02:00Z">
              <w:r w:rsidR="00DD4F92">
                <w:t>pengg</w:t>
              </w:r>
              <w:r w:rsidR="00DD4F92" w:rsidRPr="00DD4F92">
                <w:t>u</w:t>
              </w:r>
              <w:r w:rsidR="00DD4F92">
                <w:t xml:space="preserve">na, </w:t>
              </w:r>
            </w:ins>
            <w:ins w:id="1869" w:author="Muhammad Subarkah" w:date="2024-12-09T19:01:00Z" w16du:dateUtc="2024-12-09T12:01:00Z">
              <w:r w:rsidR="005C18E2">
                <w:t>ahli media</w:t>
              </w:r>
            </w:ins>
            <w:ins w:id="1870" w:author="Muhammad Subarkah" w:date="2024-12-09T19:02:00Z" w16du:dateUtc="2024-12-09T12:02:00Z">
              <w:r w:rsidR="00DD4F92">
                <w:t xml:space="preserve"> dan </w:t>
              </w:r>
            </w:ins>
            <w:ins w:id="1871" w:author="Muhammad Subarkah" w:date="2024-12-09T19:01:00Z" w16du:dateUtc="2024-12-09T12:01:00Z">
              <w:r w:rsidR="005C18E2">
                <w:t>ahli materi</w:t>
              </w:r>
            </w:ins>
          </w:p>
        </w:tc>
        <w:tc>
          <w:tcPr>
            <w:tcW w:w="1984" w:type="dxa"/>
            <w:tcPrChange w:id="1872" w:author="Muhammad Subarkah" w:date="2024-12-10T23:15:00Z" w16du:dateUtc="2024-12-10T16:15:00Z">
              <w:tcPr>
                <w:tcW w:w="1698" w:type="dxa"/>
                <w:gridSpan w:val="2"/>
              </w:tcPr>
            </w:tcPrChange>
          </w:tcPr>
          <w:p w14:paraId="1D8C2CF5" w14:textId="76346F61" w:rsidR="002F4846" w:rsidRDefault="00A2358B">
            <w:pPr>
              <w:pStyle w:val="NoBeforeAfter"/>
              <w:numPr>
                <w:ilvl w:val="0"/>
                <w:numId w:val="53"/>
              </w:numPr>
              <w:spacing w:line="240" w:lineRule="auto"/>
              <w:ind w:left="177" w:hanging="219"/>
              <w:jc w:val="left"/>
              <w:rPr>
                <w:ins w:id="1873" w:author="Muhammad Subarkah" w:date="2024-12-06T00:30:00Z" w16du:dateUtc="2024-12-05T17:30:00Z"/>
              </w:rPr>
              <w:pPrChange w:id="1874" w:author="Muhammad Subarkah" w:date="2024-12-06T13:31:00Z" w16du:dateUtc="2024-12-06T06:31:00Z">
                <w:pPr>
                  <w:pStyle w:val="NoBeforeAfter"/>
                  <w:spacing w:line="240" w:lineRule="auto"/>
                  <w:jc w:val="center"/>
                </w:pPr>
              </w:pPrChange>
            </w:pPr>
            <w:ins w:id="1875" w:author="Muhammad Subarkah" w:date="2024-12-09T18:59:00Z" w16du:dateUtc="2024-12-09T11:59:00Z">
              <w:r>
                <w:t>Komponen peny</w:t>
              </w:r>
              <w:r w:rsidRPr="00A2358B">
                <w:t>u</w:t>
              </w:r>
              <w:r>
                <w:t>s</w:t>
              </w:r>
              <w:r w:rsidRPr="00A2358B">
                <w:t>u</w:t>
              </w:r>
              <w:r>
                <w:t xml:space="preserve">n </w:t>
              </w:r>
            </w:ins>
            <w:proofErr w:type="spellStart"/>
            <w:ins w:id="1876" w:author="Muhammad Subarkah" w:date="2024-12-09T19:00:00Z" w16du:dateUtc="2024-12-09T12:00:00Z">
              <w:r w:rsidRPr="00A2358B">
                <w:rPr>
                  <w:i/>
                  <w:iCs/>
                  <w:rPrChange w:id="1877" w:author="Muhammad Subarkah" w:date="2024-12-09T19:01:00Z" w16du:dateUtc="2024-12-09T12:01:00Z">
                    <w:rPr/>
                  </w:rPrChange>
                </w:rPr>
                <w:t>hardware</w:t>
              </w:r>
              <w:proofErr w:type="spellEnd"/>
              <w:r>
                <w:t xml:space="preserve"> </w:t>
              </w:r>
            </w:ins>
            <w:ins w:id="1878" w:author="Muhammad Subarkah" w:date="2024-12-09T19:03:00Z" w16du:dateUtc="2024-12-09T12:03:00Z">
              <w:r w:rsidR="00817B6B">
                <w:t>media</w:t>
              </w:r>
            </w:ins>
            <w:ins w:id="1879" w:author="Muhammad Subarkah" w:date="2024-12-09T19:00:00Z" w16du:dateUtc="2024-12-09T12:00:00Z">
              <w:r>
                <w:t xml:space="preserve"> relatif mahal </w:t>
              </w:r>
            </w:ins>
            <w:ins w:id="1880" w:author="Muhammad Subarkah" w:date="2024-12-09T19:01:00Z" w16du:dateUtc="2024-12-09T12:01:00Z">
              <w:r w:rsidRPr="00A2358B">
                <w:t>u</w:t>
              </w:r>
              <w:r>
                <w:t>nt</w:t>
              </w:r>
              <w:r w:rsidRPr="00A2358B">
                <w:t>u</w:t>
              </w:r>
              <w:r>
                <w:t>k direplika</w:t>
              </w:r>
            </w:ins>
          </w:p>
        </w:tc>
      </w:tr>
    </w:tbl>
    <w:p w14:paraId="39704686" w14:textId="77777777" w:rsidR="00224256" w:rsidRDefault="00224256">
      <w:pPr>
        <w:spacing w:after="0" w:line="276" w:lineRule="auto"/>
        <w:rPr>
          <w:ins w:id="1881" w:author="Muhammad Subarkah" w:date="2024-12-09T19:08:00Z" w16du:dateUtc="2024-12-09T12:08:00Z"/>
        </w:rPr>
        <w:pPrChange w:id="1882" w:author="Muhammad Subarkah" w:date="2024-12-09T19:10:00Z" w16du:dateUtc="2024-12-09T12:10:00Z">
          <w:pPr/>
        </w:pPrChange>
      </w:pPr>
    </w:p>
    <w:p w14:paraId="58FC2440" w14:textId="4EF9F37A" w:rsidR="00020A3A" w:rsidRPr="00BB2D8E" w:rsidDel="000951B2" w:rsidRDefault="00CD1D52">
      <w:pPr>
        <w:pStyle w:val="NoBeforeAfter"/>
        <w:numPr>
          <w:ilvl w:val="0"/>
          <w:numId w:val="68"/>
        </w:numPr>
        <w:ind w:left="1134" w:hanging="567"/>
        <w:rPr>
          <w:del w:id="1883" w:author="Muhammad Subarkah" w:date="2024-12-09T19:08:00Z" w16du:dateUtc="2024-12-09T12:08:00Z"/>
        </w:rPr>
        <w:pPrChange w:id="1884" w:author="Muhammad Subarkah" w:date="2024-12-11T01:52:00Z" w16du:dateUtc="2024-12-10T18:52:00Z">
          <w:pPr>
            <w:pStyle w:val="NoBeforeAfter"/>
            <w:numPr>
              <w:ilvl w:val="1"/>
              <w:numId w:val="1"/>
            </w:numPr>
            <w:ind w:left="993" w:hanging="360"/>
          </w:pPr>
        </w:pPrChange>
      </w:pPr>
      <w:ins w:id="1885" w:author="Muhammad Subarkah" w:date="2024-12-09T19:16:00Z" w16du:dateUtc="2024-12-09T12:16:00Z">
        <w:r w:rsidRPr="00BB2D8E">
          <w:t>Perbedaan antara penelitian ini dengan</w:t>
        </w:r>
      </w:ins>
      <w:ins w:id="1886" w:author="Muhammad Subarkah" w:date="2024-12-09T19:11:00Z" w16du:dateUtc="2024-12-09T12:11:00Z">
        <w:r w:rsidR="002E46A8" w:rsidRPr="00BB2D8E">
          <w:t xml:space="preserve"> penelitian</w:t>
        </w:r>
      </w:ins>
      <w:ins w:id="1887" w:author="Muhammad Subarkah" w:date="2024-12-09T19:16:00Z" w16du:dateUtc="2024-12-09T12:16:00Z">
        <w:r w:rsidRPr="00BB2D8E">
          <w:t xml:space="preserve"> yang dilakukan</w:t>
        </w:r>
      </w:ins>
      <w:ins w:id="1888" w:author="Muhammad Subarkah" w:date="2024-12-09T19:11:00Z" w16du:dateUtc="2024-12-09T12:11:00Z">
        <w:r w:rsidR="002E46A8" w:rsidRPr="00BB2D8E">
          <w:t xml:space="preserve"> o</w:t>
        </w:r>
      </w:ins>
      <w:ins w:id="1889" w:author="Muhammad Subarkah" w:date="2024-12-09T19:12:00Z" w16du:dateUtc="2024-12-09T12:12:00Z">
        <w:r w:rsidR="002E46A8" w:rsidRPr="00BB2D8E">
          <w:t>leh Yuga Aditya Pratama</w:t>
        </w:r>
      </w:ins>
    </w:p>
    <w:p w14:paraId="2DDB1C17" w14:textId="77777777" w:rsidR="000951B2" w:rsidRPr="00BB2D8E" w:rsidRDefault="000951B2">
      <w:pPr>
        <w:pStyle w:val="NoBeforeAfter"/>
        <w:numPr>
          <w:ilvl w:val="0"/>
          <w:numId w:val="68"/>
        </w:numPr>
        <w:ind w:left="1134" w:hanging="567"/>
        <w:rPr>
          <w:ins w:id="1890" w:author="Muhammad Subarkah" w:date="2024-12-09T23:49:00Z" w16du:dateUtc="2024-12-09T16:49:00Z"/>
        </w:rPr>
        <w:pPrChange w:id="1891" w:author="Muhammad Subarkah" w:date="2024-12-11T01:52:00Z" w16du:dateUtc="2024-12-10T18:52:00Z">
          <w:pPr>
            <w:pStyle w:val="NoBeforeAfter"/>
            <w:numPr>
              <w:ilvl w:val="1"/>
              <w:numId w:val="1"/>
            </w:numPr>
            <w:ind w:left="993" w:hanging="360"/>
          </w:pPr>
        </w:pPrChange>
      </w:pPr>
    </w:p>
    <w:p w14:paraId="787E47F3" w14:textId="6CE93C11" w:rsidR="00D2502F" w:rsidRPr="003560C0" w:rsidRDefault="003560C0">
      <w:pPr>
        <w:pStyle w:val="NoBeforeAfter"/>
        <w:ind w:left="1134" w:firstLine="567"/>
        <w:rPr>
          <w:ins w:id="1892" w:author="Muhammad Subarkah" w:date="2024-12-09T19:13:00Z" w16du:dateUtc="2024-12-09T12:13:00Z"/>
        </w:rPr>
        <w:pPrChange w:id="1893" w:author="Muhammad Subarkah" w:date="2024-12-11T01:52:00Z" w16du:dateUtc="2024-12-10T18:52:00Z">
          <w:pPr>
            <w:pStyle w:val="Heading2"/>
          </w:pPr>
        </w:pPrChange>
      </w:pPr>
      <w:ins w:id="1894" w:author="Muhammad Subarkah" w:date="2024-12-09T23:55:00Z" w16du:dateUtc="2024-12-09T16:55:00Z">
        <w:r>
          <w:t>Penelitian ini berma</w:t>
        </w:r>
        <w:bookmarkStart w:id="1895" w:name="OLE_LINK79"/>
        <w:r>
          <w:t>k</w:t>
        </w:r>
        <w:bookmarkEnd w:id="1895"/>
        <w:r>
          <w:t>s</w:t>
        </w:r>
        <w:r w:rsidRPr="003560C0">
          <w:t>u</w:t>
        </w:r>
        <w:r>
          <w:t>d mengembangka</w:t>
        </w:r>
      </w:ins>
      <w:ins w:id="1896" w:author="Muhammad Subarkah" w:date="2024-12-09T23:56:00Z" w16du:dateUtc="2024-12-09T16:56:00Z">
        <w:r>
          <w:t xml:space="preserve">n media pembelajaran </w:t>
        </w:r>
      </w:ins>
      <w:ins w:id="1897" w:author="Muhammad Subarkah" w:date="2024-12-09T23:57:00Z" w16du:dateUtc="2024-12-09T16:57:00Z">
        <w:r>
          <w:t>yang hid</w:t>
        </w:r>
        <w:r w:rsidRPr="003560C0">
          <w:t>u</w:t>
        </w:r>
        <w:r>
          <w:t xml:space="preserve">p (memiliki </w:t>
        </w:r>
        <w:proofErr w:type="spellStart"/>
        <w:r>
          <w:t>akt</w:t>
        </w:r>
        <w:r w:rsidRPr="003560C0">
          <w:t>u</w:t>
        </w:r>
        <w:r>
          <w:t>ator</w:t>
        </w:r>
        <w:proofErr w:type="spellEnd"/>
        <w:r>
          <w:t>)</w:t>
        </w:r>
      </w:ins>
      <w:ins w:id="1898" w:author="Muhammad Subarkah" w:date="2024-12-09T23:58:00Z" w16du:dateUtc="2024-12-09T16:58:00Z">
        <w:r w:rsidR="004A2CF5">
          <w:t xml:space="preserve"> </w:t>
        </w:r>
      </w:ins>
      <w:ins w:id="1899" w:author="Muhammad Subarkah" w:date="2024-12-09T23:57:00Z" w16du:dateUtc="2024-12-09T16:57:00Z">
        <w:r>
          <w:t>yait</w:t>
        </w:r>
      </w:ins>
      <w:ins w:id="1900" w:author="Muhammad Subarkah" w:date="2024-12-09T23:58:00Z" w16du:dateUtc="2024-12-09T16:58:00Z">
        <w:r w:rsidRPr="003560C0">
          <w:t>u</w:t>
        </w:r>
        <w:r>
          <w:t xml:space="preserve"> robot </w:t>
        </w:r>
        <w:proofErr w:type="spellStart"/>
        <w:r w:rsidRPr="006C7333">
          <w:rPr>
            <w:i/>
            <w:iCs/>
            <w:rPrChange w:id="1901" w:author="Muhammad Subarkah" w:date="2024-12-09T23:58:00Z" w16du:dateUtc="2024-12-09T16:58:00Z">
              <w:rPr>
                <w:b w:val="0"/>
                <w:bCs w:val="0"/>
              </w:rPr>
            </w:rPrChange>
          </w:rPr>
          <w:t>transporter</w:t>
        </w:r>
      </w:ins>
      <w:proofErr w:type="spellEnd"/>
      <w:ins w:id="1902" w:author="Muhammad Subarkah" w:date="2024-12-10T00:06:00Z" w16du:dateUtc="2024-12-09T17:06:00Z">
        <w:r w:rsidR="0017173E">
          <w:rPr>
            <w:i/>
            <w:iCs/>
          </w:rPr>
          <w:t xml:space="preserve"> </w:t>
        </w:r>
        <w:r w:rsidR="0017173E">
          <w:t xml:space="preserve">dengan memanfaatkan sensor </w:t>
        </w:r>
        <w:proofErr w:type="spellStart"/>
        <w:r w:rsidR="0017173E" w:rsidRPr="0017173E">
          <w:rPr>
            <w:i/>
            <w:iCs/>
            <w:rPrChange w:id="1903" w:author="Muhammad Subarkah" w:date="2024-12-10T00:06:00Z" w16du:dateUtc="2024-12-09T17:06:00Z">
              <w:rPr>
                <w:b w:val="0"/>
                <w:bCs w:val="0"/>
              </w:rPr>
            </w:rPrChange>
          </w:rPr>
          <w:t>inertial</w:t>
        </w:r>
        <w:proofErr w:type="spellEnd"/>
        <w:r w:rsidR="0017173E" w:rsidRPr="0017173E">
          <w:rPr>
            <w:i/>
            <w:iCs/>
            <w:rPrChange w:id="1904" w:author="Muhammad Subarkah" w:date="2024-12-10T00:06:00Z" w16du:dateUtc="2024-12-09T17:06:00Z">
              <w:rPr>
                <w:b w:val="0"/>
                <w:bCs w:val="0"/>
              </w:rPr>
            </w:rPrChange>
          </w:rPr>
          <w:t xml:space="preserve"> </w:t>
        </w:r>
        <w:proofErr w:type="spellStart"/>
        <w:r w:rsidR="0017173E" w:rsidRPr="0017173E">
          <w:rPr>
            <w:i/>
            <w:iCs/>
            <w:rPrChange w:id="1905" w:author="Muhammad Subarkah" w:date="2024-12-10T00:06:00Z" w16du:dateUtc="2024-12-09T17:06:00Z">
              <w:rPr>
                <w:b w:val="0"/>
                <w:bCs w:val="0"/>
              </w:rPr>
            </w:rPrChange>
          </w:rPr>
          <w:t>measurement</w:t>
        </w:r>
        <w:proofErr w:type="spellEnd"/>
        <w:r w:rsidR="0017173E" w:rsidRPr="0017173E">
          <w:rPr>
            <w:i/>
            <w:iCs/>
            <w:rPrChange w:id="1906" w:author="Muhammad Subarkah" w:date="2024-12-10T00:06:00Z" w16du:dateUtc="2024-12-09T17:06:00Z">
              <w:rPr>
                <w:b w:val="0"/>
                <w:bCs w:val="0"/>
              </w:rPr>
            </w:rPrChange>
          </w:rPr>
          <w:t xml:space="preserve"> unit</w:t>
        </w:r>
        <w:r w:rsidR="0017173E">
          <w:t xml:space="preserve"> </w:t>
        </w:r>
      </w:ins>
      <w:ins w:id="1907" w:author="Muhammad Subarkah" w:date="2024-12-10T00:07:00Z" w16du:dateUtc="2024-12-09T17:07:00Z">
        <w:r w:rsidR="0050184E">
          <w:t>(IM</w:t>
        </w:r>
        <w:r w:rsidR="0050184E" w:rsidRPr="0050184E">
          <w:t>U</w:t>
        </w:r>
        <w:r w:rsidR="0050184E">
          <w:t xml:space="preserve">) </w:t>
        </w:r>
      </w:ins>
      <w:ins w:id="1908" w:author="Muhammad Subarkah" w:date="2024-12-10T00:06:00Z" w16du:dateUtc="2024-12-09T17:06:00Z">
        <w:r w:rsidR="0017173E">
          <w:t xml:space="preserve">sebagai </w:t>
        </w:r>
        <w:proofErr w:type="spellStart"/>
        <w:r w:rsidR="0017173E">
          <w:t>inp</w:t>
        </w:r>
        <w:r w:rsidR="0017173E" w:rsidRPr="0017173E">
          <w:t>u</w:t>
        </w:r>
        <w:r w:rsidR="0017173E">
          <w:t>tan</w:t>
        </w:r>
        <w:proofErr w:type="spellEnd"/>
        <w:r w:rsidR="0017173E">
          <w:t xml:space="preserve"> navigasi</w:t>
        </w:r>
      </w:ins>
      <w:ins w:id="1909" w:author="Muhammad Subarkah" w:date="2024-12-10T00:08:00Z" w16du:dateUtc="2024-12-09T17:08:00Z">
        <w:r w:rsidR="000B39D1">
          <w:t>. K</w:t>
        </w:r>
        <w:r w:rsidR="000B39D1" w:rsidRPr="000B39D1">
          <w:t>u</w:t>
        </w:r>
        <w:r w:rsidR="000B39D1">
          <w:t xml:space="preserve">nci pembeda </w:t>
        </w:r>
      </w:ins>
      <w:ins w:id="1910" w:author="Muhammad Subarkah" w:date="2024-12-10T00:09:00Z" w16du:dateUtc="2024-12-09T17:09:00Z">
        <w:r w:rsidR="000B39D1">
          <w:t>antara ked</w:t>
        </w:r>
        <w:r w:rsidR="000B39D1" w:rsidRPr="000B39D1">
          <w:t>u</w:t>
        </w:r>
        <w:r w:rsidR="000B39D1">
          <w:t>anya ialah</w:t>
        </w:r>
      </w:ins>
      <w:ins w:id="1911" w:author="Muhammad Subarkah" w:date="2024-12-10T00:10:00Z" w16du:dateUtc="2024-12-09T17:10:00Z">
        <w:r w:rsidR="000B39D1">
          <w:t xml:space="preserve"> pada penelitian </w:t>
        </w:r>
      </w:ins>
      <w:ins w:id="1912" w:author="Muhammad Subarkah" w:date="2024-12-10T00:08:00Z" w16du:dateUtc="2024-12-09T17:08:00Z">
        <w:r w:rsidR="000B39D1">
          <w:t xml:space="preserve">yang </w:t>
        </w:r>
        <w:r w:rsidR="000B39D1">
          <w:lastRenderedPageBreak/>
          <w:t>dilak</w:t>
        </w:r>
        <w:r w:rsidR="000B39D1" w:rsidRPr="000B39D1">
          <w:t>u</w:t>
        </w:r>
        <w:r w:rsidR="000B39D1">
          <w:t>kan Y</w:t>
        </w:r>
        <w:r w:rsidR="000B39D1" w:rsidRPr="000B39D1">
          <w:t>u</w:t>
        </w:r>
        <w:r w:rsidR="000B39D1">
          <w:t>ga Aditya Pratama</w:t>
        </w:r>
      </w:ins>
      <w:ins w:id="1913" w:author="Muhammad Subarkah" w:date="2024-12-10T00:10:00Z" w16du:dateUtc="2024-12-09T17:10:00Z">
        <w:r w:rsidR="000B39D1">
          <w:t xml:space="preserve"> media ber</w:t>
        </w:r>
        <w:r w:rsidR="000B39D1" w:rsidRPr="000B39D1">
          <w:t>u</w:t>
        </w:r>
        <w:r w:rsidR="000B39D1">
          <w:t xml:space="preserve">pa benda mati, tanpa </w:t>
        </w:r>
        <w:proofErr w:type="spellStart"/>
        <w:r w:rsidR="000B39D1">
          <w:t>akt</w:t>
        </w:r>
        <w:r w:rsidR="000B39D1" w:rsidRPr="000B39D1">
          <w:t>u</w:t>
        </w:r>
        <w:r w:rsidR="000B39D1">
          <w:t>ator</w:t>
        </w:r>
        <w:proofErr w:type="spellEnd"/>
        <w:r w:rsidR="000B39D1">
          <w:t xml:space="preserve"> sehingga perl</w:t>
        </w:r>
        <w:r w:rsidR="000B39D1" w:rsidRPr="000B39D1">
          <w:t>u</w:t>
        </w:r>
        <w:r w:rsidR="000B39D1">
          <w:t xml:space="preserve"> digerakkan dengan gaya eksternal seperti tangan</w:t>
        </w:r>
      </w:ins>
      <w:ins w:id="1914" w:author="Muhammad Subarkah" w:date="2024-12-10T00:11:00Z" w16du:dateUtc="2024-12-09T17:11:00Z">
        <w:r w:rsidR="000B39D1">
          <w:t xml:space="preserve">, sedang pada penelitian ini media memiliki </w:t>
        </w:r>
        <w:proofErr w:type="spellStart"/>
        <w:r w:rsidR="000B39D1">
          <w:t>akt</w:t>
        </w:r>
        <w:r w:rsidR="000B39D1" w:rsidRPr="000B39D1">
          <w:t>u</w:t>
        </w:r>
        <w:r w:rsidR="000B39D1">
          <w:t>ator</w:t>
        </w:r>
        <w:proofErr w:type="spellEnd"/>
        <w:r w:rsidR="000B39D1">
          <w:t xml:space="preserve"> </w:t>
        </w:r>
        <w:r w:rsidR="000B39D1" w:rsidRPr="000B39D1">
          <w:t>u</w:t>
        </w:r>
        <w:r w:rsidR="000B39D1">
          <w:t xml:space="preserve">tamanya motor dc </w:t>
        </w:r>
      </w:ins>
      <w:ins w:id="1915" w:author="Muhammad Subarkah" w:date="2024-12-10T00:12:00Z" w16du:dateUtc="2024-12-09T17:12:00Z">
        <w:r w:rsidR="000B39D1">
          <w:t xml:space="preserve">sebagai penggerak </w:t>
        </w:r>
        <w:proofErr w:type="spellStart"/>
        <w:r w:rsidR="000B39D1" w:rsidRPr="000B39D1">
          <w:rPr>
            <w:i/>
            <w:iCs/>
            <w:rPrChange w:id="1916" w:author="Muhammad Subarkah" w:date="2024-12-10T00:12:00Z" w16du:dateUtc="2024-12-09T17:12:00Z">
              <w:rPr>
                <w:b w:val="0"/>
                <w:bCs w:val="0"/>
              </w:rPr>
            </w:rPrChange>
          </w:rPr>
          <w:t>body</w:t>
        </w:r>
        <w:proofErr w:type="spellEnd"/>
        <w:r w:rsidR="000B39D1">
          <w:t xml:space="preserve"> robot.</w:t>
        </w:r>
      </w:ins>
      <w:ins w:id="1917" w:author="Muhammad Subarkah" w:date="2024-12-10T00:13:00Z" w16du:dateUtc="2024-12-09T17:13:00Z">
        <w:r w:rsidR="002452C0">
          <w:t xml:space="preserve"> Selain it</w:t>
        </w:r>
        <w:r w:rsidR="002452C0" w:rsidRPr="002452C0">
          <w:t>u</w:t>
        </w:r>
        <w:r w:rsidR="002452C0">
          <w:t>, penelitian ini j</w:t>
        </w:r>
        <w:r w:rsidR="002452C0" w:rsidRPr="002452C0">
          <w:t>u</w:t>
        </w:r>
        <w:r w:rsidR="002452C0">
          <w:t>ga memb</w:t>
        </w:r>
        <w:r w:rsidR="002452C0" w:rsidRPr="002452C0">
          <w:t>u</w:t>
        </w:r>
        <w:r w:rsidR="002452C0">
          <w:t xml:space="preserve">at desain kerangka </w:t>
        </w:r>
      </w:ins>
      <w:ins w:id="1918" w:author="Muhammad Subarkah" w:date="2024-12-10T00:14:00Z" w16du:dateUtc="2024-12-09T17:14:00Z">
        <w:r w:rsidR="002452C0">
          <w:t xml:space="preserve">beserta </w:t>
        </w:r>
        <w:proofErr w:type="spellStart"/>
        <w:r w:rsidR="002452C0" w:rsidRPr="002452C0">
          <w:rPr>
            <w:i/>
            <w:iCs/>
            <w:rPrChange w:id="1919" w:author="Muhammad Subarkah" w:date="2024-12-10T00:14:00Z" w16du:dateUtc="2024-12-09T17:14:00Z">
              <w:rPr>
                <w:b w:val="0"/>
                <w:bCs w:val="0"/>
              </w:rPr>
            </w:rPrChange>
          </w:rPr>
          <w:t>cas</w:t>
        </w:r>
      </w:ins>
      <w:ins w:id="1920" w:author="Muhammad Subarkah" w:date="2024-12-10T00:18:00Z" w16du:dateUtc="2024-12-09T17:18:00Z">
        <w:r w:rsidR="00526215">
          <w:rPr>
            <w:i/>
            <w:iCs/>
          </w:rPr>
          <w:t>ing</w:t>
        </w:r>
      </w:ins>
      <w:proofErr w:type="spellEnd"/>
      <w:ins w:id="1921" w:author="Muhammad Subarkah" w:date="2024-12-10T00:14:00Z" w16du:dateUtc="2024-12-09T17:14:00Z">
        <w:r w:rsidR="002452C0">
          <w:t xml:space="preserve"> pen</w:t>
        </w:r>
        <w:r w:rsidR="002452C0" w:rsidRPr="002452C0">
          <w:t>u</w:t>
        </w:r>
        <w:r w:rsidR="002452C0">
          <w:t>t</w:t>
        </w:r>
        <w:r w:rsidR="002452C0" w:rsidRPr="002452C0">
          <w:t>u</w:t>
        </w:r>
        <w:r w:rsidR="002452C0">
          <w:t xml:space="preserve">p </w:t>
        </w:r>
      </w:ins>
      <w:ins w:id="1922" w:author="Muhammad Subarkah" w:date="2024-12-10T00:18:00Z" w16du:dateUtc="2024-12-09T17:18:00Z">
        <w:r w:rsidR="00526215">
          <w:t>robot</w:t>
        </w:r>
      </w:ins>
      <w:ins w:id="1923" w:author="Muhammad Subarkah" w:date="2024-12-10T00:15:00Z" w16du:dateUtc="2024-12-09T17:15:00Z">
        <w:r w:rsidR="002452C0">
          <w:t xml:space="preserve">, </w:t>
        </w:r>
      </w:ins>
      <w:ins w:id="1924" w:author="Muhammad Subarkah" w:date="2024-12-10T00:18:00Z" w16du:dateUtc="2024-12-09T17:18:00Z">
        <w:r w:rsidR="003F4750">
          <w:t>sedangkan</w:t>
        </w:r>
      </w:ins>
      <w:ins w:id="1925" w:author="Muhammad Subarkah" w:date="2024-12-10T00:15:00Z" w16du:dateUtc="2024-12-09T17:15:00Z">
        <w:r w:rsidR="002452C0">
          <w:t xml:space="preserve"> penelitian</w:t>
        </w:r>
      </w:ins>
      <w:ins w:id="1926" w:author="Muhammad Subarkah" w:date="2024-12-10T00:18:00Z" w16du:dateUtc="2024-12-09T17:18:00Z">
        <w:r w:rsidR="00AA64BB">
          <w:t xml:space="preserve"> yang dilak</w:t>
        </w:r>
        <w:r w:rsidR="00AA64BB" w:rsidRPr="00AA64BB">
          <w:t>u</w:t>
        </w:r>
        <w:r w:rsidR="00AA64BB">
          <w:t>kan</w:t>
        </w:r>
      </w:ins>
      <w:ins w:id="1927" w:author="Muhammad Subarkah" w:date="2024-12-10T00:15:00Z" w16du:dateUtc="2024-12-09T17:15:00Z">
        <w:r w:rsidR="002452C0">
          <w:t xml:space="preserve"> oleh Y</w:t>
        </w:r>
        <w:r w:rsidR="002452C0" w:rsidRPr="002452C0">
          <w:t>u</w:t>
        </w:r>
        <w:r w:rsidR="002452C0">
          <w:t xml:space="preserve">ga </w:t>
        </w:r>
      </w:ins>
      <w:ins w:id="1928" w:author="Muhammad Subarkah" w:date="2024-12-10T00:19:00Z" w16du:dateUtc="2024-12-09T17:19:00Z">
        <w:r w:rsidR="001B5441">
          <w:t xml:space="preserve">Adiya </w:t>
        </w:r>
      </w:ins>
      <w:ins w:id="1929" w:author="Muhammad Subarkah" w:date="2024-12-10T00:15:00Z" w16du:dateUtc="2024-12-09T17:15:00Z">
        <w:r w:rsidR="002452C0">
          <w:t>masih</w:t>
        </w:r>
      </w:ins>
      <w:ins w:id="1930" w:author="Muhammad Subarkah" w:date="2024-12-10T00:17:00Z" w16du:dateUtc="2024-12-09T17:17:00Z">
        <w:r w:rsidR="002452C0">
          <w:t xml:space="preserve"> dalam bent</w:t>
        </w:r>
        <w:r w:rsidR="002452C0" w:rsidRPr="002452C0">
          <w:t>u</w:t>
        </w:r>
        <w:r w:rsidR="002452C0">
          <w:t xml:space="preserve">k dasar tanpa </w:t>
        </w:r>
      </w:ins>
      <w:ins w:id="1931" w:author="Muhammad Subarkah" w:date="2024-12-10T00:19:00Z" w16du:dateUtc="2024-12-09T17:19:00Z">
        <w:r w:rsidR="00DE6851">
          <w:t>dib</w:t>
        </w:r>
        <w:r w:rsidR="00DE6851" w:rsidRPr="00DE6851">
          <w:t>u</w:t>
        </w:r>
        <w:r w:rsidR="00DE6851">
          <w:t>at</w:t>
        </w:r>
      </w:ins>
      <w:ins w:id="1932" w:author="Muhammad Subarkah" w:date="2024-12-10T00:17:00Z" w16du:dateUtc="2024-12-09T17:17:00Z">
        <w:r w:rsidR="002452C0">
          <w:t xml:space="preserve"> </w:t>
        </w:r>
      </w:ins>
      <w:proofErr w:type="spellStart"/>
      <w:ins w:id="1933" w:author="Muhammad Subarkah" w:date="2024-12-10T00:18:00Z" w16du:dateUtc="2024-12-09T17:18:00Z">
        <w:r w:rsidR="00992059" w:rsidRPr="00992059">
          <w:rPr>
            <w:i/>
            <w:iCs/>
            <w:rPrChange w:id="1934" w:author="Muhammad Subarkah" w:date="2024-12-10T00:18:00Z" w16du:dateUtc="2024-12-09T17:18:00Z">
              <w:rPr>
                <w:b w:val="0"/>
                <w:bCs w:val="0"/>
              </w:rPr>
            </w:rPrChange>
          </w:rPr>
          <w:t>casing</w:t>
        </w:r>
      </w:ins>
      <w:proofErr w:type="spellEnd"/>
      <w:ins w:id="1935" w:author="Muhammad Subarkah" w:date="2024-12-10T00:19:00Z" w16du:dateUtc="2024-12-09T17:19:00Z">
        <w:r w:rsidR="006F77D0">
          <w:rPr>
            <w:i/>
            <w:iCs/>
          </w:rPr>
          <w:t xml:space="preserve"> </w:t>
        </w:r>
        <w:r w:rsidR="006F77D0">
          <w:t>komponen</w:t>
        </w:r>
      </w:ins>
      <w:ins w:id="1936" w:author="Muhammad Subarkah" w:date="2024-12-10T00:18:00Z" w16du:dateUtc="2024-12-09T17:18:00Z">
        <w:r w:rsidR="002452C0">
          <w:t>.</w:t>
        </w:r>
      </w:ins>
    </w:p>
    <w:p w14:paraId="593D538E" w14:textId="5B9A550F" w:rsidR="00224256" w:rsidRPr="00A84B46" w:rsidRDefault="00705662">
      <w:pPr>
        <w:pStyle w:val="NoBeforeAfter"/>
        <w:numPr>
          <w:ilvl w:val="0"/>
          <w:numId w:val="68"/>
        </w:numPr>
        <w:ind w:left="1134" w:hanging="567"/>
        <w:rPr>
          <w:ins w:id="1937" w:author="Muhammad Subarkah" w:date="2024-12-10T00:20:00Z" w16du:dateUtc="2024-12-09T17:20:00Z"/>
          <w:rPrChange w:id="1938" w:author="Muhammad Subarkah" w:date="2024-12-11T01:53:00Z" w16du:dateUtc="2024-12-10T18:53:00Z">
            <w:rPr>
              <w:ins w:id="1939" w:author="Muhammad Subarkah" w:date="2024-12-10T00:20:00Z" w16du:dateUtc="2024-12-09T17:20:00Z"/>
              <w:b/>
              <w:bCs/>
            </w:rPr>
          </w:rPrChange>
        </w:rPr>
        <w:pPrChange w:id="1940" w:author="Muhammad Subarkah" w:date="2024-12-11T01:54:00Z" w16du:dateUtc="2024-12-10T18:54:00Z">
          <w:pPr>
            <w:pStyle w:val="NoBeforeAfter"/>
            <w:numPr>
              <w:ilvl w:val="1"/>
              <w:numId w:val="1"/>
            </w:numPr>
            <w:ind w:left="993" w:hanging="360"/>
          </w:pPr>
        </w:pPrChange>
      </w:pPr>
      <w:ins w:id="1941" w:author="Muhammad Subarkah" w:date="2024-12-09T19:17:00Z" w16du:dateUtc="2024-12-09T12:17:00Z">
        <w:r w:rsidRPr="00A84B46">
          <w:t>Perbedaan antara penelitian ini dengan penelitian yang dilakukan oleh</w:t>
        </w:r>
      </w:ins>
      <w:ins w:id="1942" w:author="Muhammad Subarkah" w:date="2024-12-09T19:13:00Z" w16du:dateUtc="2024-12-09T12:13:00Z">
        <w:r w:rsidR="00D2502F" w:rsidRPr="00A84B46">
          <w:t xml:space="preserve"> </w:t>
        </w:r>
        <w:r w:rsidR="00A53AB4" w:rsidRPr="00A84B46">
          <w:t xml:space="preserve">Lora Khaula </w:t>
        </w:r>
        <w:proofErr w:type="spellStart"/>
        <w:r w:rsidR="00A53AB4" w:rsidRPr="00A84B46">
          <w:t>Amifia</w:t>
        </w:r>
        <w:proofErr w:type="spellEnd"/>
        <w:r w:rsidR="00A53AB4" w:rsidRPr="00A84B46">
          <w:t xml:space="preserve"> dkk.</w:t>
        </w:r>
      </w:ins>
    </w:p>
    <w:p w14:paraId="711587BF" w14:textId="6DF302D0" w:rsidR="006D21A0" w:rsidRDefault="004342F0">
      <w:pPr>
        <w:pStyle w:val="NoBeforeAfter"/>
        <w:ind w:left="1134" w:firstLine="567"/>
        <w:rPr>
          <w:ins w:id="1943" w:author="Muhammad Subarkah" w:date="2024-12-10T00:43:00Z" w16du:dateUtc="2024-12-09T17:43:00Z"/>
        </w:rPr>
        <w:pPrChange w:id="1944" w:author="Muhammad Subarkah" w:date="2024-12-11T01:54:00Z" w16du:dateUtc="2024-12-10T18:54:00Z">
          <w:pPr>
            <w:pStyle w:val="NoBeforeAfter"/>
            <w:ind w:left="633" w:firstLine="360"/>
          </w:pPr>
        </w:pPrChange>
      </w:pPr>
      <w:ins w:id="1945" w:author="Muhammad Subarkah" w:date="2024-12-10T00:23:00Z" w16du:dateUtc="2024-12-09T17:23:00Z">
        <w:r>
          <w:t>P</w:t>
        </w:r>
      </w:ins>
      <w:ins w:id="1946" w:author="Muhammad Subarkah" w:date="2024-12-10T00:20:00Z" w16du:dateUtc="2024-12-09T17:20:00Z">
        <w:r w:rsidR="00415D03">
          <w:t>enelitian yang dilak</w:t>
        </w:r>
        <w:r w:rsidR="00415D03" w:rsidRPr="00415D03">
          <w:t>u</w:t>
        </w:r>
        <w:r w:rsidR="00415D03">
          <w:t xml:space="preserve">kan oleh Lora </w:t>
        </w:r>
        <w:proofErr w:type="spellStart"/>
        <w:r w:rsidR="00415D03">
          <w:t>Amifia</w:t>
        </w:r>
        <w:proofErr w:type="spellEnd"/>
        <w:r w:rsidR="00415D03">
          <w:t xml:space="preserve"> dkk. </w:t>
        </w:r>
      </w:ins>
      <w:ins w:id="1947" w:author="Muhammad Subarkah" w:date="2024-12-10T00:56:00Z" w16du:dateUtc="2024-12-09T17:56:00Z">
        <w:r w:rsidR="00931C8E">
          <w:t>bert</w:t>
        </w:r>
        <w:r w:rsidR="00931C8E" w:rsidRPr="00931C8E">
          <w:t>u</w:t>
        </w:r>
        <w:r w:rsidR="00931C8E">
          <w:t>j</w:t>
        </w:r>
        <w:r w:rsidR="00931C8E" w:rsidRPr="00931C8E">
          <w:t>u</w:t>
        </w:r>
        <w:r w:rsidR="00931C8E">
          <w:t xml:space="preserve">an </w:t>
        </w:r>
        <w:r w:rsidR="00931C8E" w:rsidRPr="00931C8E">
          <w:t>u</w:t>
        </w:r>
        <w:r w:rsidR="00931C8E">
          <w:t>nt</w:t>
        </w:r>
        <w:r w:rsidR="00931C8E" w:rsidRPr="00931C8E">
          <w:t>u</w:t>
        </w:r>
        <w:r w:rsidR="00931C8E">
          <w:t>k mendesain</w:t>
        </w:r>
      </w:ins>
      <w:ins w:id="1948" w:author="Muhammad Subarkah" w:date="2024-12-10T00:21:00Z" w16du:dateUtc="2024-12-09T17:21:00Z">
        <w:r w:rsidR="00415D03">
          <w:t xml:space="preserve"> robot </w:t>
        </w:r>
        <w:proofErr w:type="spellStart"/>
        <w:r w:rsidR="00415D03" w:rsidRPr="00E57EF7">
          <w:rPr>
            <w:i/>
            <w:iCs/>
            <w:rPrChange w:id="1949" w:author="Muhammad Subarkah" w:date="2024-12-10T00:23:00Z" w16du:dateUtc="2024-12-09T17:23:00Z">
              <w:rPr/>
            </w:rPrChange>
          </w:rPr>
          <w:t>transporter</w:t>
        </w:r>
        <w:proofErr w:type="spellEnd"/>
        <w:r w:rsidR="002B3277">
          <w:t xml:space="preserve"> dengan </w:t>
        </w:r>
      </w:ins>
      <w:ins w:id="1950" w:author="Muhammad Subarkah" w:date="2024-12-10T00:22:00Z" w16du:dateUtc="2024-12-09T17:22:00Z">
        <w:r w:rsidR="002B3277">
          <w:t xml:space="preserve">wadah beban </w:t>
        </w:r>
      </w:ins>
      <w:ins w:id="1951" w:author="Muhammad Subarkah" w:date="2024-12-10T00:23:00Z" w16du:dateUtc="2024-12-09T17:23:00Z">
        <w:r w:rsidR="00E57EF7">
          <w:t xml:space="preserve">di </w:t>
        </w:r>
      </w:ins>
      <w:ins w:id="1952" w:author="Muhammad Subarkah" w:date="2024-12-10T00:22:00Z" w16du:dateUtc="2024-12-09T17:22:00Z">
        <w:r w:rsidR="002B3277">
          <w:t>atas robot</w:t>
        </w:r>
      </w:ins>
      <w:ins w:id="1953" w:author="Muhammad Subarkah" w:date="2024-12-10T00:24:00Z" w16du:dateUtc="2024-12-09T17:24:00Z">
        <w:r w:rsidR="000472BF">
          <w:t>.</w:t>
        </w:r>
      </w:ins>
      <w:ins w:id="1954" w:author="Muhammad Subarkah" w:date="2024-12-10T00:23:00Z" w16du:dateUtc="2024-12-09T17:23:00Z">
        <w:r>
          <w:t xml:space="preserve"> </w:t>
        </w:r>
      </w:ins>
      <w:ins w:id="1955" w:author="Muhammad Subarkah" w:date="2024-12-10T00:24:00Z" w16du:dateUtc="2024-12-09T17:24:00Z">
        <w:r w:rsidR="000472BF">
          <w:t xml:space="preserve">Dengan </w:t>
        </w:r>
      </w:ins>
      <w:ins w:id="1956" w:author="Muhammad Subarkah" w:date="2024-12-10T00:30:00Z" w16du:dateUtc="2024-12-09T17:30:00Z">
        <w:r w:rsidR="00A87029">
          <w:t>mengg</w:t>
        </w:r>
        <w:r w:rsidR="00A87029" w:rsidRPr="00A87029">
          <w:t>u</w:t>
        </w:r>
        <w:r w:rsidR="00A87029">
          <w:t>nakan r</w:t>
        </w:r>
      </w:ins>
      <w:ins w:id="1957" w:author="Muhammad Subarkah" w:date="2024-12-10T00:31:00Z" w16du:dateUtc="2024-12-09T17:31:00Z">
        <w:r w:rsidR="00A87029">
          <w:t xml:space="preserve">angka </w:t>
        </w:r>
        <w:proofErr w:type="spellStart"/>
        <w:r w:rsidR="00A87029" w:rsidRPr="00A87029">
          <w:rPr>
            <w:i/>
            <w:iCs/>
            <w:rPrChange w:id="1958" w:author="Muhammad Subarkah" w:date="2024-12-10T00:31:00Z" w16du:dateUtc="2024-12-09T17:31:00Z">
              <w:rPr/>
            </w:rPrChange>
          </w:rPr>
          <w:t>alumunium</w:t>
        </w:r>
        <w:proofErr w:type="spellEnd"/>
        <w:r w:rsidR="00A87029" w:rsidRPr="00A87029">
          <w:rPr>
            <w:i/>
            <w:iCs/>
            <w:rPrChange w:id="1959" w:author="Muhammad Subarkah" w:date="2024-12-10T00:31:00Z" w16du:dateUtc="2024-12-09T17:31:00Z">
              <w:rPr/>
            </w:rPrChange>
          </w:rPr>
          <w:t xml:space="preserve"> </w:t>
        </w:r>
        <w:proofErr w:type="spellStart"/>
        <w:r w:rsidR="00A87029" w:rsidRPr="00A87029">
          <w:rPr>
            <w:i/>
            <w:iCs/>
            <w:rPrChange w:id="1960" w:author="Muhammad Subarkah" w:date="2024-12-10T00:31:00Z" w16du:dateUtc="2024-12-09T17:31:00Z">
              <w:rPr/>
            </w:rPrChange>
          </w:rPr>
          <w:t>profile</w:t>
        </w:r>
      </w:ins>
      <w:proofErr w:type="spellEnd"/>
      <w:ins w:id="1961" w:author="Muhammad Subarkah" w:date="2024-12-10T00:32:00Z" w16du:dateUtc="2024-12-09T17:32:00Z">
        <w:r w:rsidR="00325E01">
          <w:t xml:space="preserve">, </w:t>
        </w:r>
      </w:ins>
      <w:proofErr w:type="spellStart"/>
      <w:ins w:id="1962" w:author="Muhammad Subarkah" w:date="2024-12-10T00:37:00Z" w16du:dateUtc="2024-12-09T17:37:00Z">
        <w:r w:rsidR="0042531F" w:rsidRPr="0042531F">
          <w:rPr>
            <w:i/>
            <w:iCs/>
            <w:rPrChange w:id="1963" w:author="Muhammad Subarkah" w:date="2024-12-10T00:37:00Z" w16du:dateUtc="2024-12-09T17:37:00Z">
              <w:rPr/>
            </w:rPrChange>
          </w:rPr>
          <w:t>singleboard</w:t>
        </w:r>
        <w:proofErr w:type="spellEnd"/>
        <w:r w:rsidR="0042531F">
          <w:t xml:space="preserve"> komp</w:t>
        </w:r>
        <w:r w:rsidR="0042531F" w:rsidRPr="0042531F">
          <w:t>u</w:t>
        </w:r>
        <w:r w:rsidR="0042531F">
          <w:t>ter</w:t>
        </w:r>
      </w:ins>
      <w:ins w:id="1964" w:author="Muhammad Subarkah" w:date="2024-12-10T00:38:00Z" w16du:dateUtc="2024-12-09T17:38:00Z">
        <w:r w:rsidR="00F70B35">
          <w:t>, mikrokontroler</w:t>
        </w:r>
      </w:ins>
      <w:ins w:id="1965" w:author="Muhammad Subarkah" w:date="2024-12-10T00:37:00Z" w16du:dateUtc="2024-12-09T17:37:00Z">
        <w:r w:rsidR="0042531F">
          <w:t xml:space="preserve">, </w:t>
        </w:r>
      </w:ins>
      <w:proofErr w:type="spellStart"/>
      <w:ins w:id="1966" w:author="Muhammad Subarkah" w:date="2024-12-10T00:32:00Z" w16du:dateUtc="2024-12-09T17:32:00Z">
        <w:r w:rsidR="00325E01">
          <w:t>kinect</w:t>
        </w:r>
        <w:proofErr w:type="spellEnd"/>
        <w:r w:rsidR="00325E01">
          <w:t xml:space="preserve"> 3d kamera</w:t>
        </w:r>
      </w:ins>
      <w:ins w:id="1967" w:author="Muhammad Subarkah" w:date="2024-12-10T00:57:00Z" w16du:dateUtc="2024-12-09T17:57:00Z">
        <w:r w:rsidR="00826A46">
          <w:t xml:space="preserve"> beserta </w:t>
        </w:r>
      </w:ins>
      <w:ins w:id="1968" w:author="Muhammad Subarkah" w:date="2024-12-10T00:39:00Z" w16du:dateUtc="2024-12-09T17:39:00Z">
        <w:r w:rsidR="001F4987">
          <w:t>3 (tiga) sensor inframerah</w:t>
        </w:r>
      </w:ins>
      <w:ins w:id="1969" w:author="Muhammad Subarkah" w:date="2024-12-10T00:40:00Z" w16du:dateUtc="2024-12-09T17:40:00Z">
        <w:r w:rsidR="00B84197">
          <w:t xml:space="preserve"> sebagai sistem navigasi</w:t>
        </w:r>
      </w:ins>
      <w:ins w:id="1970" w:author="Muhammad Subarkah" w:date="2024-12-10T00:32:00Z" w16du:dateUtc="2024-12-09T17:32:00Z">
        <w:r w:rsidR="00325E01">
          <w:t xml:space="preserve"> dan</w:t>
        </w:r>
      </w:ins>
      <w:ins w:id="1971" w:author="Muhammad Subarkah" w:date="2024-12-10T00:57:00Z" w16du:dateUtc="2024-12-09T17:57:00Z">
        <w:r w:rsidR="00C92189">
          <w:t xml:space="preserve"> j</w:t>
        </w:r>
        <w:r w:rsidR="00C92189" w:rsidRPr="00C92189">
          <w:t>u</w:t>
        </w:r>
        <w:r w:rsidR="00C92189">
          <w:t>ga</w:t>
        </w:r>
      </w:ins>
      <w:ins w:id="1972" w:author="Muhammad Subarkah" w:date="2024-12-10T00:32:00Z" w16du:dateUtc="2024-12-09T17:32:00Z">
        <w:r w:rsidR="00325E01">
          <w:t xml:space="preserve"> motor </w:t>
        </w:r>
      </w:ins>
      <w:ins w:id="1973" w:author="Muhammad Subarkah" w:date="2024-12-10T00:35:00Z" w16du:dateUtc="2024-12-09T17:35:00Z">
        <w:r w:rsidR="00325E01">
          <w:t>PG</w:t>
        </w:r>
      </w:ins>
      <w:ins w:id="1974" w:author="Muhammad Subarkah" w:date="2024-12-10T00:31:00Z" w16du:dateUtc="2024-12-09T17:31:00Z">
        <w:r w:rsidR="00A87029">
          <w:t>, hasilnya robot mamp</w:t>
        </w:r>
        <w:r w:rsidR="00A87029" w:rsidRPr="00A87029">
          <w:t>u</w:t>
        </w:r>
        <w:r w:rsidR="00A87029">
          <w:t xml:space="preserve"> membawa beban mencapai 10kg</w:t>
        </w:r>
      </w:ins>
      <w:ins w:id="1975" w:author="Muhammad Subarkah" w:date="2024-12-10T00:57:00Z" w16du:dateUtc="2024-12-09T17:57:00Z">
        <w:r w:rsidR="003936A7">
          <w:t>.</w:t>
        </w:r>
      </w:ins>
      <w:ins w:id="1976" w:author="Muhammad Subarkah" w:date="2024-12-10T00:58:00Z" w16du:dateUtc="2024-12-09T17:58:00Z">
        <w:r w:rsidR="003936A7">
          <w:t xml:space="preserve"> Komposisi peny</w:t>
        </w:r>
        <w:r w:rsidR="003936A7" w:rsidRPr="003936A7">
          <w:t>u</w:t>
        </w:r>
        <w:r w:rsidR="003936A7">
          <w:t>s</w:t>
        </w:r>
        <w:r w:rsidR="003936A7" w:rsidRPr="003936A7">
          <w:t>u</w:t>
        </w:r>
        <w:r w:rsidR="003936A7">
          <w:t>n yang mengedepankan f</w:t>
        </w:r>
        <w:r w:rsidR="003936A7" w:rsidRPr="003936A7">
          <w:t>u</w:t>
        </w:r>
        <w:r w:rsidR="003936A7">
          <w:t>ngsi ini menyebabkan</w:t>
        </w:r>
      </w:ins>
      <w:ins w:id="1977" w:author="Muhammad Subarkah" w:date="2024-12-10T00:31:00Z" w16du:dateUtc="2024-12-09T17:31:00Z">
        <w:r w:rsidR="00A87029">
          <w:t xml:space="preserve"> </w:t>
        </w:r>
      </w:ins>
      <w:ins w:id="1978" w:author="Muhammad Subarkah" w:date="2024-12-10T00:27:00Z" w16du:dateUtc="2024-12-09T17:27:00Z">
        <w:r w:rsidR="000472BF">
          <w:t>desain vis</w:t>
        </w:r>
        <w:r w:rsidR="000472BF" w:rsidRPr="000472BF">
          <w:t>u</w:t>
        </w:r>
        <w:r w:rsidR="000472BF">
          <w:t xml:space="preserve">al robot </w:t>
        </w:r>
      </w:ins>
      <w:ins w:id="1979" w:author="Muhammad Subarkah" w:date="2024-12-11T13:26:00Z" w16du:dateUtc="2024-12-11T06:26:00Z">
        <w:r w:rsidR="008B1FAC">
          <w:t>dalam penelitian mereka tidak terlal</w:t>
        </w:r>
        <w:r w:rsidR="008B1FAC" w:rsidRPr="00180F76">
          <w:t>u</w:t>
        </w:r>
        <w:r w:rsidR="008B1FAC">
          <w:t xml:space="preserve"> menyer</w:t>
        </w:r>
        <w:r w:rsidR="008B1FAC" w:rsidRPr="00FE0E86">
          <w:t>u</w:t>
        </w:r>
        <w:r w:rsidR="008B1FAC">
          <w:t>pai robot yang ada di ind</w:t>
        </w:r>
        <w:r w:rsidR="008B1FAC" w:rsidRPr="00FE0E86">
          <w:t>u</w:t>
        </w:r>
        <w:r w:rsidR="008B1FAC">
          <w:t xml:space="preserve">stri </w:t>
        </w:r>
      </w:ins>
      <w:ins w:id="1980" w:author="Muhammad Subarkah" w:date="2024-12-10T00:59:00Z" w16du:dateUtc="2024-12-09T17:59:00Z">
        <w:r w:rsidR="00AE0B0E">
          <w:t>it</w:t>
        </w:r>
        <w:r w:rsidR="00AE0B0E" w:rsidRPr="00AE0B0E">
          <w:t>u</w:t>
        </w:r>
      </w:ins>
      <w:ins w:id="1981" w:author="Muhammad Subarkah" w:date="2024-12-11T13:26:00Z" w16du:dateUtc="2024-12-11T06:26:00Z">
        <w:r w:rsidR="00604AEB">
          <w:t>. Selain</w:t>
        </w:r>
      </w:ins>
      <w:ins w:id="1982" w:author="Muhammad Subarkah" w:date="2024-12-11T13:27:00Z" w16du:dateUtc="2024-12-11T06:27:00Z">
        <w:r w:rsidR="00604AEB">
          <w:t xml:space="preserve"> it</w:t>
        </w:r>
        <w:r w:rsidR="00604AEB" w:rsidRPr="00604AEB">
          <w:t>u</w:t>
        </w:r>
        <w:r w:rsidR="00604AEB">
          <w:t xml:space="preserve"> </w:t>
        </w:r>
      </w:ins>
      <w:ins w:id="1983" w:author="Muhammad Subarkah" w:date="2024-12-10T00:59:00Z" w16du:dateUtc="2024-12-09T17:59:00Z">
        <w:r w:rsidR="00AE0B0E">
          <w:t>robot yang dihasilkan j</w:t>
        </w:r>
        <w:r w:rsidR="00AE0B0E" w:rsidRPr="00AE0B0E">
          <w:t>u</w:t>
        </w:r>
        <w:r w:rsidR="00AE0B0E">
          <w:t xml:space="preserve">ga </w:t>
        </w:r>
      </w:ins>
      <w:ins w:id="1984" w:author="Muhammad Subarkah" w:date="2024-12-10T00:35:00Z" w16du:dateUtc="2024-12-09T17:35:00Z">
        <w:r w:rsidR="008A1364">
          <w:t xml:space="preserve">relatif </w:t>
        </w:r>
      </w:ins>
      <w:ins w:id="1985" w:author="Muhammad Subarkah" w:date="2024-12-10T00:37:00Z" w16du:dateUtc="2024-12-09T17:37:00Z">
        <w:r w:rsidR="001E0080">
          <w:t xml:space="preserve">mahal </w:t>
        </w:r>
      </w:ins>
      <w:ins w:id="1986" w:author="Muhammad Subarkah" w:date="2024-12-10T00:35:00Z" w16du:dateUtc="2024-12-09T17:35:00Z">
        <w:r w:rsidR="008A1364" w:rsidRPr="008A1364">
          <w:t>u</w:t>
        </w:r>
        <w:r w:rsidR="008A1364">
          <w:t>nt</w:t>
        </w:r>
        <w:r w:rsidR="008A1364" w:rsidRPr="008A1364">
          <w:t>u</w:t>
        </w:r>
        <w:r w:rsidR="008A1364">
          <w:t>k direplika</w:t>
        </w:r>
      </w:ins>
      <w:ins w:id="1987" w:author="Muhammad Subarkah" w:date="2024-12-10T00:29:00Z" w16du:dateUtc="2024-12-09T17:29:00Z">
        <w:r w:rsidR="000472BF">
          <w:t xml:space="preserve">. </w:t>
        </w:r>
      </w:ins>
    </w:p>
    <w:p w14:paraId="64183C2A" w14:textId="148FFC41" w:rsidR="008F4541" w:rsidRPr="0098551E" w:rsidRDefault="00325E01">
      <w:pPr>
        <w:pStyle w:val="NoBeforeAfter"/>
        <w:ind w:left="1134" w:firstLine="567"/>
        <w:rPr>
          <w:ins w:id="1988" w:author="Muhammad Subarkah" w:date="2024-12-09T19:13:00Z" w16du:dateUtc="2024-12-09T12:13:00Z"/>
        </w:rPr>
        <w:pPrChange w:id="1989" w:author="Muhammad Subarkah" w:date="2024-12-11T01:54:00Z" w16du:dateUtc="2024-12-10T18:54:00Z">
          <w:pPr>
            <w:pStyle w:val="NoBeforeAfter"/>
            <w:numPr>
              <w:ilvl w:val="1"/>
              <w:numId w:val="1"/>
            </w:numPr>
            <w:ind w:left="993" w:hanging="360"/>
          </w:pPr>
        </w:pPrChange>
      </w:pPr>
      <w:ins w:id="1990" w:author="Muhammad Subarkah" w:date="2024-12-10T00:31:00Z" w16du:dateUtc="2024-12-09T17:31:00Z">
        <w:r>
          <w:t xml:space="preserve">Penelitian ini sama-sama </w:t>
        </w:r>
      </w:ins>
      <w:ins w:id="1991" w:author="Muhammad Subarkah" w:date="2024-12-10T00:32:00Z" w16du:dateUtc="2024-12-09T17:32:00Z">
        <w:r>
          <w:t xml:space="preserve">mengembangkan robot </w:t>
        </w:r>
        <w:proofErr w:type="spellStart"/>
        <w:r w:rsidRPr="00B84197">
          <w:rPr>
            <w:i/>
            <w:iCs/>
            <w:rPrChange w:id="1992" w:author="Muhammad Subarkah" w:date="2024-12-10T00:40:00Z" w16du:dateUtc="2024-12-09T17:40:00Z">
              <w:rPr/>
            </w:rPrChange>
          </w:rPr>
          <w:t>transporter</w:t>
        </w:r>
        <w:proofErr w:type="spellEnd"/>
        <w:r>
          <w:t>, nam</w:t>
        </w:r>
        <w:r w:rsidRPr="00325E01">
          <w:t>u</w:t>
        </w:r>
        <w:r>
          <w:t xml:space="preserve">n </w:t>
        </w:r>
      </w:ins>
      <w:ins w:id="1993" w:author="Muhammad Subarkah" w:date="2024-12-10T00:42:00Z" w16du:dateUtc="2024-12-09T17:42:00Z">
        <w:r w:rsidR="003344A3">
          <w:t xml:space="preserve">mengganti sensor </w:t>
        </w:r>
        <w:proofErr w:type="spellStart"/>
        <w:r w:rsidR="003344A3">
          <w:t>kinect</w:t>
        </w:r>
        <w:proofErr w:type="spellEnd"/>
        <w:r w:rsidR="003344A3">
          <w:t xml:space="preserve"> 3d kamera dengan </w:t>
        </w:r>
      </w:ins>
      <w:ins w:id="1994" w:author="Muhammad Subarkah" w:date="2024-12-10T00:41:00Z" w16du:dateUtc="2024-12-09T17:41:00Z">
        <w:r w:rsidR="003344A3">
          <w:t>sensor IM</w:t>
        </w:r>
        <w:r w:rsidR="003344A3" w:rsidRPr="003344A3">
          <w:t>U</w:t>
        </w:r>
      </w:ins>
      <w:ins w:id="1995" w:author="Muhammad Subarkah" w:date="2024-12-10T00:42:00Z" w16du:dateUtc="2024-12-09T17:42:00Z">
        <w:r w:rsidR="004E7222">
          <w:t xml:space="preserve"> yang dapat berkom</w:t>
        </w:r>
        <w:r w:rsidR="004E7222" w:rsidRPr="004E7222">
          <w:t>u</w:t>
        </w:r>
        <w:r w:rsidR="004E7222">
          <w:t>nikasi langs</w:t>
        </w:r>
        <w:r w:rsidR="004E7222" w:rsidRPr="004E7222">
          <w:t>u</w:t>
        </w:r>
      </w:ins>
      <w:ins w:id="1996" w:author="Muhammad Subarkah" w:date="2024-12-10T00:43:00Z" w16du:dateUtc="2024-12-09T17:43:00Z">
        <w:r w:rsidR="004E7222">
          <w:t>ng dengan mikrokontroler</w:t>
        </w:r>
        <w:r w:rsidR="00294EC3">
          <w:t>. Hal ini menghap</w:t>
        </w:r>
        <w:r w:rsidR="00294EC3" w:rsidRPr="00294EC3">
          <w:t>u</w:t>
        </w:r>
        <w:r w:rsidR="00294EC3">
          <w:t>s keb</w:t>
        </w:r>
        <w:r w:rsidR="00294EC3" w:rsidRPr="00294EC3">
          <w:t>u</w:t>
        </w:r>
        <w:r w:rsidR="00294EC3">
          <w:t>t</w:t>
        </w:r>
        <w:r w:rsidR="00294EC3" w:rsidRPr="00294EC3">
          <w:t>u</w:t>
        </w:r>
        <w:r w:rsidR="00294EC3">
          <w:t xml:space="preserve">han </w:t>
        </w:r>
        <w:proofErr w:type="spellStart"/>
        <w:r w:rsidR="00294EC3" w:rsidRPr="00294EC3">
          <w:rPr>
            <w:i/>
            <w:iCs/>
            <w:rPrChange w:id="1997" w:author="Muhammad Subarkah" w:date="2024-12-10T00:43:00Z" w16du:dateUtc="2024-12-09T17:43:00Z">
              <w:rPr/>
            </w:rPrChange>
          </w:rPr>
          <w:t>singleboard</w:t>
        </w:r>
        <w:proofErr w:type="spellEnd"/>
        <w:r w:rsidR="00294EC3">
          <w:t xml:space="preserve"> komp</w:t>
        </w:r>
        <w:r w:rsidR="00294EC3" w:rsidRPr="00294EC3">
          <w:t>u</w:t>
        </w:r>
        <w:r w:rsidR="00294EC3">
          <w:t xml:space="preserve">ter dan </w:t>
        </w:r>
      </w:ins>
      <w:ins w:id="1998" w:author="Muhammad Subarkah" w:date="2024-12-10T00:41:00Z" w16du:dateUtc="2024-12-09T17:41:00Z">
        <w:r w:rsidR="003344A3">
          <w:t xml:space="preserve"> </w:t>
        </w:r>
      </w:ins>
      <w:ins w:id="1999" w:author="Muhammad Subarkah" w:date="2024-12-10T00:43:00Z" w16du:dateUtc="2024-12-09T17:43:00Z">
        <w:r w:rsidR="00294EC3">
          <w:t>meningkatkan kem</w:t>
        </w:r>
        <w:r w:rsidR="00294EC3" w:rsidRPr="00294EC3">
          <w:t>u</w:t>
        </w:r>
        <w:r w:rsidR="00294EC3">
          <w:t>dahan mereplika</w:t>
        </w:r>
      </w:ins>
      <w:ins w:id="2000" w:author="Muhammad Subarkah" w:date="2024-12-10T00:44:00Z" w16du:dateUtc="2024-12-09T17:44:00Z">
        <w:r w:rsidR="00983598">
          <w:t xml:space="preserve"> media robot </w:t>
        </w:r>
        <w:proofErr w:type="spellStart"/>
        <w:r w:rsidR="00983598" w:rsidRPr="00983598">
          <w:rPr>
            <w:i/>
            <w:iCs/>
            <w:rPrChange w:id="2001" w:author="Muhammad Subarkah" w:date="2024-12-10T00:44:00Z" w16du:dateUtc="2024-12-09T17:44:00Z">
              <w:rPr/>
            </w:rPrChange>
          </w:rPr>
          <w:t>transporter</w:t>
        </w:r>
        <w:proofErr w:type="spellEnd"/>
        <w:r w:rsidR="00983598">
          <w:t xml:space="preserve"> yang dihasilkan</w:t>
        </w:r>
        <w:r w:rsidR="002B127E">
          <w:t xml:space="preserve"> karena </w:t>
        </w:r>
        <w:r w:rsidR="002B127E">
          <w:lastRenderedPageBreak/>
          <w:t>kompone</w:t>
        </w:r>
      </w:ins>
      <w:ins w:id="2002" w:author="Muhammad Subarkah" w:date="2024-12-10T00:45:00Z" w16du:dateUtc="2024-12-09T17:45:00Z">
        <w:r w:rsidR="002B127E">
          <w:t>nnya relatif lebih</w:t>
        </w:r>
      </w:ins>
      <w:ins w:id="2003" w:author="Muhammad Subarkah" w:date="2024-12-10T00:46:00Z" w16du:dateUtc="2024-12-09T17:46:00Z">
        <w:r w:rsidR="00714AB3">
          <w:t xml:space="preserve"> m</w:t>
        </w:r>
        <w:r w:rsidR="00714AB3" w:rsidRPr="00714AB3">
          <w:t>u</w:t>
        </w:r>
        <w:r w:rsidR="00714AB3">
          <w:t>rah</w:t>
        </w:r>
      </w:ins>
      <w:ins w:id="2004" w:author="Muhammad Subarkah" w:date="2024-12-10T00:44:00Z" w16du:dateUtc="2024-12-09T17:44:00Z">
        <w:r w:rsidR="00983598">
          <w:t>.</w:t>
        </w:r>
      </w:ins>
      <w:ins w:id="2005" w:author="Muhammad Subarkah" w:date="2024-12-10T00:46:00Z" w16du:dateUtc="2024-12-09T17:46:00Z">
        <w:r w:rsidR="006800A4">
          <w:t xml:space="preserve"> Selain it</w:t>
        </w:r>
        <w:r w:rsidR="006800A4" w:rsidRPr="006800A4">
          <w:t>u</w:t>
        </w:r>
        <w:r w:rsidR="006800A4">
          <w:t xml:space="preserve">, desain robot pada penelitian ini lebih mengedepankan kemiripan dengan desain robot yang ada </w:t>
        </w:r>
      </w:ins>
      <w:ins w:id="2006" w:author="Muhammad Subarkah" w:date="2024-12-10T00:52:00Z" w16du:dateUtc="2024-12-09T17:52:00Z">
        <w:r w:rsidR="00E47769">
          <w:t>pada</w:t>
        </w:r>
      </w:ins>
      <w:ins w:id="2007" w:author="Muhammad Subarkah" w:date="2024-12-10T00:46:00Z" w16du:dateUtc="2024-12-09T17:46:00Z">
        <w:r w:rsidR="006800A4">
          <w:t xml:space="preserve"> ind</w:t>
        </w:r>
        <w:r w:rsidR="006800A4" w:rsidRPr="006800A4">
          <w:t>u</w:t>
        </w:r>
        <w:r w:rsidR="006800A4">
          <w:t xml:space="preserve">stri, sehingga diharapkan dapat </w:t>
        </w:r>
      </w:ins>
      <w:ins w:id="2008" w:author="Muhammad Subarkah" w:date="2024-12-10T00:47:00Z" w16du:dateUtc="2024-12-09T17:47:00Z">
        <w:r w:rsidR="006800A4">
          <w:t>meningkatkan ketertarikan peserta didik.</w:t>
        </w:r>
      </w:ins>
    </w:p>
    <w:p w14:paraId="6F8AC7AC" w14:textId="5C76A4A6" w:rsidR="00D2502F" w:rsidRPr="00382EA5" w:rsidRDefault="009B050E">
      <w:pPr>
        <w:pStyle w:val="NoBeforeAfter"/>
        <w:numPr>
          <w:ilvl w:val="0"/>
          <w:numId w:val="68"/>
        </w:numPr>
        <w:ind w:left="1134" w:hanging="567"/>
        <w:rPr>
          <w:ins w:id="2009" w:author="Muhammad Subarkah" w:date="2024-12-10T00:52:00Z" w16du:dateUtc="2024-12-09T17:52:00Z"/>
          <w:rPrChange w:id="2010" w:author="Muhammad Subarkah" w:date="2024-12-11T01:54:00Z" w16du:dateUtc="2024-12-10T18:54:00Z">
            <w:rPr>
              <w:ins w:id="2011" w:author="Muhammad Subarkah" w:date="2024-12-10T00:52:00Z" w16du:dateUtc="2024-12-09T17:52:00Z"/>
              <w:b/>
              <w:bCs/>
            </w:rPr>
          </w:rPrChange>
        </w:rPr>
        <w:pPrChange w:id="2012" w:author="Muhammad Subarkah" w:date="2024-12-11T01:56:00Z" w16du:dateUtc="2024-12-10T18:56:00Z">
          <w:pPr>
            <w:pStyle w:val="NoBeforeAfter"/>
            <w:numPr>
              <w:ilvl w:val="1"/>
              <w:numId w:val="1"/>
            </w:numPr>
            <w:ind w:left="993" w:hanging="360"/>
          </w:pPr>
        </w:pPrChange>
      </w:pPr>
      <w:ins w:id="2013" w:author="Muhammad Subarkah" w:date="2024-12-09T19:17:00Z" w16du:dateUtc="2024-12-09T12:17:00Z">
        <w:r w:rsidRPr="00382EA5">
          <w:t>Perbedaan antara penelitian ini dengan penelitian yang dilakukan oleh</w:t>
        </w:r>
      </w:ins>
      <w:ins w:id="2014" w:author="Muhammad Subarkah" w:date="2024-12-09T19:13:00Z" w16du:dateUtc="2024-12-09T12:13:00Z">
        <w:r w:rsidR="00D2502F" w:rsidRPr="00382EA5">
          <w:t xml:space="preserve"> </w:t>
        </w:r>
        <w:r w:rsidR="00EE7A89" w:rsidRPr="00382EA5">
          <w:t xml:space="preserve">Ahmad Wafi </w:t>
        </w:r>
        <w:proofErr w:type="spellStart"/>
        <w:r w:rsidR="00EE7A89" w:rsidRPr="00382EA5">
          <w:t>Nurmukti</w:t>
        </w:r>
        <w:proofErr w:type="spellEnd"/>
        <w:r w:rsidR="00EE7A89" w:rsidRPr="00382EA5">
          <w:t xml:space="preserve"> Wibowo</w:t>
        </w:r>
      </w:ins>
    </w:p>
    <w:p w14:paraId="226C4A66" w14:textId="11209BFF" w:rsidR="00423789" w:rsidRPr="00E92210" w:rsidRDefault="00F7588E">
      <w:pPr>
        <w:pStyle w:val="NoBeforeAfter"/>
        <w:ind w:left="1134" w:firstLine="567"/>
        <w:rPr>
          <w:ins w:id="2015" w:author="Muhammad Subarkah" w:date="2024-12-09T19:08:00Z" w16du:dateUtc="2024-12-09T12:08:00Z"/>
        </w:rPr>
        <w:pPrChange w:id="2016" w:author="Muhammad Subarkah" w:date="2024-12-11T01:56:00Z" w16du:dateUtc="2024-12-10T18:56:00Z">
          <w:pPr>
            <w:pStyle w:val="Heading2"/>
          </w:pPr>
        </w:pPrChange>
      </w:pPr>
      <w:ins w:id="2017" w:author="Muhammad Subarkah" w:date="2024-12-10T00:59:00Z" w16du:dateUtc="2024-12-09T17:59:00Z">
        <w:r>
          <w:t xml:space="preserve">Penelitian ini </w:t>
        </w:r>
      </w:ins>
      <w:ins w:id="2018" w:author="Muhammad Subarkah" w:date="2024-12-10T01:00:00Z" w16du:dateUtc="2024-12-09T18:00:00Z">
        <w:r>
          <w:t>bert</w:t>
        </w:r>
        <w:r w:rsidRPr="00F7588E">
          <w:t>u</w:t>
        </w:r>
        <w:r>
          <w:t>j</w:t>
        </w:r>
        <w:r w:rsidRPr="00F7588E">
          <w:t>u</w:t>
        </w:r>
        <w:r>
          <w:t xml:space="preserve">an mengembangkan </w:t>
        </w:r>
      </w:ins>
      <w:ins w:id="2019" w:author="Muhammad Subarkah" w:date="2024-12-10T02:18:00Z" w16du:dateUtc="2024-12-09T19:18:00Z">
        <w:r w:rsidR="00E92210">
          <w:t>robot sebag</w:t>
        </w:r>
      </w:ins>
      <w:ins w:id="2020" w:author="Muhammad Subarkah" w:date="2024-12-10T02:19:00Z" w16du:dateUtc="2024-12-09T19:19:00Z">
        <w:r w:rsidR="00E92210">
          <w:t xml:space="preserve">ai </w:t>
        </w:r>
      </w:ins>
      <w:ins w:id="2021" w:author="Muhammad Subarkah" w:date="2024-12-10T01:00:00Z" w16du:dateUtc="2024-12-09T18:00:00Z">
        <w:r>
          <w:t>media pembelajaran</w:t>
        </w:r>
      </w:ins>
      <w:ins w:id="2022" w:author="Muhammad Subarkah" w:date="2024-12-10T02:19:00Z" w16du:dateUtc="2024-12-09T19:19:00Z">
        <w:r w:rsidR="00E92210">
          <w:t>, sama seperti penelitian yang dilak</w:t>
        </w:r>
        <w:r w:rsidR="00E92210" w:rsidRPr="00E92210">
          <w:t>u</w:t>
        </w:r>
        <w:r w:rsidR="00E92210">
          <w:t>kan oleh Ahmad Wafi</w:t>
        </w:r>
      </w:ins>
      <w:ins w:id="2023" w:author="Muhammad Subarkah" w:date="2024-12-10T02:20:00Z" w16du:dateUtc="2024-12-09T19:20:00Z">
        <w:r w:rsidR="00E92210">
          <w:t>,</w:t>
        </w:r>
      </w:ins>
      <w:ins w:id="2024" w:author="Muhammad Subarkah" w:date="2024-12-10T02:19:00Z" w16du:dateUtc="2024-12-09T19:19:00Z">
        <w:r w:rsidR="00E92210">
          <w:t xml:space="preserve"> dengan perbedaan senso</w:t>
        </w:r>
      </w:ins>
      <w:ins w:id="2025" w:author="Muhammad Subarkah" w:date="2024-12-10T02:20:00Z" w16du:dateUtc="2024-12-09T19:20:00Z">
        <w:r w:rsidR="00E92210">
          <w:t>r navigasi yang dipakai dalam robot. Penelitian oleh Ahmad Wafi mengg</w:t>
        </w:r>
        <w:r w:rsidR="00E92210" w:rsidRPr="00E92210">
          <w:t>u</w:t>
        </w:r>
        <w:r w:rsidR="00E92210">
          <w:t xml:space="preserve">nakan sensor </w:t>
        </w:r>
        <w:proofErr w:type="spellStart"/>
        <w:r w:rsidR="00E92210" w:rsidRPr="00E92210">
          <w:rPr>
            <w:i/>
            <w:iCs/>
            <w:rPrChange w:id="2026" w:author="Muhammad Subarkah" w:date="2024-12-10T02:21:00Z" w16du:dateUtc="2024-12-09T19:21:00Z">
              <w:rPr>
                <w:b w:val="0"/>
                <w:bCs w:val="0"/>
              </w:rPr>
            </w:rPrChange>
          </w:rPr>
          <w:t>rotary</w:t>
        </w:r>
        <w:proofErr w:type="spellEnd"/>
        <w:r w:rsidR="00E92210" w:rsidRPr="00E92210">
          <w:rPr>
            <w:i/>
            <w:iCs/>
            <w:rPrChange w:id="2027" w:author="Muhammad Subarkah" w:date="2024-12-10T02:21:00Z" w16du:dateUtc="2024-12-09T19:21:00Z">
              <w:rPr>
                <w:b w:val="0"/>
                <w:bCs w:val="0"/>
              </w:rPr>
            </w:rPrChange>
          </w:rPr>
          <w:t xml:space="preserve"> </w:t>
        </w:r>
        <w:proofErr w:type="spellStart"/>
        <w:r w:rsidR="00E92210" w:rsidRPr="00E92210">
          <w:rPr>
            <w:i/>
            <w:iCs/>
            <w:rPrChange w:id="2028" w:author="Muhammad Subarkah" w:date="2024-12-10T02:21:00Z" w16du:dateUtc="2024-12-09T19:21:00Z">
              <w:rPr>
                <w:b w:val="0"/>
                <w:bCs w:val="0"/>
              </w:rPr>
            </w:rPrChange>
          </w:rPr>
          <w:t>encoder</w:t>
        </w:r>
        <w:proofErr w:type="spellEnd"/>
        <w:r w:rsidR="00E92210">
          <w:t xml:space="preserve"> dan metode </w:t>
        </w:r>
        <w:proofErr w:type="spellStart"/>
        <w:r w:rsidR="00E92210" w:rsidRPr="00E92210">
          <w:rPr>
            <w:i/>
            <w:iCs/>
            <w:rPrChange w:id="2029" w:author="Muhammad Subarkah" w:date="2024-12-10T02:20:00Z" w16du:dateUtc="2024-12-09T19:20:00Z">
              <w:rPr>
                <w:b w:val="0"/>
                <w:bCs w:val="0"/>
              </w:rPr>
            </w:rPrChange>
          </w:rPr>
          <w:t>odometry</w:t>
        </w:r>
      </w:ins>
      <w:proofErr w:type="spellEnd"/>
      <w:ins w:id="2030" w:author="Muhammad Subarkah" w:date="2024-12-10T02:21:00Z" w16du:dateUtc="2024-12-09T19:21:00Z">
        <w:r w:rsidR="00E92210">
          <w:t xml:space="preserve"> sedangkan penelitian ini mengg</w:t>
        </w:r>
        <w:r w:rsidR="00E92210" w:rsidRPr="00E92210">
          <w:t>u</w:t>
        </w:r>
        <w:r w:rsidR="00E92210">
          <w:t>nakan sensor IM</w:t>
        </w:r>
        <w:r w:rsidR="00E92210" w:rsidRPr="00E92210">
          <w:t>U</w:t>
        </w:r>
        <w:r w:rsidR="00E92210">
          <w:t>.</w:t>
        </w:r>
        <w:r w:rsidR="00C42F68">
          <w:t xml:space="preserve"> </w:t>
        </w:r>
      </w:ins>
      <w:ins w:id="2031" w:author="Muhammad Subarkah" w:date="2024-12-10T02:23:00Z" w16du:dateUtc="2024-12-09T19:23:00Z">
        <w:r w:rsidR="00C42F68">
          <w:t>Pengg</w:t>
        </w:r>
        <w:r w:rsidR="00C42F68" w:rsidRPr="00C42F68">
          <w:t>u</w:t>
        </w:r>
        <w:r w:rsidR="00C42F68">
          <w:t>naan sensor navigasi IM</w:t>
        </w:r>
        <w:r w:rsidR="00C42F68" w:rsidRPr="00C42F68">
          <w:t>U</w:t>
        </w:r>
        <w:r w:rsidR="00C42F68">
          <w:t xml:space="preserve"> ini diharapkan dapat meningkatkan keselarasan media pembelajaran yang ada pada mata k</w:t>
        </w:r>
        <w:r w:rsidR="00C42F68" w:rsidRPr="00C42F68">
          <w:t>u</w:t>
        </w:r>
        <w:r w:rsidR="00C42F68">
          <w:t>liah praktik robotika dengan perkem</w:t>
        </w:r>
      </w:ins>
      <w:ins w:id="2032" w:author="Muhammad Subarkah" w:date="2024-12-10T02:24:00Z" w16du:dateUtc="2024-12-09T19:24:00Z">
        <w:r w:rsidR="00C42F68">
          <w:t>bangan yang ada pada d</w:t>
        </w:r>
        <w:r w:rsidR="00C42F68" w:rsidRPr="00C42F68">
          <w:t>u</w:t>
        </w:r>
        <w:r w:rsidR="00C42F68">
          <w:t>nia ind</w:t>
        </w:r>
        <w:r w:rsidR="00C42F68" w:rsidRPr="00C42F68">
          <w:t>u</w:t>
        </w:r>
        <w:r w:rsidR="00C42F68">
          <w:t>stri.</w:t>
        </w:r>
      </w:ins>
    </w:p>
    <w:p w14:paraId="17595891" w14:textId="759A4C71" w:rsidR="00B8548C" w:rsidRPr="001B4700" w:rsidDel="00224256" w:rsidRDefault="00C741DD" w:rsidP="00644C11">
      <w:pPr>
        <w:pStyle w:val="ListParagraph"/>
        <w:spacing w:after="0"/>
        <w:ind w:firstLine="720"/>
        <w:rPr>
          <w:del w:id="2033" w:author="Muhammad Subarkah" w:date="2024-12-09T19:07:00Z" w16du:dateUtc="2024-12-09T12:07:00Z"/>
          <w:i/>
          <w:iCs/>
        </w:rPr>
      </w:pPr>
      <w:commentRangeStart w:id="2034"/>
      <w:del w:id="2035" w:author="Muhammad Subarkah" w:date="2024-12-09T19:07:00Z" w16du:dateUtc="2024-12-09T12:07:00Z">
        <w:r w:rsidRPr="001B4700" w:rsidDel="00224256">
          <w:delText xml:space="preserve">Penelitian yang dilakukan oleh Yuga Aditya Pratama dari </w:delText>
        </w:r>
        <w:r w:rsidR="00763317" w:rsidDel="00224256">
          <w:delText>Prodi</w:delText>
        </w:r>
        <w:r w:rsidRPr="001B4700" w:rsidDel="00224256">
          <w:delText xml:space="preserve"> Teknik Elektro, Universitas Komputer </w:delText>
        </w:r>
        <w:r w:rsidR="007820FC" w:rsidDel="00224256">
          <w:delText>Indonesia</w:delText>
        </w:r>
        <w:r w:rsidRPr="001B4700" w:rsidDel="00224256">
          <w:delText xml:space="preserve">. Dengan judul “Implementasi Sensor </w:delText>
        </w:r>
        <w:r w:rsidRPr="001B4700" w:rsidDel="00224256">
          <w:rPr>
            <w:i/>
            <w:iCs/>
          </w:rPr>
          <w:delText xml:space="preserve">Accelerometer, Gyroscope </w:delText>
        </w:r>
        <w:r w:rsidRPr="001B4700" w:rsidDel="00224256">
          <w:delText>Dan</w:delText>
        </w:r>
        <w:r w:rsidRPr="001B4700" w:rsidDel="00224256">
          <w:rPr>
            <w:i/>
            <w:iCs/>
          </w:rPr>
          <w:delText xml:space="preserve"> Magnetometer</w:delText>
        </w:r>
        <w:r w:rsidRPr="001B4700" w:rsidDel="00224256">
          <w:delText xml:space="preserve"> Berbasis Mikrokontroler Untuk Menampilkan Posisi Benda Menggunakan </w:delText>
        </w:r>
        <w:r w:rsidRPr="001B4700" w:rsidDel="00224256">
          <w:rPr>
            <w:i/>
            <w:iCs/>
          </w:rPr>
          <w:delText>Inertial Navigation System</w:delText>
        </w:r>
        <w:r w:rsidRPr="001B4700" w:rsidDel="00224256">
          <w:delText xml:space="preserve"> (INS)”</w:delText>
        </w:r>
        <w:r w:rsidR="00740C2F" w:rsidRPr="001B4700" w:rsidDel="00224256">
          <w:delText xml:space="preserve">, </w:delText>
        </w:r>
        <w:r w:rsidR="00815412" w:rsidDel="00224256">
          <w:delText xml:space="preserve"> </w:delText>
        </w:r>
        <w:r w:rsidR="00740C2F" w:rsidRPr="001B4700" w:rsidDel="00224256">
          <w:delText xml:space="preserve">yang bertujuan untuk menampilkan hasil data posisi dan arah sensor IMU pada suatu benda dengan metode </w:delText>
        </w:r>
        <w:r w:rsidR="00740C2F" w:rsidRPr="00FE7C39" w:rsidDel="00224256">
          <w:rPr>
            <w:i/>
            <w:iCs/>
          </w:rPr>
          <w:delText>Inertial Navigation System</w:delText>
        </w:r>
        <w:r w:rsidR="00740C2F" w:rsidRPr="001B4700" w:rsidDel="00224256">
          <w:delText xml:space="preserve">. </w:delText>
        </w:r>
        <w:r w:rsidR="00803310" w:rsidRPr="001B4700" w:rsidDel="00224256">
          <w:delText xml:space="preserve">Penelitian dikembangkan melalui </w:delText>
        </w:r>
        <w:r w:rsidR="00803310" w:rsidRPr="00FE7C39" w:rsidDel="00224256">
          <w:rPr>
            <w:i/>
            <w:iCs/>
          </w:rPr>
          <w:delText>board</w:delText>
        </w:r>
        <w:r w:rsidR="00803310" w:rsidRPr="001B4700" w:rsidDel="00224256">
          <w:delText xml:space="preserve"> arduino Atmega328 yang mengontrol dan menerima data sensor, kemudian data tersebut dikirim menggunakan komunikasi serial ke komp</w:delText>
        </w:r>
        <w:r w:rsidR="004D49FA" w:rsidRPr="001B4700" w:rsidDel="00224256">
          <w:delText xml:space="preserve">uter sehingga dapat di tampilkan di program </w:delText>
        </w:r>
        <w:r w:rsidR="004D49FA" w:rsidRPr="001B4700" w:rsidDel="00224256">
          <w:rPr>
            <w:i/>
            <w:iCs/>
          </w:rPr>
          <w:delText>Processing</w:delText>
        </w:r>
        <w:r w:rsidR="004D49FA" w:rsidRPr="001B4700" w:rsidDel="00224256">
          <w:delText>.</w:delText>
        </w:r>
        <w:r w:rsidR="00AF33B0" w:rsidRPr="001B4700" w:rsidDel="00224256">
          <w:delText xml:space="preserve"> Penelitian tersebut mendapat kesimpulan, Razor IMU </w:delText>
        </w:r>
        <w:r w:rsidR="00B27D97" w:rsidDel="00224256">
          <w:delText>mamp</w:delText>
        </w:r>
        <w:r w:rsidR="00B27D97" w:rsidRPr="00B27D97" w:rsidDel="00224256">
          <w:delText>u</w:delText>
        </w:r>
        <w:r w:rsidR="00AF33B0" w:rsidRPr="001B4700" w:rsidDel="00224256">
          <w:delText xml:space="preserve"> </w:delText>
        </w:r>
        <w:r w:rsidR="00B27D97" w:rsidDel="00224256">
          <w:delText>dig</w:delText>
        </w:r>
        <w:r w:rsidR="00B27D97" w:rsidRPr="00B27D97" w:rsidDel="00224256">
          <w:delText>u</w:delText>
        </w:r>
        <w:r w:rsidR="00B27D97" w:rsidDel="00224256">
          <w:delText>nakan</w:delText>
        </w:r>
        <w:r w:rsidR="00AF33B0" w:rsidRPr="001B4700" w:rsidDel="00224256">
          <w:delText xml:space="preserve"> sebagai sensor IMU dengan metode </w:delText>
        </w:r>
        <w:r w:rsidR="00AF33B0" w:rsidRPr="001B4700" w:rsidDel="00224256">
          <w:rPr>
            <w:i/>
            <w:iCs/>
          </w:rPr>
          <w:delText>Inertial Navigation System.</w:delText>
        </w:r>
        <w:bookmarkStart w:id="2036" w:name="_Toc184741346"/>
        <w:bookmarkStart w:id="2037" w:name="_Toc184741424"/>
        <w:bookmarkStart w:id="2038" w:name="_Toc184741749"/>
        <w:bookmarkStart w:id="2039" w:name="_Toc184741856"/>
        <w:bookmarkStart w:id="2040" w:name="_Toc184768957"/>
        <w:bookmarkStart w:id="2041" w:name="_Toc184828318"/>
        <w:bookmarkEnd w:id="2036"/>
        <w:bookmarkEnd w:id="2037"/>
        <w:bookmarkEnd w:id="2038"/>
        <w:bookmarkEnd w:id="2039"/>
        <w:bookmarkEnd w:id="2040"/>
        <w:bookmarkEnd w:id="2041"/>
      </w:del>
    </w:p>
    <w:p w14:paraId="25B61CC0" w14:textId="5E0A6AFE" w:rsidR="00831A8D" w:rsidRPr="001B4700" w:rsidDel="00224256" w:rsidRDefault="008627A8" w:rsidP="00596C87">
      <w:pPr>
        <w:pStyle w:val="ListParagraph"/>
        <w:spacing w:after="0"/>
        <w:ind w:firstLine="720"/>
        <w:rPr>
          <w:del w:id="2042" w:author="Muhammad Subarkah" w:date="2024-12-09T19:07:00Z" w16du:dateUtc="2024-12-09T12:07:00Z"/>
        </w:rPr>
      </w:pPr>
      <w:del w:id="2043" w:author="Muhammad Subarkah" w:date="2024-12-09T19:07:00Z" w16du:dateUtc="2024-12-09T12:07:00Z">
        <w:r w:rsidRPr="001B4700" w:rsidDel="00224256">
          <w:delText>Penelitian dengan j</w:delText>
        </w:r>
        <w:r w:rsidR="00AC608B" w:rsidRPr="001B4700" w:rsidDel="00224256">
          <w:delText>udul “</w:delText>
        </w:r>
        <w:bookmarkStart w:id="2044" w:name="OLE_LINK83"/>
        <w:r w:rsidR="007679B2" w:rsidRPr="001B4700" w:rsidDel="00224256">
          <w:rPr>
            <w:i/>
            <w:iCs/>
          </w:rPr>
          <w:delText>Design of Logistic Transporter Robot System</w:delText>
        </w:r>
        <w:bookmarkEnd w:id="2044"/>
        <w:r w:rsidR="00AC608B" w:rsidRPr="001B4700" w:rsidDel="00224256">
          <w:delText xml:space="preserve">” oleh </w:delText>
        </w:r>
        <w:r w:rsidR="00B113E0" w:rsidRPr="001B4700" w:rsidDel="00224256">
          <w:delText>Lora Khaula Amifia</w:delText>
        </w:r>
        <w:r w:rsidR="00AC608B" w:rsidRPr="001B4700" w:rsidDel="00224256">
          <w:delText xml:space="preserve"> dkk, dari </w:delText>
        </w:r>
        <w:r w:rsidR="005C0D7F" w:rsidDel="00224256">
          <w:delText>Prodi</w:delText>
        </w:r>
        <w:r w:rsidR="00AC608B" w:rsidRPr="001B4700" w:rsidDel="00224256">
          <w:delText xml:space="preserve"> Teknik Elektro, </w:delText>
        </w:r>
        <w:r w:rsidR="00AE7B5A" w:rsidRPr="001B4700" w:rsidDel="00224256">
          <w:delText xml:space="preserve">Institut </w:delText>
        </w:r>
        <w:r w:rsidR="00FE7C39" w:rsidRPr="001B4700" w:rsidDel="00224256">
          <w:delText>Teknologi</w:delText>
        </w:r>
        <w:r w:rsidR="00AE7B5A" w:rsidRPr="001B4700" w:rsidDel="00224256">
          <w:delText xml:space="preserve"> Telkom Surabaya</w:delText>
        </w:r>
        <w:r w:rsidR="00AC608B" w:rsidRPr="001B4700" w:rsidDel="00224256">
          <w:delText xml:space="preserve"> </w:delText>
        </w:r>
        <w:r w:rsidR="00AE7B5A" w:rsidRPr="001B4700" w:rsidDel="00224256">
          <w:delText xml:space="preserve">desain sistem robot </w:delText>
        </w:r>
        <w:r w:rsidR="00AE7B5A" w:rsidRPr="00FE7C39" w:rsidDel="00224256">
          <w:rPr>
            <w:i/>
            <w:iCs/>
          </w:rPr>
          <w:delText>transporter</w:delText>
        </w:r>
        <w:r w:rsidR="00AE7B5A" w:rsidRPr="001B4700" w:rsidDel="00224256">
          <w:delText xml:space="preserve"> logistik</w:delText>
        </w:r>
        <w:r w:rsidR="00AC608B" w:rsidRPr="001B4700" w:rsidDel="00224256">
          <w:delText xml:space="preserve">. Pemrosesan pada penelitian ini dilakukan pada </w:delText>
        </w:r>
        <w:r w:rsidR="00950B6E" w:rsidRPr="001B4700" w:rsidDel="00224256">
          <w:rPr>
            <w:i/>
            <w:iCs/>
          </w:rPr>
          <w:delText>singleboard</w:delText>
        </w:r>
        <w:r w:rsidR="00950B6E" w:rsidRPr="001B4700" w:rsidDel="00224256">
          <w:delText xml:space="preserve"> </w:delText>
        </w:r>
        <w:r w:rsidR="00AC608B" w:rsidRPr="001B4700" w:rsidDel="00224256">
          <w:delText>komputer yang kemudian mengirimkan perintah pada robot melalui sinyal kabel</w:delText>
        </w:r>
        <w:r w:rsidR="00334A61" w:rsidRPr="001B4700" w:rsidDel="00224256">
          <w:delText xml:space="preserve"> menuju mikrokontroler</w:delText>
        </w:r>
        <w:r w:rsidR="00AC608B" w:rsidRPr="001B4700" w:rsidDel="00224256">
          <w:delText>.</w:delText>
        </w:r>
        <w:r w:rsidR="004853A6" w:rsidRPr="001B4700" w:rsidDel="00224256">
          <w:delText xml:space="preserve"> </w:delText>
        </w:r>
        <w:r w:rsidR="00FE7C39" w:rsidDel="00224256">
          <w:delText>Mas</w:delText>
        </w:r>
        <w:r w:rsidR="00FE7C39" w:rsidRPr="00FE7C39" w:rsidDel="00224256">
          <w:delText>u</w:delText>
        </w:r>
        <w:r w:rsidR="00FE7C39" w:rsidDel="00224256">
          <w:delText>kan</w:delText>
        </w:r>
        <w:r w:rsidR="004853A6" w:rsidRPr="001B4700" w:rsidDel="00224256">
          <w:delText xml:space="preserve"> yang digunakan berupa </w:delText>
        </w:r>
        <w:r w:rsidR="004853A6" w:rsidRPr="001B4700" w:rsidDel="00224256">
          <w:rPr>
            <w:i/>
            <w:iCs/>
          </w:rPr>
          <w:delText>Kinnect Sensor</w:delText>
        </w:r>
        <w:r w:rsidR="00111E52" w:rsidRPr="001B4700" w:rsidDel="00224256">
          <w:rPr>
            <w:i/>
            <w:iCs/>
          </w:rPr>
          <w:delText xml:space="preserve"> 3D Camera</w:delText>
        </w:r>
        <w:r w:rsidR="004853A6" w:rsidRPr="001B4700" w:rsidDel="00224256">
          <w:delText xml:space="preserve"> </w:delText>
        </w:r>
        <w:r w:rsidR="005409CF" w:rsidRPr="001B4700" w:rsidDel="00224256">
          <w:delText xml:space="preserve">serta sensor inframerah </w:delText>
        </w:r>
        <w:r w:rsidR="004853A6" w:rsidRPr="001B4700" w:rsidDel="00224256">
          <w:delText xml:space="preserve">yang diolah menggunakan </w:delText>
        </w:r>
        <w:r w:rsidR="004853A6" w:rsidRPr="001B4700" w:rsidDel="00224256">
          <w:rPr>
            <w:i/>
            <w:iCs/>
          </w:rPr>
          <w:delText>Treshold Algorithm</w:delText>
        </w:r>
        <w:r w:rsidR="00082BFE" w:rsidRPr="001B4700" w:rsidDel="00224256">
          <w:delText xml:space="preserve">. </w:delText>
        </w:r>
        <w:r w:rsidR="007679B2" w:rsidRPr="001B4700" w:rsidDel="00224256">
          <w:delText xml:space="preserve">Penelitian ini menghasilkan kesimpulan </w:delText>
        </w:r>
        <w:r w:rsidR="00171043" w:rsidRPr="001B4700" w:rsidDel="00224256">
          <w:delText xml:space="preserve">robot </w:delText>
        </w:r>
        <w:r w:rsidR="009B7256" w:rsidDel="00224256">
          <w:delText>mamp</w:delText>
        </w:r>
        <w:r w:rsidR="009B7256" w:rsidRPr="009B7256" w:rsidDel="00224256">
          <w:delText>u</w:delText>
        </w:r>
        <w:r w:rsidR="00171043" w:rsidRPr="001B4700" w:rsidDel="00224256">
          <w:delText xml:space="preserve"> mengikuti gerakan objek selama objek</w:delText>
        </w:r>
        <w:r w:rsidR="009B7256" w:rsidDel="00224256">
          <w:delText xml:space="preserve"> terseb</w:delText>
        </w:r>
        <w:r w:rsidR="009B7256" w:rsidRPr="009B7256" w:rsidDel="00224256">
          <w:delText>u</w:delText>
        </w:r>
        <w:r w:rsidR="009B7256" w:rsidDel="00224256">
          <w:delText>t masih</w:delText>
        </w:r>
        <w:r w:rsidR="00171043" w:rsidRPr="001B4700" w:rsidDel="00224256">
          <w:delText xml:space="preserve"> dalam jangkauan deteksi</w:delText>
        </w:r>
        <w:r w:rsidR="003D158C" w:rsidRPr="001B4700" w:rsidDel="00224256">
          <w:delText>, responden menyatakan penggunaan sensor kamera mumpuni sehingga media pembelajaran dapat di implementasikan.</w:delText>
        </w:r>
        <w:bookmarkStart w:id="2045" w:name="_Toc184741347"/>
        <w:bookmarkStart w:id="2046" w:name="_Toc184741425"/>
        <w:bookmarkStart w:id="2047" w:name="_Toc184741750"/>
        <w:bookmarkStart w:id="2048" w:name="_Toc184741857"/>
        <w:bookmarkStart w:id="2049" w:name="_Toc184768958"/>
        <w:bookmarkStart w:id="2050" w:name="_Toc184828319"/>
        <w:bookmarkEnd w:id="2045"/>
        <w:bookmarkEnd w:id="2046"/>
        <w:bookmarkEnd w:id="2047"/>
        <w:bookmarkEnd w:id="2048"/>
        <w:bookmarkEnd w:id="2049"/>
        <w:bookmarkEnd w:id="2050"/>
      </w:del>
    </w:p>
    <w:p w14:paraId="4A8EBDD5" w14:textId="588F0FAB" w:rsidR="000963AE" w:rsidRPr="001B4700" w:rsidDel="00224256" w:rsidRDefault="00141E6C">
      <w:pPr>
        <w:pStyle w:val="ListParagraph"/>
        <w:numPr>
          <w:ilvl w:val="0"/>
          <w:numId w:val="55"/>
        </w:numPr>
        <w:spacing w:after="0"/>
        <w:rPr>
          <w:del w:id="2051" w:author="Muhammad Subarkah" w:date="2024-12-09T19:08:00Z" w16du:dateUtc="2024-12-09T12:08:00Z"/>
        </w:rPr>
        <w:pPrChange w:id="2052" w:author="Muhammad Subarkah" w:date="2024-12-10T22:58:00Z" w16du:dateUtc="2024-12-10T15:58:00Z">
          <w:pPr>
            <w:pStyle w:val="ListParagraph"/>
            <w:spacing w:after="0"/>
            <w:ind w:firstLine="720"/>
          </w:pPr>
        </w:pPrChange>
      </w:pPr>
      <w:del w:id="2053" w:author="Muhammad Subarkah" w:date="2024-12-09T19:07:00Z" w16du:dateUtc="2024-12-09T12:07:00Z">
        <w:r w:rsidRPr="001B4700" w:rsidDel="00224256">
          <w:delText xml:space="preserve">Penelitian oleh Ahmad Wafi </w:delText>
        </w:r>
        <w:r w:rsidR="00C63B79" w:rsidDel="00224256">
          <w:delText>N. W.</w:delText>
        </w:r>
        <w:r w:rsidRPr="001B4700" w:rsidDel="00224256">
          <w:delText xml:space="preserve"> dari Prodi Pendidikan Teknik Elektro, Universitas Negeri </w:delText>
        </w:r>
        <w:r w:rsidR="009F47E7" w:rsidRPr="001B4700" w:rsidDel="00224256">
          <w:delText>Yogyakarta</w:delText>
        </w:r>
        <w:r w:rsidRPr="001B4700" w:rsidDel="00224256">
          <w:delText xml:space="preserve"> </w:delText>
        </w:r>
        <w:r w:rsidR="00AF25F5" w:rsidDel="00224256">
          <w:delText>yang</w:delText>
        </w:r>
        <w:r w:rsidR="00E172E7" w:rsidDel="00224256">
          <w:delText xml:space="preserve"> ber</w:delText>
        </w:r>
        <w:r w:rsidRPr="001B4700" w:rsidDel="00224256">
          <w:delText>judul “</w:delText>
        </w:r>
        <w:bookmarkStart w:id="2054" w:name="OLE_LINK84"/>
        <w:r w:rsidRPr="001B4700" w:rsidDel="00224256">
          <w:delText xml:space="preserve">Metode </w:delText>
        </w:r>
        <w:r w:rsidRPr="009F47E7" w:rsidDel="00224256">
          <w:rPr>
            <w:i/>
            <w:iCs/>
          </w:rPr>
          <w:delText>Odometry</w:delText>
        </w:r>
        <w:r w:rsidRPr="001B4700" w:rsidDel="00224256">
          <w:delText xml:space="preserve"> Untuk Sistem Pemetaan Robot Dengan </w:delText>
        </w:r>
        <w:r w:rsidRPr="009F47E7" w:rsidDel="00224256">
          <w:rPr>
            <w:i/>
            <w:iCs/>
          </w:rPr>
          <w:delText>Three Omni Directional Wheels</w:delText>
        </w:r>
        <w:r w:rsidRPr="001B4700" w:rsidDel="00224256">
          <w:delText xml:space="preserve"> Sebagai Media Pembelajaran Robotika</w:delText>
        </w:r>
        <w:bookmarkEnd w:id="2054"/>
        <w:r w:rsidRPr="001B4700" w:rsidDel="00224256">
          <w:delText xml:space="preserve">” </w:delText>
        </w:r>
        <w:r w:rsidR="00965A8E" w:rsidRPr="001B4700" w:rsidDel="00224256">
          <w:delText>yang mengembangkan</w:delText>
        </w:r>
        <w:r w:rsidRPr="001B4700" w:rsidDel="00224256">
          <w:delText xml:space="preserve"> media pembelajaran metode </w:delText>
        </w:r>
        <w:r w:rsidRPr="001B4700" w:rsidDel="00224256">
          <w:rPr>
            <w:i/>
            <w:iCs/>
          </w:rPr>
          <w:delText>odometry</w:delText>
        </w:r>
        <w:r w:rsidRPr="001B4700" w:rsidDel="00224256">
          <w:delText xml:space="preserve"> pada sistem pemetaan menggunakan robo</w:delText>
        </w:r>
        <w:r w:rsidR="00036974" w:rsidDel="00224256">
          <w:delText xml:space="preserve">t beroda </w:delText>
        </w:r>
        <w:r w:rsidR="00036974" w:rsidRPr="000A6BC2" w:rsidDel="00224256">
          <w:rPr>
            <w:i/>
            <w:iCs/>
          </w:rPr>
          <w:delText>omnidirectional</w:delText>
        </w:r>
        <w:r w:rsidRPr="001B4700" w:rsidDel="00224256">
          <w:delText xml:space="preserve">. </w:delText>
        </w:r>
        <w:r w:rsidR="00EA073A" w:rsidRPr="001B4700" w:rsidDel="00224256">
          <w:delText xml:space="preserve">Produk media pembelajaran yang dikembangkan memakai </w:delText>
        </w:r>
        <w:r w:rsidR="009F47E7" w:rsidRPr="001B4700" w:rsidDel="00224256">
          <w:delText>mikrokontroler</w:delText>
        </w:r>
        <w:r w:rsidR="00EA073A" w:rsidRPr="001B4700" w:rsidDel="00224256">
          <w:delText xml:space="preserve"> STM32 sebagai pemroses inputan dari </w:delText>
        </w:r>
        <w:r w:rsidR="00EA073A" w:rsidRPr="001B4700" w:rsidDel="00224256">
          <w:rPr>
            <w:i/>
            <w:iCs/>
          </w:rPr>
          <w:delText xml:space="preserve">rotary encoder </w:delText>
        </w:r>
        <w:r w:rsidR="00F57B1F" w:rsidRPr="001B4700" w:rsidDel="00224256">
          <w:delText xml:space="preserve">untuk memetakan posisi robot. Penelitian ini mendapat hasil fungsionalitas </w:delText>
        </w:r>
        <w:r w:rsidR="00261EA9" w:rsidRPr="001B4700" w:rsidDel="00224256">
          <w:delText>menu dan perangkat 100%, eror sumbu X 3,89% dan eror pada sumbu Y 1,69% serta mendapat penilaian layak dari ahli media dan ahli materi.</w:delText>
        </w:r>
        <w:commentRangeEnd w:id="2034"/>
        <w:r w:rsidR="00FE733C" w:rsidDel="00224256">
          <w:rPr>
            <w:rStyle w:val="CommentReference"/>
          </w:rPr>
          <w:commentReference w:id="2034"/>
        </w:r>
      </w:del>
      <w:bookmarkStart w:id="2055" w:name="_Toc184741348"/>
      <w:bookmarkStart w:id="2056" w:name="_Toc184741426"/>
      <w:bookmarkStart w:id="2057" w:name="_Toc184741751"/>
      <w:bookmarkStart w:id="2058" w:name="_Toc184741858"/>
      <w:bookmarkStart w:id="2059" w:name="_Toc184768959"/>
      <w:bookmarkStart w:id="2060" w:name="_Toc184828320"/>
      <w:bookmarkEnd w:id="2055"/>
      <w:bookmarkEnd w:id="2056"/>
      <w:bookmarkEnd w:id="2057"/>
      <w:bookmarkEnd w:id="2058"/>
      <w:bookmarkEnd w:id="2059"/>
      <w:bookmarkEnd w:id="2060"/>
    </w:p>
    <w:p w14:paraId="3E929647" w14:textId="57E2EF3F" w:rsidR="00710DA7" w:rsidRPr="001B4700" w:rsidRDefault="00710DA7">
      <w:pPr>
        <w:pStyle w:val="Heading2"/>
        <w:numPr>
          <w:ilvl w:val="0"/>
          <w:numId w:val="55"/>
        </w:numPr>
        <w:ind w:hanging="578"/>
        <w:pPrChange w:id="2061" w:author="Muhammad Subarkah" w:date="2024-12-10T23:17:00Z" w16du:dateUtc="2024-12-10T16:17:00Z">
          <w:pPr>
            <w:pStyle w:val="Heading2"/>
          </w:pPr>
        </w:pPrChange>
      </w:pPr>
      <w:bookmarkStart w:id="2062" w:name="_Toc184828321"/>
      <w:r w:rsidRPr="001B4700">
        <w:t>Kerangka Berpikir</w:t>
      </w:r>
      <w:bookmarkEnd w:id="2062"/>
    </w:p>
    <w:p w14:paraId="1247A74E" w14:textId="485506B9" w:rsidR="003E5755" w:rsidRPr="001B4700" w:rsidRDefault="00A567A8">
      <w:pPr>
        <w:pStyle w:val="ListParagraph"/>
        <w:spacing w:after="0"/>
        <w:ind w:left="567" w:firstLine="567"/>
        <w:pPrChange w:id="2063" w:author="Muhammad Subarkah" w:date="2024-12-10T23:18:00Z" w16du:dateUtc="2024-12-10T16:18:00Z">
          <w:pPr>
            <w:pStyle w:val="ListParagraph"/>
            <w:spacing w:after="0"/>
            <w:ind w:firstLine="720"/>
          </w:pPr>
        </w:pPrChange>
      </w:pPr>
      <w:r>
        <w:t>S</w:t>
      </w:r>
      <w:r w:rsidR="00E60B81">
        <w:t>aat ini</w:t>
      </w:r>
      <w:r w:rsidR="00B84208">
        <w:t>, bidang robotika</w:t>
      </w:r>
      <w:r w:rsidR="00E60B81">
        <w:t xml:space="preserve"> menjadi</w:t>
      </w:r>
      <w:r w:rsidR="00F26669">
        <w:t xml:space="preserve"> sektor yang kr</w:t>
      </w:r>
      <w:r w:rsidR="00F26669" w:rsidRPr="00F26669">
        <w:t>u</w:t>
      </w:r>
      <w:r w:rsidR="00F26669">
        <w:t>sial di</w:t>
      </w:r>
      <w:r w:rsidR="002708F9" w:rsidRPr="001B4700">
        <w:t xml:space="preserve"> dalam</w:t>
      </w:r>
      <w:r w:rsidR="00040E0E">
        <w:t xml:space="preserve"> kehid</w:t>
      </w:r>
      <w:r w:rsidR="00040E0E" w:rsidRPr="00040E0E">
        <w:t>u</w:t>
      </w:r>
      <w:r w:rsidR="00040E0E">
        <w:t>pan masyarakat</w:t>
      </w:r>
      <w:r w:rsidR="002708F9" w:rsidRPr="001B4700">
        <w:t xml:space="preserve"> dan industri</w:t>
      </w:r>
      <w:r w:rsidR="00524C4E">
        <w:t>. O</w:t>
      </w:r>
      <w:r w:rsidR="002708F9" w:rsidRPr="001B4700">
        <w:t xml:space="preserve">leh karena itu penting bagi mahasiswa mempelajari materi robotika. </w:t>
      </w:r>
      <w:r w:rsidR="00BD7D77" w:rsidRPr="001B4700">
        <w:t xml:space="preserve">Robot </w:t>
      </w:r>
      <w:proofErr w:type="spellStart"/>
      <w:r w:rsidR="00BD7D77" w:rsidRPr="006715F6">
        <w:rPr>
          <w:i/>
          <w:iCs/>
        </w:rPr>
        <w:t>Transporter</w:t>
      </w:r>
      <w:proofErr w:type="spellEnd"/>
      <w:r w:rsidR="0057538D">
        <w:t xml:space="preserve"> </w:t>
      </w:r>
      <w:r w:rsidR="00BD7D77" w:rsidRPr="001B4700">
        <w:t>berguna untuk mengambil</w:t>
      </w:r>
      <w:r w:rsidR="00002E24">
        <w:t xml:space="preserve"> dan j</w:t>
      </w:r>
      <w:r w:rsidR="00002E24" w:rsidRPr="00002E24">
        <w:t>u</w:t>
      </w:r>
      <w:r w:rsidR="00002E24">
        <w:t xml:space="preserve">ga </w:t>
      </w:r>
      <w:r w:rsidR="006715F6" w:rsidRPr="001B4700">
        <w:t>memindahkannya</w:t>
      </w:r>
      <w:r w:rsidR="00BD7D77" w:rsidRPr="001B4700">
        <w:t xml:space="preserve"> </w:t>
      </w:r>
      <w:r w:rsidR="006715F6" w:rsidRPr="001B4700">
        <w:t>ke tempat</w:t>
      </w:r>
      <w:r w:rsidR="00BD7D77" w:rsidRPr="001B4700">
        <w:t xml:space="preserve"> lain. Terdapat berbagai jenis robot </w:t>
      </w:r>
      <w:proofErr w:type="spellStart"/>
      <w:r w:rsidR="00BD7D77" w:rsidRPr="005F1BED">
        <w:rPr>
          <w:i/>
          <w:iCs/>
        </w:rPr>
        <w:t>transporter</w:t>
      </w:r>
      <w:proofErr w:type="spellEnd"/>
      <w:r w:rsidR="00BD7D77" w:rsidRPr="001B4700">
        <w:t xml:space="preserve"> yang menerapkan mekanisme atau sistem </w:t>
      </w:r>
      <w:r w:rsidR="00C06680" w:rsidRPr="001B4700">
        <w:t>kendali</w:t>
      </w:r>
      <w:r w:rsidR="00BD7D77" w:rsidRPr="001B4700">
        <w:t xml:space="preserve"> berbeda-beda. Apalagi semakin cepatnya perkembangan pengetahuan, informasi dan teknologi membuat perkembangan di dunia robotika semakin pesat. </w:t>
      </w:r>
      <w:r w:rsidR="002708F9" w:rsidRPr="001B4700">
        <w:t xml:space="preserve">Sehingga </w:t>
      </w:r>
      <w:r w:rsidR="002708F9" w:rsidRPr="001B4700">
        <w:lastRenderedPageBreak/>
        <w:t xml:space="preserve">materi yang dipelajari oleh mahasiswa perlu diselaraskan agar kompetensi yang mereka miliki dapat diaplikasikan </w:t>
      </w:r>
      <w:r w:rsidR="00CB6EFA" w:rsidRPr="001B4700">
        <w:t>pada l</w:t>
      </w:r>
      <w:r w:rsidR="002708F9" w:rsidRPr="001B4700">
        <w:t xml:space="preserve">ingkup yang lebih luas. </w:t>
      </w:r>
    </w:p>
    <w:p w14:paraId="2E278586" w14:textId="7153A5A7" w:rsidR="00420EAF" w:rsidRPr="001B4700" w:rsidRDefault="00420EAF">
      <w:pPr>
        <w:pStyle w:val="ListParagraph"/>
        <w:spacing w:after="0"/>
        <w:ind w:left="567" w:firstLine="567"/>
        <w:pPrChange w:id="2064" w:author="Muhammad Subarkah" w:date="2024-12-10T23:18:00Z" w16du:dateUtc="2024-12-10T16:18:00Z">
          <w:pPr>
            <w:pStyle w:val="ListParagraph"/>
            <w:spacing w:after="0"/>
            <w:ind w:firstLine="720"/>
          </w:pPr>
        </w:pPrChange>
      </w:pPr>
      <w:r w:rsidRPr="001B4700">
        <w:t>Pembelajaran Praktik Robotika yang dilakukan di Prodi Pendidikan Teknik Mekatronika, Universitas Negeri Yogyakarta masih belum menggunakan materi yang selaras dengan teknologi di dunia industri saat ini. Dari uraian di</w:t>
      </w:r>
      <w:r w:rsidR="00B07484">
        <w:t xml:space="preserve"> </w:t>
      </w:r>
      <w:r w:rsidRPr="001B4700">
        <w:t>atas maka dibuat media pembelajaran pembacaan nilai sudut melalui IMU</w:t>
      </w:r>
      <w:r w:rsidR="00796E85" w:rsidRPr="001B4700">
        <w:rPr>
          <w:i/>
          <w:iCs/>
        </w:rPr>
        <w:t xml:space="preserve"> </w:t>
      </w:r>
      <w:r w:rsidR="00796E85" w:rsidRPr="001B4700">
        <w:t xml:space="preserve">pada mata kuliah </w:t>
      </w:r>
      <w:r w:rsidR="00AC720D" w:rsidRPr="001B4700">
        <w:t>praktik</w:t>
      </w:r>
      <w:r w:rsidR="00796E85" w:rsidRPr="001B4700">
        <w:t xml:space="preserve"> robotika. </w:t>
      </w:r>
      <w:r w:rsidR="00B601D2" w:rsidRPr="001B4700">
        <w:t xml:space="preserve">Hal itu dilakukan dengan harapan dapat </w:t>
      </w:r>
      <w:bookmarkStart w:id="2065" w:name="OLE_LINK9"/>
      <w:r w:rsidR="00B601D2" w:rsidRPr="001B4700">
        <w:t>meningkatkan kompetensi mahasiswa melalui materi yang dipelajari mereka pada mata kuliah praktik robotika, serta meningkatkan variasi materi yang ada pada mata kuliah praktik robotika.</w:t>
      </w:r>
      <w:bookmarkEnd w:id="2065"/>
    </w:p>
    <w:p w14:paraId="3FE6AAE6" w14:textId="77777777" w:rsidR="00AC7713" w:rsidDel="000951B2" w:rsidRDefault="00324906">
      <w:pPr>
        <w:pStyle w:val="ListParagraph"/>
        <w:spacing w:after="0"/>
        <w:ind w:left="567" w:firstLine="567"/>
        <w:rPr>
          <w:del w:id="2066" w:author="Muhammad Subarkah" w:date="2024-12-09T23:48:00Z" w16du:dateUtc="2024-12-09T16:48:00Z"/>
        </w:rPr>
        <w:pPrChange w:id="2067" w:author="Muhammad Subarkah" w:date="2024-12-10T23:18:00Z" w16du:dateUtc="2024-12-10T16:18:00Z">
          <w:pPr>
            <w:pStyle w:val="ListParagraph"/>
            <w:spacing w:after="0"/>
            <w:ind w:firstLine="720"/>
          </w:pPr>
        </w:pPrChange>
      </w:pPr>
      <w:bookmarkStart w:id="2068" w:name="_Toc156730743"/>
      <w:bookmarkStart w:id="2069" w:name="_Toc159964803"/>
      <w:r w:rsidRPr="00324906">
        <w:t xml:space="preserve">Pengembangan media pembelajaran akan </w:t>
      </w:r>
      <w:r w:rsidR="007855E5">
        <w:t>memakai</w:t>
      </w:r>
      <w:r w:rsidRPr="00324906">
        <w:t xml:space="preserve"> model </w:t>
      </w:r>
      <w:r w:rsidR="00FD1752">
        <w:t>ADDIE yang memiliki lima langkah</w:t>
      </w:r>
      <w:r w:rsidR="00AC4279">
        <w:t xml:space="preserve"> ata</w:t>
      </w:r>
      <w:r w:rsidR="00AC4279" w:rsidRPr="00AC4279">
        <w:t>u</w:t>
      </w:r>
      <w:r w:rsidR="00AC4279">
        <w:t xml:space="preserve"> tahap</w:t>
      </w:r>
      <w:r w:rsidRPr="00324906">
        <w:t xml:space="preserve">. Media pembelajaran yang dihasilkan akan divalidasi oleh </w:t>
      </w:r>
      <w:r w:rsidR="00280D52">
        <w:t>empat</w:t>
      </w:r>
      <w:r w:rsidRPr="00324906">
        <w:t xml:space="preserve"> </w:t>
      </w:r>
      <w:proofErr w:type="spellStart"/>
      <w:r w:rsidRPr="00324906">
        <w:t>validator</w:t>
      </w:r>
      <w:proofErr w:type="spellEnd"/>
      <w:r w:rsidR="00280D52">
        <w:t xml:space="preserve"> yait</w:t>
      </w:r>
      <w:r w:rsidR="00280D52" w:rsidRPr="00280D52">
        <w:t>u</w:t>
      </w:r>
      <w:r w:rsidR="00280D52">
        <w:t xml:space="preserve"> d</w:t>
      </w:r>
      <w:r w:rsidR="00280D52" w:rsidRPr="00280D52">
        <w:t>u</w:t>
      </w:r>
      <w:r w:rsidR="00280D52">
        <w:t>a dosen</w:t>
      </w:r>
      <w:r w:rsidRPr="00324906">
        <w:t xml:space="preserve"> ahli materi, dan </w:t>
      </w:r>
      <w:r w:rsidR="00D13157">
        <w:t>d</w:t>
      </w:r>
      <w:r w:rsidR="00D13157" w:rsidRPr="00D13157">
        <w:t>u</w:t>
      </w:r>
      <w:r w:rsidR="00D13157">
        <w:t>a dosen</w:t>
      </w:r>
      <w:r w:rsidRPr="00324906">
        <w:t xml:space="preserve"> ahli media. Selain itu, materi yang dikembangkan juga akan </w:t>
      </w:r>
      <w:proofErr w:type="spellStart"/>
      <w:r w:rsidRPr="00324906">
        <w:t>diujicobakan</w:t>
      </w:r>
      <w:proofErr w:type="spellEnd"/>
      <w:r w:rsidRPr="00324906">
        <w:t xml:space="preserve"> pada mahasiswa </w:t>
      </w:r>
      <w:r w:rsidR="00BD0D60">
        <w:t xml:space="preserve">dari </w:t>
      </w:r>
      <w:r w:rsidRPr="00324906">
        <w:t>Program Studi Pendidikan Teknik Mekatronika.</w:t>
      </w:r>
      <w:bookmarkStart w:id="2070" w:name="_Toc181577685"/>
      <w:bookmarkEnd w:id="2068"/>
      <w:bookmarkEnd w:id="2069"/>
    </w:p>
    <w:p w14:paraId="34A9AC3C" w14:textId="77777777" w:rsidR="001571A7" w:rsidDel="00423789" w:rsidRDefault="001571A7">
      <w:pPr>
        <w:pStyle w:val="ListParagraph"/>
        <w:spacing w:after="0"/>
        <w:ind w:left="567" w:firstLine="567"/>
        <w:rPr>
          <w:del w:id="2071" w:author="Muhammad Subarkah" w:date="2024-12-10T23:18:00Z" w16du:dateUtc="2024-12-10T16:18:00Z"/>
        </w:rPr>
        <w:pPrChange w:id="2072" w:author="Muhammad Subarkah" w:date="2024-12-10T23:18:00Z" w16du:dateUtc="2024-12-10T16:18:00Z">
          <w:pPr>
            <w:spacing w:line="259" w:lineRule="auto"/>
            <w:jc w:val="left"/>
          </w:pPr>
        </w:pPrChange>
      </w:pPr>
      <w:del w:id="2073" w:author="Muhammad Subarkah" w:date="2024-12-09T23:48:00Z" w16du:dateUtc="2024-12-09T16:48:00Z">
        <w:r w:rsidDel="000951B2">
          <w:br w:type="page"/>
        </w:r>
      </w:del>
    </w:p>
    <w:p w14:paraId="3A69E170" w14:textId="717491C1" w:rsidR="00E43976" w:rsidRDefault="00E43976">
      <w:pPr>
        <w:pStyle w:val="ListParagraph"/>
        <w:spacing w:after="0"/>
        <w:ind w:left="567" w:firstLine="567"/>
        <w:rPr>
          <w:ins w:id="2074" w:author="Muhammad Subarkah" w:date="2024-12-10T02:52:00Z" w16du:dateUtc="2024-12-09T19:52:00Z"/>
        </w:rPr>
        <w:pPrChange w:id="2075" w:author="Muhammad Subarkah" w:date="2024-12-10T23:18:00Z" w16du:dateUtc="2024-12-10T16:18:00Z">
          <w:pPr>
            <w:spacing w:line="259" w:lineRule="auto"/>
            <w:jc w:val="left"/>
          </w:pPr>
        </w:pPrChange>
      </w:pPr>
    </w:p>
    <w:p w14:paraId="1E7C987F" w14:textId="77777777" w:rsidR="008935C5" w:rsidRDefault="008935C5">
      <w:pPr>
        <w:spacing w:line="259" w:lineRule="auto"/>
        <w:jc w:val="left"/>
        <w:rPr>
          <w:ins w:id="2076" w:author="Muhammad Subarkah" w:date="2024-12-11T01:30:00Z" w16du:dateUtc="2024-12-10T18:30:00Z"/>
        </w:rPr>
      </w:pPr>
      <w:bookmarkStart w:id="2077" w:name="_Toc184742794"/>
      <w:ins w:id="2078" w:author="Muhammad Subarkah" w:date="2024-12-11T01:30:00Z" w16du:dateUtc="2024-12-10T18:30:00Z">
        <w:r>
          <w:br w:type="page"/>
        </w:r>
      </w:ins>
    </w:p>
    <w:p w14:paraId="50594AAC" w14:textId="04C7F066" w:rsidR="00DE1D09" w:rsidRDefault="004C3B25">
      <w:pPr>
        <w:spacing w:after="0"/>
        <w:ind w:left="567"/>
        <w:pPrChange w:id="2079" w:author="Muhammad Subarkah" w:date="2024-12-10T23:18:00Z" w16du:dateUtc="2024-12-10T16:18:00Z">
          <w:pPr>
            <w:spacing w:after="0"/>
            <w:ind w:left="709"/>
          </w:pPr>
        </w:pPrChange>
      </w:pPr>
      <w:bookmarkStart w:id="2080" w:name="_Toc184828410"/>
      <w:r>
        <w:lastRenderedPageBreak/>
        <w:t xml:space="preserve">Gambar </w:t>
      </w:r>
      <w:r w:rsidR="0075199D">
        <w:fldChar w:fldCharType="begin"/>
      </w:r>
      <w:r w:rsidR="0075199D">
        <w:instrText xml:space="preserve"> SEQ Gambar \* ARABIC </w:instrText>
      </w:r>
      <w:r w:rsidR="0075199D">
        <w:fldChar w:fldCharType="separate"/>
      </w:r>
      <w:ins w:id="2081" w:author="Muhammad Subarkah" w:date="2024-12-19T13:03:00Z" w16du:dateUtc="2024-12-19T06:03:00Z">
        <w:r w:rsidR="0021290A">
          <w:rPr>
            <w:noProof/>
          </w:rPr>
          <w:t>8</w:t>
        </w:r>
      </w:ins>
      <w:del w:id="2082" w:author="Muhammad Subarkah" w:date="2024-12-10T22:49:00Z" w16du:dateUtc="2024-12-10T15:49:00Z">
        <w:r w:rsidR="00916A33" w:rsidDel="00AF5429">
          <w:rPr>
            <w:noProof/>
          </w:rPr>
          <w:delText>7</w:delText>
        </w:r>
      </w:del>
      <w:r w:rsidR="0075199D">
        <w:rPr>
          <w:noProof/>
        </w:rPr>
        <w:fldChar w:fldCharType="end"/>
      </w:r>
      <w:r>
        <w:t xml:space="preserve">. </w:t>
      </w:r>
      <w:r w:rsidRPr="00C26C09">
        <w:t>Kerangka Berpikir</w:t>
      </w:r>
      <w:bookmarkEnd w:id="2070"/>
      <w:bookmarkEnd w:id="2077"/>
      <w:bookmarkEnd w:id="2080"/>
    </w:p>
    <w:p w14:paraId="48070184" w14:textId="488D0B6D" w:rsidR="0054147A" w:rsidRPr="0033003D" w:rsidRDefault="00827384">
      <w:pPr>
        <w:pStyle w:val="NoBeforeAfter"/>
        <w:ind w:left="567"/>
        <w:jc w:val="center"/>
        <w:rPr>
          <w:i/>
          <w:iCs/>
          <w:szCs w:val="24"/>
        </w:rPr>
        <w:pPrChange w:id="2083" w:author="Muhammad Subarkah" w:date="2024-12-10T23:18:00Z" w16du:dateUtc="2024-12-10T16:18:00Z">
          <w:pPr>
            <w:pStyle w:val="NoBeforeAfter"/>
            <w:ind w:left="709"/>
            <w:jc w:val="center"/>
          </w:pPr>
        </w:pPrChange>
      </w:pPr>
      <w:commentRangeStart w:id="2084"/>
      <w:r w:rsidRPr="001B4700">
        <w:rPr>
          <w:noProof/>
        </w:rPr>
        <w:drawing>
          <wp:inline distT="0" distB="0" distL="0" distR="0" wp14:anchorId="68E8D0FE" wp14:editId="6BF3C16A">
            <wp:extent cx="3354737" cy="3593933"/>
            <wp:effectExtent l="0" t="0" r="0" b="6985"/>
            <wp:docPr id="490591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91927" name="Picture 3"/>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3354737" cy="3593933"/>
                    </a:xfrm>
                    <a:prstGeom prst="rect">
                      <a:avLst/>
                    </a:prstGeom>
                    <a:noFill/>
                    <a:ln>
                      <a:noFill/>
                    </a:ln>
                  </pic:spPr>
                </pic:pic>
              </a:graphicData>
            </a:graphic>
          </wp:inline>
        </w:drawing>
      </w:r>
      <w:commentRangeEnd w:id="2084"/>
      <w:r w:rsidR="00FE733C">
        <w:rPr>
          <w:rStyle w:val="CommentReference"/>
        </w:rPr>
        <w:commentReference w:id="2084"/>
      </w:r>
    </w:p>
    <w:p w14:paraId="0D8F2A01" w14:textId="31EBB4A8" w:rsidR="00C038CC" w:rsidRDefault="00710DA7">
      <w:pPr>
        <w:pStyle w:val="Heading2"/>
        <w:numPr>
          <w:ilvl w:val="0"/>
          <w:numId w:val="55"/>
        </w:numPr>
        <w:ind w:left="567" w:hanging="425"/>
        <w:pPrChange w:id="2085" w:author="Muhammad Subarkah" w:date="2024-12-10T23:18:00Z" w16du:dateUtc="2024-12-10T16:18:00Z">
          <w:pPr>
            <w:pStyle w:val="Heading2"/>
          </w:pPr>
        </w:pPrChange>
      </w:pPr>
      <w:bookmarkStart w:id="2086" w:name="_Toc184828322"/>
      <w:r w:rsidRPr="001B4700">
        <w:t>Pertanyaan Penelitian</w:t>
      </w:r>
      <w:bookmarkEnd w:id="2086"/>
    </w:p>
    <w:p w14:paraId="55275DAD" w14:textId="0D552492" w:rsidR="002D6C59" w:rsidRPr="001B4700" w:rsidRDefault="005137BD">
      <w:pPr>
        <w:pStyle w:val="ListParagraph"/>
        <w:spacing w:after="0"/>
        <w:ind w:left="567"/>
        <w:pPrChange w:id="2087" w:author="Muhammad Subarkah" w:date="2024-12-10T23:18:00Z" w16du:dateUtc="2024-12-10T16:18:00Z">
          <w:pPr>
            <w:pStyle w:val="ListParagraph"/>
            <w:spacing w:after="0"/>
          </w:pPr>
        </w:pPrChange>
      </w:pPr>
      <w:r>
        <w:t>Dari masalah yang di identifikasi, menerapkan batasan permasalahan, r</w:t>
      </w:r>
      <w:r w:rsidRPr="005137BD">
        <w:t>u</w:t>
      </w:r>
      <w:r>
        <w:t>m</w:t>
      </w:r>
      <w:r w:rsidRPr="005137BD">
        <w:t>u</w:t>
      </w:r>
      <w:r>
        <w:t>san masalah serta t</w:t>
      </w:r>
      <w:r w:rsidRPr="005137BD">
        <w:t>u</w:t>
      </w:r>
      <w:r>
        <w:t>j</w:t>
      </w:r>
      <w:r w:rsidRPr="005137BD">
        <w:t>u</w:t>
      </w:r>
      <w:r>
        <w:t>an penelitian pada bab pertama, didapat beberapa poin pertanyaan penelitian sebagai berik</w:t>
      </w:r>
      <w:r w:rsidRPr="005137BD">
        <w:t>u</w:t>
      </w:r>
      <w:r>
        <w:t>t:</w:t>
      </w:r>
    </w:p>
    <w:p w14:paraId="40DAF02E" w14:textId="4C9F4194" w:rsidR="00010DDE" w:rsidRPr="001B4700" w:rsidRDefault="000732CE">
      <w:pPr>
        <w:pStyle w:val="ListParagraph"/>
        <w:numPr>
          <w:ilvl w:val="0"/>
          <w:numId w:val="9"/>
        </w:numPr>
        <w:spacing w:after="0"/>
        <w:ind w:left="993" w:hanging="426"/>
        <w:pPrChange w:id="2088" w:author="Muhammad Subarkah" w:date="2024-12-10T23:18:00Z" w16du:dateUtc="2024-12-10T16:18:00Z">
          <w:pPr>
            <w:pStyle w:val="ListParagraph"/>
            <w:numPr>
              <w:numId w:val="9"/>
            </w:numPr>
            <w:spacing w:after="0"/>
            <w:ind w:left="1080" w:hanging="360"/>
          </w:pPr>
        </w:pPrChange>
      </w:pPr>
      <w:r w:rsidRPr="001B4700">
        <w:t>Bagaimana</w:t>
      </w:r>
      <w:r w:rsidR="00B058CB" w:rsidRPr="001B4700">
        <w:t xml:space="preserve"> cara</w:t>
      </w:r>
      <w:r w:rsidRPr="001B4700">
        <w:t xml:space="preserve"> membangun media pembelajaran</w:t>
      </w:r>
      <w:r w:rsidR="002D080B" w:rsidRPr="001B4700">
        <w:t xml:space="preserve"> dari</w:t>
      </w:r>
      <w:r w:rsidRPr="001B4700">
        <w:t xml:space="preserve"> </w:t>
      </w:r>
      <w:r w:rsidR="00EE11FC" w:rsidRPr="001B4700">
        <w:t xml:space="preserve">Pengembangan Media Pembelajaran Pengaturan Arah </w:t>
      </w:r>
      <w:r w:rsidR="00D20982" w:rsidRPr="001B4700">
        <w:t xml:space="preserve">Sudut Putar Robot </w:t>
      </w:r>
      <w:proofErr w:type="spellStart"/>
      <w:r w:rsidR="00D20982" w:rsidRPr="00AF1F05">
        <w:rPr>
          <w:i/>
          <w:iCs/>
        </w:rPr>
        <w:t>Transporter</w:t>
      </w:r>
      <w:proofErr w:type="spellEnd"/>
      <w:r w:rsidR="00D20982" w:rsidRPr="001B4700">
        <w:t xml:space="preserve"> Dengan </w:t>
      </w:r>
      <w:r w:rsidR="00CD03CB" w:rsidRPr="001B4700">
        <w:t>Sensor</w:t>
      </w:r>
      <w:r w:rsidR="00CD03CB" w:rsidRPr="001B4700">
        <w:rPr>
          <w:i/>
        </w:rPr>
        <w:t xml:space="preserve"> </w:t>
      </w:r>
      <w:proofErr w:type="spellStart"/>
      <w:r w:rsidR="00D20982" w:rsidRPr="001B4700">
        <w:rPr>
          <w:i/>
        </w:rPr>
        <w:t>Inertial</w:t>
      </w:r>
      <w:proofErr w:type="spellEnd"/>
      <w:r w:rsidR="00D20982" w:rsidRPr="001B4700">
        <w:rPr>
          <w:i/>
        </w:rPr>
        <w:t xml:space="preserve"> </w:t>
      </w:r>
      <w:proofErr w:type="spellStart"/>
      <w:r w:rsidR="00D20982" w:rsidRPr="001B4700">
        <w:rPr>
          <w:i/>
        </w:rPr>
        <w:t>Measurement</w:t>
      </w:r>
      <w:proofErr w:type="spellEnd"/>
      <w:r w:rsidR="00D20982" w:rsidRPr="001B4700">
        <w:rPr>
          <w:i/>
        </w:rPr>
        <w:t xml:space="preserve"> Unit</w:t>
      </w:r>
      <w:r w:rsidR="00D20982" w:rsidRPr="001B4700">
        <w:t xml:space="preserve"> Pada Mata Kuliah</w:t>
      </w:r>
      <w:r w:rsidR="00501D8B" w:rsidRPr="001B4700">
        <w:t xml:space="preserve"> Robotika</w:t>
      </w:r>
      <w:r w:rsidR="00E61F37" w:rsidRPr="001B4700">
        <w:t>?</w:t>
      </w:r>
    </w:p>
    <w:p w14:paraId="64E4AB3E" w14:textId="57E08257" w:rsidR="00E61F37" w:rsidRPr="001B4700" w:rsidRDefault="00E61F37">
      <w:pPr>
        <w:pStyle w:val="ListParagraph"/>
        <w:numPr>
          <w:ilvl w:val="0"/>
          <w:numId w:val="9"/>
        </w:numPr>
        <w:spacing w:after="0"/>
        <w:ind w:left="993" w:hanging="426"/>
        <w:pPrChange w:id="2089" w:author="Muhammad Subarkah" w:date="2024-12-10T23:18:00Z" w16du:dateUtc="2024-12-10T16:18:00Z">
          <w:pPr>
            <w:pStyle w:val="ListParagraph"/>
            <w:numPr>
              <w:numId w:val="9"/>
            </w:numPr>
            <w:spacing w:after="0"/>
            <w:ind w:left="1080" w:hanging="360"/>
          </w:pPr>
        </w:pPrChange>
      </w:pPr>
      <w:r w:rsidRPr="001B4700">
        <w:t xml:space="preserve">Bagaimanakah unjuk kerja dan uji fungsi dari </w:t>
      </w:r>
      <w:r w:rsidR="00EE11FC" w:rsidRPr="001B4700">
        <w:t xml:space="preserve">Pengembangan Media Pembelajaran Pengaturan Arah </w:t>
      </w:r>
      <w:r w:rsidR="00D20982" w:rsidRPr="001B4700">
        <w:t xml:space="preserve">Sudut Putar Robot </w:t>
      </w:r>
      <w:proofErr w:type="spellStart"/>
      <w:r w:rsidR="00D20982" w:rsidRPr="00AF1F05">
        <w:rPr>
          <w:i/>
          <w:iCs/>
        </w:rPr>
        <w:t>Transporter</w:t>
      </w:r>
      <w:proofErr w:type="spellEnd"/>
      <w:r w:rsidR="00D20982" w:rsidRPr="001B4700">
        <w:t xml:space="preserve"> Dengan</w:t>
      </w:r>
      <w:r w:rsidR="00F16C4C" w:rsidRPr="001B4700">
        <w:t xml:space="preserve"> Sensor</w:t>
      </w:r>
      <w:r w:rsidR="00D20982" w:rsidRPr="001B4700">
        <w:t xml:space="preserve"> </w:t>
      </w:r>
      <w:proofErr w:type="spellStart"/>
      <w:r w:rsidR="00D20982" w:rsidRPr="001B4700">
        <w:rPr>
          <w:i/>
        </w:rPr>
        <w:t>Inertial</w:t>
      </w:r>
      <w:proofErr w:type="spellEnd"/>
      <w:r w:rsidR="00D20982" w:rsidRPr="001B4700">
        <w:rPr>
          <w:i/>
        </w:rPr>
        <w:t xml:space="preserve"> </w:t>
      </w:r>
      <w:proofErr w:type="spellStart"/>
      <w:r w:rsidR="00D20982" w:rsidRPr="001B4700">
        <w:rPr>
          <w:i/>
        </w:rPr>
        <w:t>Measurement</w:t>
      </w:r>
      <w:proofErr w:type="spellEnd"/>
      <w:r w:rsidR="00D20982" w:rsidRPr="001B4700">
        <w:rPr>
          <w:i/>
        </w:rPr>
        <w:t xml:space="preserve"> Unit</w:t>
      </w:r>
      <w:r w:rsidR="00D20982" w:rsidRPr="001B4700">
        <w:t xml:space="preserve"> Pada Mata Kuliah</w:t>
      </w:r>
      <w:r w:rsidR="00501D8B" w:rsidRPr="001B4700">
        <w:t xml:space="preserve"> Robotika</w:t>
      </w:r>
      <w:r w:rsidR="001E3BC7" w:rsidRPr="001B4700">
        <w:t>?</w:t>
      </w:r>
    </w:p>
    <w:p w14:paraId="3814A2BB" w14:textId="6341F53F" w:rsidR="00947497" w:rsidRPr="001B4700" w:rsidRDefault="001E3BC7">
      <w:pPr>
        <w:pStyle w:val="ListParagraph"/>
        <w:numPr>
          <w:ilvl w:val="0"/>
          <w:numId w:val="9"/>
        </w:numPr>
        <w:spacing w:after="0"/>
        <w:ind w:left="993" w:hanging="426"/>
        <w:pPrChange w:id="2090" w:author="Muhammad Subarkah" w:date="2024-12-10T23:18:00Z" w16du:dateUtc="2024-12-10T16:18:00Z">
          <w:pPr>
            <w:pStyle w:val="ListParagraph"/>
            <w:numPr>
              <w:numId w:val="9"/>
            </w:numPr>
            <w:spacing w:after="0"/>
            <w:ind w:left="1080" w:hanging="360"/>
          </w:pPr>
        </w:pPrChange>
      </w:pPr>
      <w:r w:rsidRPr="001B4700">
        <w:lastRenderedPageBreak/>
        <w:t xml:space="preserve">Berapa tingkat kelayakan dari </w:t>
      </w:r>
      <w:r w:rsidR="00EE11FC" w:rsidRPr="001B4700">
        <w:t xml:space="preserve">Pengembangan Media Pembelajaran Pengaturan Arah </w:t>
      </w:r>
      <w:r w:rsidR="00D20982" w:rsidRPr="001B4700">
        <w:t xml:space="preserve">Sudut Putar Robot </w:t>
      </w:r>
      <w:proofErr w:type="spellStart"/>
      <w:r w:rsidR="00D20982" w:rsidRPr="00654621">
        <w:rPr>
          <w:i/>
          <w:iCs/>
        </w:rPr>
        <w:t>Transporter</w:t>
      </w:r>
      <w:proofErr w:type="spellEnd"/>
      <w:r w:rsidR="00D20982" w:rsidRPr="001B4700">
        <w:t xml:space="preserve"> Dengan</w:t>
      </w:r>
      <w:r w:rsidR="00BA42B2" w:rsidRPr="001B4700">
        <w:t xml:space="preserve"> Sensor</w:t>
      </w:r>
      <w:r w:rsidR="00D20982" w:rsidRPr="001B4700">
        <w:t xml:space="preserve"> </w:t>
      </w:r>
      <w:proofErr w:type="spellStart"/>
      <w:r w:rsidR="00D20982" w:rsidRPr="001B4700">
        <w:rPr>
          <w:i/>
        </w:rPr>
        <w:t>Inertial</w:t>
      </w:r>
      <w:proofErr w:type="spellEnd"/>
      <w:r w:rsidR="00D20982" w:rsidRPr="001B4700">
        <w:rPr>
          <w:i/>
        </w:rPr>
        <w:t xml:space="preserve"> </w:t>
      </w:r>
      <w:proofErr w:type="spellStart"/>
      <w:r w:rsidR="00D20982" w:rsidRPr="001B4700">
        <w:rPr>
          <w:i/>
        </w:rPr>
        <w:t>Measurement</w:t>
      </w:r>
      <w:proofErr w:type="spellEnd"/>
      <w:r w:rsidR="00D20982" w:rsidRPr="001B4700">
        <w:rPr>
          <w:i/>
        </w:rPr>
        <w:t xml:space="preserve"> Unit</w:t>
      </w:r>
      <w:r w:rsidR="00D20982" w:rsidRPr="001B4700">
        <w:t xml:space="preserve"> Pada Mata Kuliah</w:t>
      </w:r>
      <w:r w:rsidR="00501D8B" w:rsidRPr="001B4700">
        <w:t xml:space="preserve"> Robotika</w:t>
      </w:r>
      <w:r w:rsidRPr="001B4700">
        <w:t>?</w:t>
      </w:r>
      <w:r w:rsidR="00947497" w:rsidRPr="00283636">
        <w:rPr>
          <w:b/>
          <w:bCs/>
        </w:rPr>
        <w:br w:type="page"/>
      </w:r>
    </w:p>
    <w:p w14:paraId="299D6D1D" w14:textId="58D746F4" w:rsidR="00947497" w:rsidRPr="001B4700" w:rsidRDefault="00947497" w:rsidP="002325B2">
      <w:pPr>
        <w:pStyle w:val="Heading1"/>
        <w:spacing w:after="0"/>
      </w:pPr>
      <w:bookmarkStart w:id="2091" w:name="_Toc184828323"/>
      <w:r w:rsidRPr="001B4700">
        <w:lastRenderedPageBreak/>
        <w:t>BAB III</w:t>
      </w:r>
      <w:r w:rsidR="002325B2" w:rsidRPr="001B4700">
        <w:br/>
      </w:r>
      <w:r w:rsidRPr="001B4700">
        <w:rPr>
          <w:szCs w:val="24"/>
        </w:rPr>
        <w:t>METODE PENELITIAN</w:t>
      </w:r>
      <w:bookmarkEnd w:id="2091"/>
    </w:p>
    <w:p w14:paraId="21575E09" w14:textId="4A212FEE" w:rsidR="008A0AFB" w:rsidRPr="001B4700" w:rsidRDefault="008A0AFB">
      <w:pPr>
        <w:pStyle w:val="Heading2"/>
        <w:numPr>
          <w:ilvl w:val="4"/>
          <w:numId w:val="1"/>
        </w:numPr>
        <w:ind w:left="567" w:hanging="567"/>
        <w:pPrChange w:id="2092" w:author="Muhammad Subarkah" w:date="2024-12-11T01:31:00Z" w16du:dateUtc="2024-12-10T18:31:00Z">
          <w:pPr>
            <w:pStyle w:val="Heading2"/>
            <w:numPr>
              <w:numId w:val="21"/>
            </w:numPr>
            <w:ind w:left="720" w:hanging="360"/>
          </w:pPr>
        </w:pPrChange>
      </w:pPr>
      <w:bookmarkStart w:id="2093" w:name="_Toc184828324"/>
      <w:r w:rsidRPr="001B4700">
        <w:t>Model Pengembangan</w:t>
      </w:r>
      <w:bookmarkEnd w:id="2093"/>
    </w:p>
    <w:p w14:paraId="7F8BEC83" w14:textId="4F4D3729" w:rsidR="00BE76F3" w:rsidRPr="001B4700" w:rsidRDefault="00941878">
      <w:pPr>
        <w:pStyle w:val="H2Paragh"/>
        <w:ind w:left="0"/>
        <w:pPrChange w:id="2094" w:author="Muhammad Subarkah" w:date="2024-12-11T01:31:00Z" w16du:dateUtc="2024-12-10T18:31:00Z">
          <w:pPr>
            <w:pStyle w:val="ListParagraph"/>
            <w:spacing w:after="0"/>
            <w:ind w:firstLine="414"/>
          </w:pPr>
        </w:pPrChange>
      </w:pPr>
      <w:bookmarkStart w:id="2095" w:name="OLE_LINK4"/>
      <w:r w:rsidRPr="00941878">
        <w:t xml:space="preserve">Penelitian ini bertujuan untuk mengembangkan alat pembelajaran yang dilengkapi dengan sensor IMU untuk digunakan dalam mata kuliah Praktik Robotika </w:t>
      </w:r>
      <w:r w:rsidR="006357C2">
        <w:t>pada</w:t>
      </w:r>
      <w:r w:rsidR="00F166F1">
        <w:t xml:space="preserve"> Prodi</w:t>
      </w:r>
      <w:r w:rsidR="000D09A5">
        <w:t xml:space="preserve"> </w:t>
      </w:r>
      <w:r w:rsidRPr="00941878">
        <w:t>Pendidikan Teknik Mekatronika</w:t>
      </w:r>
      <w:r w:rsidR="007C0426">
        <w:t>,</w:t>
      </w:r>
      <w:r w:rsidR="00A078A5">
        <w:t xml:space="preserve"> </w:t>
      </w:r>
      <w:r w:rsidR="00A078A5" w:rsidRPr="00A078A5">
        <w:t>U</w:t>
      </w:r>
      <w:r w:rsidR="00A078A5">
        <w:t>NY</w:t>
      </w:r>
      <w:r w:rsidRPr="00941878">
        <w:t xml:space="preserve">. </w:t>
      </w:r>
      <w:r w:rsidR="008175EC">
        <w:t>Pen</w:t>
      </w:r>
      <w:r w:rsidR="008175EC" w:rsidRPr="008175EC">
        <w:t>u</w:t>
      </w:r>
      <w:r w:rsidR="008175EC">
        <w:t xml:space="preserve">lis dalam penelitian ini </w:t>
      </w:r>
      <w:r w:rsidR="00DC6095">
        <w:t>memakai</w:t>
      </w:r>
      <w:r w:rsidRPr="00941878">
        <w:t xml:space="preserve"> model ADDIE, sebuah kerangka kerja sistematis yang diperkenalkan oleh Robert </w:t>
      </w:r>
      <w:proofErr w:type="spellStart"/>
      <w:r w:rsidRPr="00941878">
        <w:t>Maribe</w:t>
      </w:r>
      <w:proofErr w:type="spellEnd"/>
      <w:r w:rsidRPr="00941878">
        <w:t xml:space="preserve"> </w:t>
      </w:r>
      <w:proofErr w:type="spellStart"/>
      <w:r w:rsidRPr="00941878">
        <w:t>Branch</w:t>
      </w:r>
      <w:proofErr w:type="spellEnd"/>
      <w:r w:rsidRPr="00941878">
        <w:t xml:space="preserve"> (2009), yang terdiri dari lima tahap: analisis, desain, pengembangan, implementasi, dan evaluasi. Dengan mengikuti tahapan</w:t>
      </w:r>
      <w:r w:rsidR="00136ED9">
        <w:t xml:space="preserve"> a</w:t>
      </w:r>
      <w:bookmarkStart w:id="2096" w:name="OLE_LINK18"/>
      <w:r w:rsidR="00136ED9">
        <w:t>t</w:t>
      </w:r>
      <w:bookmarkEnd w:id="2096"/>
      <w:r w:rsidR="00136ED9">
        <w:t>a</w:t>
      </w:r>
      <w:r w:rsidR="00136ED9" w:rsidRPr="00136ED9">
        <w:t>u</w:t>
      </w:r>
      <w:r w:rsidR="00136ED9">
        <w:t xml:space="preserve"> langkah-langkah</w:t>
      </w:r>
      <w:r w:rsidRPr="00941878">
        <w:t xml:space="preserve"> yang terstruktur tersebut, media pembelajaran yang dihasilkan diharapkan dapat selaras dengan kemajuan industri</w:t>
      </w:r>
      <w:r w:rsidR="004609D4">
        <w:t xml:space="preserve"> yang </w:t>
      </w:r>
      <w:r w:rsidR="000D6476">
        <w:t>ada pada masa sekarang</w:t>
      </w:r>
      <w:r w:rsidRPr="00941878">
        <w:t xml:space="preserve">, memperluas ragam media pembelajaran, dan </w:t>
      </w:r>
      <w:r w:rsidR="008F3DEA">
        <w:t>j</w:t>
      </w:r>
      <w:r w:rsidR="008F3DEA" w:rsidRPr="008F3DEA">
        <w:t>u</w:t>
      </w:r>
      <w:r w:rsidR="008F3DEA">
        <w:t xml:space="preserve">ga </w:t>
      </w:r>
      <w:r w:rsidRPr="00941878">
        <w:t>meningkatkan keterlibatan mahasiswa dalam proses belajar.</w:t>
      </w:r>
    </w:p>
    <w:p w14:paraId="11EEFC14" w14:textId="6F4CF94F" w:rsidR="008A0AFB" w:rsidRPr="001B4700" w:rsidRDefault="008A0AFB">
      <w:pPr>
        <w:pStyle w:val="Heading2"/>
        <w:numPr>
          <w:ilvl w:val="4"/>
          <w:numId w:val="1"/>
        </w:numPr>
        <w:ind w:left="567" w:hanging="425"/>
        <w:pPrChange w:id="2097" w:author="Muhammad Subarkah" w:date="2024-12-10T23:21:00Z" w16du:dateUtc="2024-12-10T16:21:00Z">
          <w:pPr>
            <w:pStyle w:val="Heading2"/>
          </w:pPr>
        </w:pPrChange>
      </w:pPr>
      <w:bookmarkStart w:id="2098" w:name="_Toc184828325"/>
      <w:bookmarkEnd w:id="2095"/>
      <w:r w:rsidRPr="001B4700">
        <w:t xml:space="preserve">Prosedur </w:t>
      </w:r>
      <w:r w:rsidR="00383E53" w:rsidRPr="001B4700">
        <w:t>Pengembangan</w:t>
      </w:r>
      <w:bookmarkEnd w:id="2098"/>
    </w:p>
    <w:p w14:paraId="25992FCD" w14:textId="61FBFB34" w:rsidR="00ED6999" w:rsidRPr="001B4700" w:rsidDel="00F84B62" w:rsidRDefault="00ED6999">
      <w:pPr>
        <w:pStyle w:val="H2Paragh"/>
        <w:ind w:left="0"/>
        <w:rPr>
          <w:del w:id="2099" w:author="Muhammad Subarkah" w:date="2024-12-10T23:21:00Z" w16du:dateUtc="2024-12-10T16:21:00Z"/>
        </w:rPr>
        <w:pPrChange w:id="2100" w:author="Muhammad Subarkah" w:date="2024-12-11T01:31:00Z" w16du:dateUtc="2024-12-10T18:31:00Z">
          <w:pPr>
            <w:pStyle w:val="ListParagraph"/>
            <w:spacing w:after="0"/>
            <w:ind w:firstLine="414"/>
          </w:pPr>
        </w:pPrChange>
      </w:pPr>
      <w:r w:rsidRPr="001B4700">
        <w:t xml:space="preserve">Proses </w:t>
      </w:r>
      <w:r w:rsidR="000F2814">
        <w:t xml:space="preserve">penelitian </w:t>
      </w:r>
      <w:r w:rsidRPr="001B4700">
        <w:t>pengembangan</w:t>
      </w:r>
      <w:r w:rsidR="000F2814">
        <w:t xml:space="preserve"> ata</w:t>
      </w:r>
      <w:r w:rsidR="000F2814" w:rsidRPr="000F2814">
        <w:t>u</w:t>
      </w:r>
      <w:r w:rsidRPr="001B4700">
        <w:t xml:space="preserve"> R&amp;D dengan model ADDIE dikelompokkan menjadi lima tahapan, tahap tersebut yaitu </w:t>
      </w:r>
      <w:proofErr w:type="spellStart"/>
      <w:r w:rsidRPr="001B4700">
        <w:rPr>
          <w:i/>
          <w:iCs/>
        </w:rPr>
        <w:t>analyze</w:t>
      </w:r>
      <w:proofErr w:type="spellEnd"/>
      <w:r w:rsidRPr="001B4700">
        <w:rPr>
          <w:i/>
          <w:iCs/>
        </w:rPr>
        <w:t xml:space="preserve">, </w:t>
      </w:r>
      <w:proofErr w:type="spellStart"/>
      <w:r w:rsidRPr="001B4700">
        <w:rPr>
          <w:i/>
          <w:iCs/>
        </w:rPr>
        <w:t>design</w:t>
      </w:r>
      <w:proofErr w:type="spellEnd"/>
      <w:r w:rsidRPr="001B4700">
        <w:rPr>
          <w:i/>
          <w:iCs/>
        </w:rPr>
        <w:t xml:space="preserve">, </w:t>
      </w:r>
      <w:proofErr w:type="spellStart"/>
      <w:r w:rsidRPr="001B4700">
        <w:rPr>
          <w:i/>
          <w:iCs/>
        </w:rPr>
        <w:t>develop</w:t>
      </w:r>
      <w:proofErr w:type="spellEnd"/>
      <w:r w:rsidRPr="001B4700">
        <w:rPr>
          <w:i/>
          <w:iCs/>
        </w:rPr>
        <w:t xml:space="preserve">, </w:t>
      </w:r>
      <w:proofErr w:type="spellStart"/>
      <w:r w:rsidRPr="001B4700">
        <w:rPr>
          <w:i/>
          <w:iCs/>
        </w:rPr>
        <w:t>implement</w:t>
      </w:r>
      <w:proofErr w:type="spellEnd"/>
      <w:r w:rsidRPr="001B4700">
        <w:rPr>
          <w:i/>
          <w:iCs/>
        </w:rPr>
        <w:t xml:space="preserve">, dan </w:t>
      </w:r>
      <w:proofErr w:type="spellStart"/>
      <w:r w:rsidRPr="001B4700">
        <w:rPr>
          <w:i/>
          <w:iCs/>
        </w:rPr>
        <w:t>evaluation</w:t>
      </w:r>
      <w:proofErr w:type="spellEnd"/>
      <w:r w:rsidRPr="001B4700">
        <w:t xml:space="preserve">. Prosedur </w:t>
      </w:r>
      <w:r w:rsidR="00167CE7">
        <w:t>p</w:t>
      </w:r>
      <w:r w:rsidR="00EE11FC" w:rsidRPr="001B4700">
        <w:t xml:space="preserve">engembangan Media Pembelajaran Pengaturan Arah </w:t>
      </w:r>
      <w:r w:rsidR="00D20982" w:rsidRPr="001B4700">
        <w:t xml:space="preserve">Sudut Putar Robot </w:t>
      </w:r>
      <w:proofErr w:type="spellStart"/>
      <w:r w:rsidR="00D20982" w:rsidRPr="001601E1">
        <w:rPr>
          <w:i/>
          <w:iCs/>
        </w:rPr>
        <w:t>Transporter</w:t>
      </w:r>
      <w:proofErr w:type="spellEnd"/>
      <w:r w:rsidR="00D20982" w:rsidRPr="001B4700">
        <w:t xml:space="preserve"> Dengan</w:t>
      </w:r>
      <w:r w:rsidR="001C33B6" w:rsidRPr="001B4700">
        <w:t xml:space="preserve"> Sensor</w:t>
      </w:r>
      <w:r w:rsidR="00D20982" w:rsidRPr="001B4700">
        <w:t xml:space="preserve"> </w:t>
      </w:r>
      <w:proofErr w:type="spellStart"/>
      <w:r w:rsidR="00D20982" w:rsidRPr="001B4700">
        <w:rPr>
          <w:i/>
        </w:rPr>
        <w:t>Inertial</w:t>
      </w:r>
      <w:proofErr w:type="spellEnd"/>
      <w:r w:rsidR="00D20982" w:rsidRPr="001B4700">
        <w:rPr>
          <w:i/>
        </w:rPr>
        <w:t xml:space="preserve"> </w:t>
      </w:r>
      <w:proofErr w:type="spellStart"/>
      <w:r w:rsidR="00D20982" w:rsidRPr="001B4700">
        <w:rPr>
          <w:i/>
        </w:rPr>
        <w:t>Measurement</w:t>
      </w:r>
      <w:proofErr w:type="spellEnd"/>
      <w:r w:rsidR="00D20982" w:rsidRPr="001B4700">
        <w:rPr>
          <w:i/>
        </w:rPr>
        <w:t xml:space="preserve"> Unit</w:t>
      </w:r>
      <w:r w:rsidR="00D20982" w:rsidRPr="001B4700">
        <w:t xml:space="preserve"> Pada Mata Kuliah</w:t>
      </w:r>
      <w:r w:rsidR="00501D8B" w:rsidRPr="001B4700">
        <w:t xml:space="preserve"> Robotika</w:t>
      </w:r>
      <w:r w:rsidRPr="001B4700">
        <w:t xml:space="preserve"> </w:t>
      </w:r>
      <w:r w:rsidR="009023A9">
        <w:t>pada</w:t>
      </w:r>
      <w:r w:rsidRPr="001B4700">
        <w:t xml:space="preserve"> Program Studi Pendidikan Teknik Mekatronika</w:t>
      </w:r>
      <w:r w:rsidR="009023A9">
        <w:t xml:space="preserve">, </w:t>
      </w:r>
      <w:r w:rsidR="009023A9" w:rsidRPr="009023A9">
        <w:t>U</w:t>
      </w:r>
      <w:r w:rsidR="009023A9">
        <w:t>NY</w:t>
      </w:r>
      <w:r w:rsidRPr="001B4700">
        <w:t xml:space="preserve"> sebagai Berikut:</w:t>
      </w:r>
    </w:p>
    <w:p w14:paraId="7D5894C6" w14:textId="77777777" w:rsidR="005F275E" w:rsidRPr="000E5836" w:rsidRDefault="005F275E">
      <w:pPr>
        <w:pStyle w:val="H2Paragh"/>
        <w:ind w:left="0"/>
        <w:pPrChange w:id="2101" w:author="Muhammad Subarkah" w:date="2024-12-11T01:31:00Z" w16du:dateUtc="2024-12-10T18:31:00Z">
          <w:pPr>
            <w:spacing w:after="0"/>
          </w:pPr>
        </w:pPrChange>
      </w:pPr>
    </w:p>
    <w:p w14:paraId="0D01420C" w14:textId="328EEDCD" w:rsidR="005F275E" w:rsidRPr="001B4700" w:rsidDel="00BD5886" w:rsidRDefault="005F275E" w:rsidP="0042549F">
      <w:pPr>
        <w:spacing w:after="0"/>
        <w:rPr>
          <w:del w:id="2102" w:author="Muhammad Subarkah" w:date="2024-12-10T23:21:00Z" w16du:dateUtc="2024-12-10T16:21:00Z"/>
          <w:szCs w:val="24"/>
        </w:rPr>
      </w:pPr>
    </w:p>
    <w:p w14:paraId="18268F6A" w14:textId="77777777" w:rsidR="00973801" w:rsidRDefault="00973801">
      <w:pPr>
        <w:spacing w:line="259" w:lineRule="auto"/>
        <w:jc w:val="left"/>
        <w:rPr>
          <w:ins w:id="2103" w:author="Muhammad Subarkah" w:date="2024-12-10T23:21:00Z" w16du:dateUtc="2024-12-10T16:21:00Z"/>
          <w:i/>
          <w:iCs/>
          <w:szCs w:val="24"/>
        </w:rPr>
      </w:pPr>
      <w:ins w:id="2104" w:author="Muhammad Subarkah" w:date="2024-12-10T23:21:00Z" w16du:dateUtc="2024-12-10T16:21:00Z">
        <w:r>
          <w:rPr>
            <w:i/>
            <w:iCs/>
            <w:szCs w:val="24"/>
          </w:rPr>
          <w:br w:type="page"/>
        </w:r>
      </w:ins>
    </w:p>
    <w:p w14:paraId="39860573" w14:textId="5AA51777" w:rsidR="002B0869" w:rsidRPr="001B4700" w:rsidRDefault="00ED6999">
      <w:pPr>
        <w:pStyle w:val="Heading3"/>
        <w:numPr>
          <w:ilvl w:val="2"/>
          <w:numId w:val="68"/>
        </w:numPr>
        <w:ind w:left="1134" w:hanging="567"/>
        <w:pPrChange w:id="2105" w:author="Muhammad Subarkah" w:date="2024-12-11T01:54:00Z" w16du:dateUtc="2024-12-10T18:54:00Z">
          <w:pPr>
            <w:pStyle w:val="ListParagraph"/>
            <w:numPr>
              <w:numId w:val="11"/>
            </w:numPr>
            <w:spacing w:after="0"/>
            <w:ind w:left="1080" w:hanging="360"/>
          </w:pPr>
        </w:pPrChange>
      </w:pPr>
      <w:bookmarkStart w:id="2106" w:name="_Toc184828326"/>
      <w:proofErr w:type="spellStart"/>
      <w:r w:rsidRPr="001B4700">
        <w:rPr>
          <w:i/>
          <w:iCs/>
        </w:rPr>
        <w:lastRenderedPageBreak/>
        <w:t>Analyze</w:t>
      </w:r>
      <w:proofErr w:type="spellEnd"/>
      <w:r w:rsidRPr="001B4700">
        <w:t xml:space="preserve"> (</w:t>
      </w:r>
      <w:r w:rsidRPr="00E662D1">
        <w:t>analisis</w:t>
      </w:r>
      <w:r w:rsidRPr="001B4700">
        <w:t>)</w:t>
      </w:r>
      <w:bookmarkEnd w:id="2106"/>
    </w:p>
    <w:p w14:paraId="252F0739" w14:textId="4186AE06" w:rsidR="00DA43C9" w:rsidRPr="000B186C" w:rsidRDefault="00656D54">
      <w:pPr>
        <w:pStyle w:val="H2Paragh"/>
        <w:pPrChange w:id="2107" w:author="Muhammad Subarkah" w:date="2024-12-10T23:22:00Z" w16du:dateUtc="2024-12-10T16:22:00Z">
          <w:pPr>
            <w:pStyle w:val="ListParagraph"/>
            <w:spacing w:after="0"/>
            <w:ind w:left="1080" w:firstLine="480"/>
          </w:pPr>
        </w:pPrChange>
      </w:pPr>
      <w:bookmarkStart w:id="2108" w:name="OLE_LINK23"/>
      <w:r>
        <w:t>Tahap</w:t>
      </w:r>
      <w:r w:rsidR="00756836" w:rsidRPr="00756836">
        <w:t xml:space="preserve"> ini melibatkan penilaian mendalam dalam konteks Pendidikan Teknik Mekatronika, dengan fokus khusus pada dinamika proses </w:t>
      </w:r>
      <w:r w:rsidR="000A47A0">
        <w:t xml:space="preserve">kegiatan </w:t>
      </w:r>
      <w:r w:rsidR="00756836" w:rsidRPr="00756836">
        <w:t xml:space="preserve">pembelajaran. Kegiatan utama meliputi observasi terhadap praktik pengajaran yang saat ini digunakan dan efektivitas media pembelajaran yang ada. Proses observasi ini mencakup beberapa aspek, seperti mengidentifikasi tantangan potensial dalam pengajaran, merumuskan kompetensi yang perlu dikembangkan oleh mahasiswa, </w:t>
      </w:r>
      <w:r w:rsidR="00AF1FC1">
        <w:t>d</w:t>
      </w:r>
      <w:bookmarkStart w:id="2109" w:name="OLE_LINK33"/>
      <w:r w:rsidR="00AF1FC1">
        <w:t>a</w:t>
      </w:r>
      <w:bookmarkEnd w:id="2109"/>
      <w:r w:rsidR="00AF1FC1">
        <w:t>n j</w:t>
      </w:r>
      <w:r w:rsidR="00AF1FC1" w:rsidRPr="00AF1FC1">
        <w:t>u</w:t>
      </w:r>
      <w:r w:rsidR="00AF1FC1">
        <w:t>ga</w:t>
      </w:r>
      <w:r w:rsidR="00756836" w:rsidRPr="00756836">
        <w:t xml:space="preserve"> menilai lingkungan kelas dan keterlibatan mahasiswa dengan materi yang disampaikan</w:t>
      </w:r>
      <w:ins w:id="2110" w:author="Muhammad Subarkah" w:date="2024-12-09T17:54:00Z" w16du:dateUtc="2024-12-09T10:54:00Z">
        <w:r w:rsidR="00751C8C">
          <w:t>.</w:t>
        </w:r>
      </w:ins>
      <w:ins w:id="2111" w:author="Muhammad Subarkah" w:date="2024-12-09T17:55:00Z" w16du:dateUtc="2024-12-09T10:55:00Z">
        <w:r w:rsidR="00751C8C">
          <w:t xml:space="preserve"> Hal ini termas</w:t>
        </w:r>
        <w:r w:rsidR="00751C8C" w:rsidRPr="00751C8C">
          <w:t>u</w:t>
        </w:r>
        <w:r w:rsidR="00751C8C">
          <w:t>k mengamati</w:t>
        </w:r>
      </w:ins>
      <w:ins w:id="2112" w:author="Muhammad Subarkah" w:date="2024-12-09T17:56:00Z" w16du:dateUtc="2024-12-09T10:56:00Z">
        <w:r w:rsidR="00E904DA">
          <w:t xml:space="preserve"> s</w:t>
        </w:r>
        <w:r w:rsidR="00E904DA" w:rsidRPr="00E904DA">
          <w:t>u</w:t>
        </w:r>
        <w:r w:rsidR="00E904DA">
          <w:t>s</w:t>
        </w:r>
        <w:r w:rsidR="00E904DA" w:rsidRPr="00E904DA">
          <w:t>u</w:t>
        </w:r>
        <w:r w:rsidR="00E904DA">
          <w:t>nan</w:t>
        </w:r>
      </w:ins>
      <w:ins w:id="2113" w:author="Muhammad Subarkah" w:date="2024-12-09T18:15:00Z" w16du:dateUtc="2024-12-09T11:15:00Z">
        <w:r w:rsidR="0029731E">
          <w:t xml:space="preserve"> k</w:t>
        </w:r>
        <w:r w:rsidR="0029731E" w:rsidRPr="0029731E">
          <w:t>u</w:t>
        </w:r>
        <w:r w:rsidR="0029731E">
          <w:t>rik</w:t>
        </w:r>
        <w:r w:rsidR="0029731E" w:rsidRPr="0029731E">
          <w:t>u</w:t>
        </w:r>
        <w:r w:rsidR="0029731E">
          <w:t>l</w:t>
        </w:r>
        <w:r w:rsidR="0029731E" w:rsidRPr="0029731E">
          <w:t>u</w:t>
        </w:r>
        <w:r w:rsidR="0029731E">
          <w:t xml:space="preserve">m </w:t>
        </w:r>
        <w:r w:rsidR="00DC737D">
          <w:t>dan</w:t>
        </w:r>
      </w:ins>
      <w:ins w:id="2114" w:author="Muhammad Subarkah" w:date="2024-12-09T17:56:00Z" w16du:dateUtc="2024-12-09T10:56:00Z">
        <w:r w:rsidR="00E904DA">
          <w:t xml:space="preserve"> RPS yang dig</w:t>
        </w:r>
        <w:r w:rsidR="00E904DA" w:rsidRPr="00E904DA">
          <w:t>u</w:t>
        </w:r>
        <w:r w:rsidR="00E904DA">
          <w:t xml:space="preserve">nakan oleh </w:t>
        </w:r>
      </w:ins>
      <w:ins w:id="2115" w:author="Muhammad Subarkah" w:date="2024-12-09T17:58:00Z" w16du:dateUtc="2024-12-09T10:58:00Z">
        <w:r w:rsidR="006048A9">
          <w:t>Prodi</w:t>
        </w:r>
      </w:ins>
      <w:ins w:id="2116" w:author="Muhammad Subarkah" w:date="2024-12-09T17:56:00Z" w16du:dateUtc="2024-12-09T10:56:00Z">
        <w:r w:rsidR="00E904DA">
          <w:t xml:space="preserve"> Pendidikan Teknik </w:t>
        </w:r>
      </w:ins>
      <w:ins w:id="2117" w:author="Muhammad Subarkah" w:date="2024-12-09T17:58:00Z" w16du:dateUtc="2024-12-09T10:58:00Z">
        <w:r w:rsidR="006048A9">
          <w:t>Mekatronika</w:t>
        </w:r>
      </w:ins>
      <w:ins w:id="2118" w:author="Muhammad Subarkah" w:date="2024-12-09T17:56:00Z" w16du:dateUtc="2024-12-09T10:56:00Z">
        <w:r w:rsidR="00E904DA">
          <w:t xml:space="preserve">, </w:t>
        </w:r>
      </w:ins>
      <w:ins w:id="2119" w:author="Muhammad Subarkah" w:date="2024-12-09T18:16:00Z" w16du:dateUtc="2024-12-09T11:16:00Z">
        <w:r w:rsidR="00BD24EE">
          <w:t xml:space="preserve">mempelajari </w:t>
        </w:r>
      </w:ins>
      <w:proofErr w:type="spellStart"/>
      <w:ins w:id="2120" w:author="Muhammad Subarkah" w:date="2024-12-09T17:56:00Z" w16du:dateUtc="2024-12-09T10:56:00Z">
        <w:r w:rsidR="00E904DA" w:rsidRPr="0000365D">
          <w:rPr>
            <w:i/>
            <w:iCs/>
            <w:rPrChange w:id="2121" w:author="Muhammad Subarkah" w:date="2024-12-09T17:58:00Z" w16du:dateUtc="2024-12-09T10:58:00Z">
              <w:rPr/>
            </w:rPrChange>
          </w:rPr>
          <w:t>labsh</w:t>
        </w:r>
      </w:ins>
      <w:ins w:id="2122" w:author="Muhammad Subarkah" w:date="2024-12-09T17:57:00Z" w16du:dateUtc="2024-12-09T10:57:00Z">
        <w:r w:rsidR="00E904DA" w:rsidRPr="0000365D">
          <w:rPr>
            <w:i/>
            <w:iCs/>
            <w:rPrChange w:id="2123" w:author="Muhammad Subarkah" w:date="2024-12-09T17:58:00Z" w16du:dateUtc="2024-12-09T10:58:00Z">
              <w:rPr/>
            </w:rPrChange>
          </w:rPr>
          <w:t>eet</w:t>
        </w:r>
        <w:proofErr w:type="spellEnd"/>
        <w:r w:rsidR="00014ACE">
          <w:t xml:space="preserve"> </w:t>
        </w:r>
        <w:r w:rsidR="004C4213">
          <w:t xml:space="preserve">dan </w:t>
        </w:r>
        <w:r w:rsidR="00014ACE">
          <w:t>mod</w:t>
        </w:r>
        <w:r w:rsidR="00014ACE" w:rsidRPr="00014ACE">
          <w:t>u</w:t>
        </w:r>
        <w:r w:rsidR="00014ACE">
          <w:t xml:space="preserve">l </w:t>
        </w:r>
        <w:r w:rsidR="00E904DA">
          <w:t>yang ses</w:t>
        </w:r>
        <w:r w:rsidR="00E904DA" w:rsidRPr="00E904DA">
          <w:t>u</w:t>
        </w:r>
        <w:r w:rsidR="00E904DA">
          <w:t>ai</w:t>
        </w:r>
        <w:r w:rsidR="00014ACE">
          <w:t xml:space="preserve"> </w:t>
        </w:r>
      </w:ins>
      <w:ins w:id="2124" w:author="Muhammad Subarkah" w:date="2024-12-09T18:16:00Z" w16du:dateUtc="2024-12-09T11:16:00Z">
        <w:r w:rsidR="00CA7B48" w:rsidRPr="00CA7B48">
          <w:t>u</w:t>
        </w:r>
        <w:r w:rsidR="00CA7B48">
          <w:t>nt</w:t>
        </w:r>
        <w:r w:rsidR="00CA7B48" w:rsidRPr="00CA7B48">
          <w:t>u</w:t>
        </w:r>
        <w:r w:rsidR="00CA7B48">
          <w:t>k mata k</w:t>
        </w:r>
        <w:r w:rsidR="00CA7B48" w:rsidRPr="00CA7B48">
          <w:t>u</w:t>
        </w:r>
        <w:r w:rsidR="00CA7B48">
          <w:t xml:space="preserve">liah praktik robotika </w:t>
        </w:r>
      </w:ins>
      <w:ins w:id="2125" w:author="Muhammad Subarkah" w:date="2024-12-09T17:57:00Z" w16du:dateUtc="2024-12-09T10:57:00Z">
        <w:r w:rsidR="00A73E53">
          <w:t>beserta</w:t>
        </w:r>
      </w:ins>
      <w:ins w:id="2126" w:author="Muhammad Subarkah" w:date="2024-12-09T17:58:00Z" w16du:dateUtc="2024-12-09T10:58:00Z">
        <w:r w:rsidR="00A73E53">
          <w:t xml:space="preserve"> isi yang ada di dalamnya</w:t>
        </w:r>
      </w:ins>
      <w:r w:rsidR="00756836" w:rsidRPr="00756836">
        <w:t>.</w:t>
      </w:r>
      <w:r w:rsidR="000B186C">
        <w:t xml:space="preserve"> </w:t>
      </w:r>
      <w:commentRangeStart w:id="2127"/>
      <w:r w:rsidR="00756836" w:rsidRPr="000B186C">
        <w:t>Observasi ini memberikan wawasan penting mengenai kompetensi spesifik yang perlu ditingkatkan</w:t>
      </w:r>
      <w:ins w:id="2128" w:author="Muhammad Subarkah" w:date="2024-12-09T17:38:00Z" w16du:dateUtc="2024-12-09T10:38:00Z">
        <w:r w:rsidR="005C59CF">
          <w:t xml:space="preserve"> dalam mata k</w:t>
        </w:r>
        <w:r w:rsidR="005C59CF" w:rsidRPr="005C59CF">
          <w:t>u</w:t>
        </w:r>
        <w:r w:rsidR="005C59CF">
          <w:t>liah praktik robotika</w:t>
        </w:r>
      </w:ins>
      <w:ins w:id="2129" w:author="Muhammad Subarkah" w:date="2024-12-10T00:53:00Z" w16du:dateUtc="2024-12-09T17:53:00Z">
        <w:r w:rsidR="00F93E68">
          <w:t xml:space="preserve"> s</w:t>
        </w:r>
      </w:ins>
      <w:ins w:id="2130" w:author="Muhammad Subarkah" w:date="2024-12-10T00:54:00Z" w16du:dateUtc="2024-12-09T17:54:00Z">
        <w:r w:rsidR="00F93E68" w:rsidRPr="00F93E68">
          <w:t>u</w:t>
        </w:r>
        <w:r w:rsidR="00F93E68">
          <w:t xml:space="preserve">paya selaras dengan perkembangan </w:t>
        </w:r>
      </w:ins>
      <w:ins w:id="2131" w:author="Muhammad Subarkah" w:date="2024-12-10T00:55:00Z" w16du:dateUtc="2024-12-09T17:55:00Z">
        <w:r w:rsidR="001A331B">
          <w:t xml:space="preserve">yang ada </w:t>
        </w:r>
      </w:ins>
      <w:ins w:id="2132" w:author="Muhammad Subarkah" w:date="2024-12-10T00:54:00Z" w16du:dateUtc="2024-12-09T17:54:00Z">
        <w:r w:rsidR="00F93E68">
          <w:t>pada d</w:t>
        </w:r>
        <w:r w:rsidR="00F93E68" w:rsidRPr="00F93E68">
          <w:t>u</w:t>
        </w:r>
        <w:r w:rsidR="00F93E68">
          <w:t>nia ind</w:t>
        </w:r>
        <w:r w:rsidR="00F93E68" w:rsidRPr="00F93E68">
          <w:t>u</w:t>
        </w:r>
        <w:r w:rsidR="00F93E68">
          <w:t>stri</w:t>
        </w:r>
        <w:r w:rsidR="005E004D">
          <w:t xml:space="preserve">. Hasil observasi </w:t>
        </w:r>
      </w:ins>
      <w:ins w:id="2133" w:author="Muhammad Subarkah" w:date="2024-12-09T18:17:00Z" w16du:dateUtc="2024-12-09T11:17:00Z">
        <w:r w:rsidR="005A5179">
          <w:t>selanj</w:t>
        </w:r>
        <w:r w:rsidR="005A5179" w:rsidRPr="005A5179">
          <w:t>u</w:t>
        </w:r>
        <w:r w:rsidR="005A5179">
          <w:t>tnya dig</w:t>
        </w:r>
        <w:r w:rsidR="005A5179" w:rsidRPr="005A5179">
          <w:t>u</w:t>
        </w:r>
        <w:r w:rsidR="005A5179">
          <w:t xml:space="preserve">nakan </w:t>
        </w:r>
      </w:ins>
      <w:ins w:id="2134" w:author="Muhammad Subarkah" w:date="2024-12-09T18:18:00Z" w16du:dateUtc="2024-12-09T11:18:00Z">
        <w:r w:rsidR="00EC3F42" w:rsidRPr="00EC3F42">
          <w:t>u</w:t>
        </w:r>
        <w:r w:rsidR="00EC3F42">
          <w:t>nt</w:t>
        </w:r>
        <w:r w:rsidR="00EC3F42" w:rsidRPr="00EC3F42">
          <w:t>u</w:t>
        </w:r>
        <w:r w:rsidR="00EC3F42">
          <w:t xml:space="preserve">k </w:t>
        </w:r>
        <w:r w:rsidR="00295685">
          <w:t>mempertimbangkan</w:t>
        </w:r>
      </w:ins>
      <w:del w:id="2135" w:author="Muhammad Subarkah" w:date="2024-12-09T18:17:00Z" w16du:dateUtc="2024-12-09T11:17:00Z">
        <w:r w:rsidR="00756836" w:rsidRPr="000B186C" w:rsidDel="005A5179">
          <w:delText xml:space="preserve"> dan </w:delText>
        </w:r>
      </w:del>
      <w:del w:id="2136" w:author="Muhammad Subarkah" w:date="2024-12-09T18:18:00Z" w16du:dateUtc="2024-12-09T11:18:00Z">
        <w:r w:rsidR="00756836" w:rsidRPr="000B186C" w:rsidDel="00EC3F42">
          <w:delText xml:space="preserve">pemilihan </w:delText>
        </w:r>
      </w:del>
      <w:ins w:id="2137" w:author="Muhammad Subarkah" w:date="2024-12-09T18:18:00Z" w16du:dateUtc="2024-12-09T11:18:00Z">
        <w:r w:rsidR="00EC3F42">
          <w:t xml:space="preserve"> </w:t>
        </w:r>
      </w:ins>
      <w:r w:rsidR="00756836" w:rsidRPr="000B186C">
        <w:t xml:space="preserve">media pembelajaran yang paling sesuai untuk memenuhi kebutuhan tersebut. </w:t>
      </w:r>
      <w:ins w:id="2138" w:author="Muhammad Subarkah" w:date="2024-12-09T17:52:00Z" w16du:dateUtc="2024-12-09T10:52:00Z">
        <w:r w:rsidR="00EF5D5F">
          <w:t xml:space="preserve">Sehingga media pembelajaran hasil penelitian dan pengembangan ini </w:t>
        </w:r>
      </w:ins>
      <w:del w:id="2139" w:author="Muhammad Subarkah" w:date="2024-12-09T17:39:00Z" w16du:dateUtc="2024-12-09T10:39:00Z">
        <w:r w:rsidR="00756836" w:rsidRPr="000B186C" w:rsidDel="00CA47FA">
          <w:delText>Informasi ini sangat</w:delText>
        </w:r>
      </w:del>
      <w:del w:id="2140" w:author="Muhammad Subarkah" w:date="2024-12-09T17:52:00Z" w16du:dateUtc="2024-12-09T10:52:00Z">
        <w:r w:rsidR="00756836" w:rsidRPr="000B186C" w:rsidDel="00EF5D5F">
          <w:delText xml:space="preserve"> </w:delText>
        </w:r>
      </w:del>
      <w:del w:id="2141" w:author="Muhammad Subarkah" w:date="2024-12-09T17:51:00Z" w16du:dateUtc="2024-12-09T10:51:00Z">
        <w:r w:rsidR="00756836" w:rsidRPr="000B186C" w:rsidDel="00792351">
          <w:delText xml:space="preserve">penting untuk </w:delText>
        </w:r>
      </w:del>
      <w:del w:id="2142" w:author="Muhammad Subarkah" w:date="2024-12-09T17:52:00Z" w16du:dateUtc="2024-12-09T10:52:00Z">
        <w:r w:rsidR="00756836" w:rsidRPr="000B186C" w:rsidDel="00EF5D5F">
          <w:delText>memastikan bahwa alat pembe</w:delText>
        </w:r>
        <w:bookmarkStart w:id="2143" w:name="OLE_LINK71"/>
        <w:r w:rsidR="00756836" w:rsidRPr="000B186C" w:rsidDel="00EF5D5F">
          <w:delText>l</w:delText>
        </w:r>
        <w:bookmarkEnd w:id="2143"/>
        <w:r w:rsidR="00756836" w:rsidRPr="000B186C" w:rsidDel="00EF5D5F">
          <w:delText>ajaran</w:delText>
        </w:r>
      </w:del>
      <w:del w:id="2144" w:author="Muhammad Subarkah" w:date="2024-12-09T17:40:00Z" w16du:dateUtc="2024-12-09T10:40:00Z">
        <w:r w:rsidR="00756836" w:rsidRPr="000B186C" w:rsidDel="00F52DED">
          <w:delText xml:space="preserve"> </w:delText>
        </w:r>
      </w:del>
      <w:del w:id="2145" w:author="Muhammad Subarkah" w:date="2024-12-09T17:52:00Z" w16du:dateUtc="2024-12-09T10:52:00Z">
        <w:r w:rsidR="00CE4591" w:rsidDel="00EF5D5F">
          <w:delText xml:space="preserve">hasil penelitian dan pengembangan </w:delText>
        </w:r>
      </w:del>
      <w:del w:id="2146" w:author="Muhammad Subarkah" w:date="2024-12-09T17:44:00Z" w16du:dateUtc="2024-12-09T10:44:00Z">
        <w:r w:rsidR="00CE4591" w:rsidDel="00316A6F">
          <w:delText>ini</w:delText>
        </w:r>
        <w:r w:rsidR="00756836" w:rsidRPr="000B186C" w:rsidDel="00316A6F">
          <w:delText xml:space="preserve"> tidak hanya sesuai dengan konten, tetapi juga menarik, sehingga mampu meningkatkan minat dan motivasi mahasiswa.</w:delText>
        </w:r>
      </w:del>
      <w:r w:rsidR="00756836" w:rsidRPr="000B186C">
        <w:t xml:space="preserve"> </w:t>
      </w:r>
      <w:ins w:id="2147" w:author="Muhammad Subarkah" w:date="2024-12-09T17:53:00Z" w16du:dateUtc="2024-12-09T10:53:00Z">
        <w:r w:rsidR="00EF5D5F">
          <w:t>memberi peningkatan pada kompetensi yang tepat, yang dib</w:t>
        </w:r>
        <w:r w:rsidR="00EF5D5F" w:rsidRPr="00EF5D5F">
          <w:t>u</w:t>
        </w:r>
        <w:r w:rsidR="00EF5D5F">
          <w:t>t</w:t>
        </w:r>
        <w:r w:rsidR="00EF5D5F" w:rsidRPr="00EF5D5F">
          <w:t>u</w:t>
        </w:r>
        <w:r w:rsidR="00EF5D5F">
          <w:t>hkan pada mata k</w:t>
        </w:r>
        <w:r w:rsidR="00EF5D5F" w:rsidRPr="00EF5D5F">
          <w:t>u</w:t>
        </w:r>
        <w:r w:rsidR="00EF5D5F">
          <w:t xml:space="preserve">liah praktik </w:t>
        </w:r>
      </w:ins>
      <w:ins w:id="2148" w:author="Muhammad Subarkah" w:date="2024-12-09T18:20:00Z" w16du:dateUtc="2024-12-09T11:20:00Z">
        <w:r w:rsidR="00394BDA">
          <w:t>robotika</w:t>
        </w:r>
      </w:ins>
      <w:ins w:id="2149" w:author="Muhammad Subarkah" w:date="2024-12-10T00:55:00Z" w16du:dateUtc="2024-12-09T17:55:00Z">
        <w:r w:rsidR="0016097D">
          <w:t xml:space="preserve"> s</w:t>
        </w:r>
        <w:r w:rsidR="0016097D" w:rsidRPr="0016097D">
          <w:t>u</w:t>
        </w:r>
        <w:r w:rsidR="0016097D">
          <w:t>paya lebih selaras dengan</w:t>
        </w:r>
        <w:r w:rsidR="009B799F">
          <w:t xml:space="preserve"> yang ada</w:t>
        </w:r>
        <w:r w:rsidR="0016097D">
          <w:t xml:space="preserve"> perkembangan pada d</w:t>
        </w:r>
        <w:r w:rsidR="0016097D" w:rsidRPr="0016097D">
          <w:t>u</w:t>
        </w:r>
        <w:r w:rsidR="0016097D">
          <w:t>nia ind</w:t>
        </w:r>
        <w:r w:rsidR="0016097D" w:rsidRPr="0016097D">
          <w:t>u</w:t>
        </w:r>
        <w:r w:rsidR="0016097D">
          <w:t>stri</w:t>
        </w:r>
      </w:ins>
      <w:ins w:id="2150" w:author="Muhammad Subarkah" w:date="2024-12-09T18:21:00Z" w16du:dateUtc="2024-12-09T11:21:00Z">
        <w:r w:rsidR="009B20AD">
          <w:t>.</w:t>
        </w:r>
      </w:ins>
      <w:del w:id="2151" w:author="Muhammad Subarkah" w:date="2024-12-09T18:20:00Z" w16du:dateUtc="2024-12-09T11:20:00Z">
        <w:r w:rsidR="00756836" w:rsidRPr="000B186C" w:rsidDel="009E6528">
          <w:delText xml:space="preserve">Peningkatan </w:delText>
        </w:r>
      </w:del>
      <w:del w:id="2152" w:author="Muhammad Subarkah" w:date="2024-12-09T18:21:00Z" w16du:dateUtc="2024-12-09T11:21:00Z">
        <w:r w:rsidR="00756836" w:rsidRPr="000B186C" w:rsidDel="00BB2795">
          <w:delText>motivasi dan keterlibatan diharapkan dapat berkontribusi secara signifikan dalam pengembangan kompetensi mahasiswa, terutama di bidang robotika.</w:delText>
        </w:r>
        <w:r w:rsidR="00DA43C9" w:rsidRPr="000B186C" w:rsidDel="00BB2795">
          <w:delText xml:space="preserve"> </w:delText>
        </w:r>
        <w:commentRangeEnd w:id="2127"/>
        <w:r w:rsidR="00E43030" w:rsidDel="00BB2795">
          <w:rPr>
            <w:rStyle w:val="CommentReference"/>
          </w:rPr>
          <w:commentReference w:id="2127"/>
        </w:r>
      </w:del>
    </w:p>
    <w:bookmarkEnd w:id="2108"/>
    <w:p w14:paraId="6AA4FF95" w14:textId="77777777" w:rsidR="001B566C" w:rsidRDefault="001B566C">
      <w:pPr>
        <w:spacing w:line="259" w:lineRule="auto"/>
        <w:jc w:val="left"/>
        <w:rPr>
          <w:ins w:id="2153" w:author="Muhammad Subarkah" w:date="2024-12-10T02:52:00Z" w16du:dateUtc="2024-12-09T19:52:00Z"/>
          <w:i/>
          <w:iCs/>
          <w:szCs w:val="24"/>
        </w:rPr>
      </w:pPr>
      <w:ins w:id="2154" w:author="Muhammad Subarkah" w:date="2024-12-10T02:52:00Z" w16du:dateUtc="2024-12-09T19:52:00Z">
        <w:r>
          <w:rPr>
            <w:i/>
            <w:iCs/>
            <w:szCs w:val="24"/>
          </w:rPr>
          <w:br w:type="page"/>
        </w:r>
      </w:ins>
    </w:p>
    <w:p w14:paraId="4574CEBD" w14:textId="69B4FAC9" w:rsidR="00696553" w:rsidRPr="001B4700" w:rsidRDefault="006B0384">
      <w:pPr>
        <w:pStyle w:val="Heading3"/>
        <w:numPr>
          <w:ilvl w:val="2"/>
          <w:numId w:val="68"/>
        </w:numPr>
        <w:ind w:left="1134" w:hanging="567"/>
        <w:pPrChange w:id="2155" w:author="Muhammad Subarkah" w:date="2024-12-11T01:54:00Z" w16du:dateUtc="2024-12-10T18:54:00Z">
          <w:pPr>
            <w:pStyle w:val="ListParagraph"/>
            <w:numPr>
              <w:numId w:val="11"/>
            </w:numPr>
            <w:spacing w:after="0"/>
            <w:ind w:left="1080" w:hanging="360"/>
          </w:pPr>
        </w:pPrChange>
      </w:pPr>
      <w:bookmarkStart w:id="2156" w:name="_Toc184828327"/>
      <w:r w:rsidRPr="001B4700">
        <w:rPr>
          <w:i/>
          <w:iCs/>
        </w:rPr>
        <w:lastRenderedPageBreak/>
        <w:t>Design</w:t>
      </w:r>
      <w:r w:rsidRPr="001B4700">
        <w:t xml:space="preserve"> (</w:t>
      </w:r>
      <w:r w:rsidRPr="004641A3">
        <w:t>desain</w:t>
      </w:r>
      <w:r w:rsidRPr="001B4700">
        <w:t>)</w:t>
      </w:r>
      <w:bookmarkEnd w:id="2156"/>
    </w:p>
    <w:p w14:paraId="34DAF3C9" w14:textId="047FA9BB" w:rsidR="00A77BF3" w:rsidRPr="00B90E5C" w:rsidRDefault="003A4FAD">
      <w:pPr>
        <w:pStyle w:val="H2Paragh"/>
        <w:pPrChange w:id="2157" w:author="Muhammad Subarkah" w:date="2024-12-10T23:22:00Z" w16du:dateUtc="2024-12-10T16:22:00Z">
          <w:pPr>
            <w:pStyle w:val="ListParagraph"/>
            <w:spacing w:after="0"/>
            <w:ind w:left="1080" w:firstLine="480"/>
          </w:pPr>
        </w:pPrChange>
      </w:pPr>
      <w:r w:rsidRPr="001B4700">
        <w:t xml:space="preserve">Setelah tahap dilakukan analisis, tahap selanjutnya ialah desain. </w:t>
      </w:r>
      <w:bookmarkStart w:id="2158" w:name="_Hlk179588909"/>
      <w:r w:rsidR="00EA5699">
        <w:t>Dalam langkah kali ini,</w:t>
      </w:r>
      <w:r w:rsidRPr="001B4700">
        <w:t xml:space="preserve"> peneliti </w:t>
      </w:r>
      <w:r w:rsidR="00FF0703">
        <w:t>ber</w:t>
      </w:r>
      <w:r w:rsidRPr="001B4700">
        <w:t>fokus</w:t>
      </w:r>
      <w:r w:rsidR="00F71062">
        <w:t xml:space="preserve"> terlebih d</w:t>
      </w:r>
      <w:bookmarkStart w:id="2159" w:name="OLE_LINK45"/>
      <w:r w:rsidR="00F71062">
        <w:t>a</w:t>
      </w:r>
      <w:bookmarkEnd w:id="2159"/>
      <w:r w:rsidR="00F71062">
        <w:t>h</w:t>
      </w:r>
      <w:r w:rsidR="00F71062" w:rsidRPr="00F71062">
        <w:t>u</w:t>
      </w:r>
      <w:r w:rsidR="00F71062">
        <w:t>l</w:t>
      </w:r>
      <w:r w:rsidR="00F71062" w:rsidRPr="00F71062">
        <w:t>u</w:t>
      </w:r>
      <w:r w:rsidR="00F71062">
        <w:t xml:space="preserve"> dalam</w:t>
      </w:r>
      <w:r w:rsidRPr="001B4700">
        <w:t xml:space="preserve"> identifikasi komponen yang akan digunakan untuk membangun robot dengan menerapkan</w:t>
      </w:r>
      <w:r w:rsidR="005D4470" w:rsidRPr="001B4700">
        <w:t xml:space="preserve"> sensor</w:t>
      </w:r>
      <w:r w:rsidRPr="001B4700">
        <w:t xml:space="preserve"> </w:t>
      </w:r>
      <w:proofErr w:type="spellStart"/>
      <w:r w:rsidR="00AD3D9C" w:rsidRPr="001B4700">
        <w:rPr>
          <w:i/>
          <w:iCs/>
        </w:rPr>
        <w:t>inertial</w:t>
      </w:r>
      <w:proofErr w:type="spellEnd"/>
      <w:r w:rsidR="00AD3D9C" w:rsidRPr="001B4700">
        <w:rPr>
          <w:i/>
          <w:iCs/>
        </w:rPr>
        <w:t xml:space="preserve"> </w:t>
      </w:r>
      <w:proofErr w:type="spellStart"/>
      <w:r w:rsidR="00AD3D9C" w:rsidRPr="001B4700">
        <w:rPr>
          <w:i/>
          <w:iCs/>
        </w:rPr>
        <w:t>measurement</w:t>
      </w:r>
      <w:proofErr w:type="spellEnd"/>
      <w:r w:rsidR="00AD3D9C" w:rsidRPr="001B4700">
        <w:rPr>
          <w:i/>
          <w:iCs/>
        </w:rPr>
        <w:t xml:space="preserve"> unit</w:t>
      </w:r>
      <w:r w:rsidRPr="001B4700">
        <w:t xml:space="preserve">, identifikasi yang dilakukan meliputi </w:t>
      </w:r>
      <w:proofErr w:type="spellStart"/>
      <w:r w:rsidRPr="001B4700">
        <w:rPr>
          <w:i/>
          <w:iCs/>
        </w:rPr>
        <w:t>hardware</w:t>
      </w:r>
      <w:proofErr w:type="spellEnd"/>
      <w:r w:rsidR="0057729D" w:rsidRPr="001B4700">
        <w:t xml:space="preserve"> seperti </w:t>
      </w:r>
      <w:r w:rsidR="006D0281" w:rsidRPr="001B4700">
        <w:t>mikrokontroler</w:t>
      </w:r>
      <w:r w:rsidR="00F54C3A" w:rsidRPr="001B4700">
        <w:t xml:space="preserve"> ESP32 </w:t>
      </w:r>
      <w:proofErr w:type="spellStart"/>
      <w:r w:rsidR="00F54C3A" w:rsidRPr="00710625">
        <w:rPr>
          <w:i/>
          <w:iCs/>
        </w:rPr>
        <w:t>Devkit</w:t>
      </w:r>
      <w:proofErr w:type="spellEnd"/>
      <w:r w:rsidR="0057729D" w:rsidRPr="001B4700">
        <w:t xml:space="preserve">, motor DC PG45, </w:t>
      </w:r>
      <w:proofErr w:type="spellStart"/>
      <w:r w:rsidR="0057729D" w:rsidRPr="002B1674">
        <w:rPr>
          <w:i/>
          <w:iCs/>
        </w:rPr>
        <w:t>driver</w:t>
      </w:r>
      <w:proofErr w:type="spellEnd"/>
      <w:r w:rsidR="0057729D" w:rsidRPr="001B4700">
        <w:t xml:space="preserve"> motor</w:t>
      </w:r>
      <w:r w:rsidR="009F3E56" w:rsidRPr="001B4700">
        <w:t xml:space="preserve">, </w:t>
      </w:r>
      <w:r w:rsidR="00634415" w:rsidRPr="001B4700">
        <w:t xml:space="preserve">sensor </w:t>
      </w:r>
      <w:r w:rsidR="009F3E56" w:rsidRPr="001B4700">
        <w:t>IMU</w:t>
      </w:r>
      <w:r w:rsidR="0057729D" w:rsidRPr="001B4700">
        <w:t xml:space="preserve">, </w:t>
      </w:r>
      <w:proofErr w:type="spellStart"/>
      <w:r w:rsidR="0057729D" w:rsidRPr="002B1674">
        <w:rPr>
          <w:i/>
          <w:iCs/>
        </w:rPr>
        <w:t>body</w:t>
      </w:r>
      <w:proofErr w:type="spellEnd"/>
      <w:r w:rsidR="0057729D" w:rsidRPr="002B1674">
        <w:rPr>
          <w:i/>
          <w:iCs/>
        </w:rPr>
        <w:t xml:space="preserve"> </w:t>
      </w:r>
      <w:proofErr w:type="spellStart"/>
      <w:r w:rsidR="0057729D" w:rsidRPr="002B1674">
        <w:rPr>
          <w:i/>
          <w:iCs/>
        </w:rPr>
        <w:t>frame</w:t>
      </w:r>
      <w:proofErr w:type="spellEnd"/>
      <w:r w:rsidR="0057729D" w:rsidRPr="001B4700">
        <w:t xml:space="preserve">, </w:t>
      </w:r>
      <w:r w:rsidRPr="001B4700">
        <w:t xml:space="preserve"> elektronik</w:t>
      </w:r>
      <w:r w:rsidR="0057729D" w:rsidRPr="001B4700">
        <w:t xml:space="preserve"> serta </w:t>
      </w:r>
      <w:proofErr w:type="spellStart"/>
      <w:r w:rsidR="0057729D" w:rsidRPr="001B4700">
        <w:rPr>
          <w:i/>
          <w:iCs/>
        </w:rPr>
        <w:t>software</w:t>
      </w:r>
      <w:proofErr w:type="spellEnd"/>
      <w:r w:rsidR="0057729D" w:rsidRPr="001B4700">
        <w:t xml:space="preserve"> seperti konfigurasi </w:t>
      </w:r>
      <w:proofErr w:type="spellStart"/>
      <w:r w:rsidR="0057729D" w:rsidRPr="001B4700">
        <w:t>pin</w:t>
      </w:r>
      <w:proofErr w:type="spellEnd"/>
      <w:r w:rsidR="0057729D" w:rsidRPr="001B4700">
        <w:t xml:space="preserve"> </w:t>
      </w:r>
      <w:proofErr w:type="spellStart"/>
      <w:r w:rsidR="0057729D" w:rsidRPr="001B4700">
        <w:t>input</w:t>
      </w:r>
      <w:proofErr w:type="spellEnd"/>
      <w:r w:rsidR="00503101" w:rsidRPr="001B4700">
        <w:t xml:space="preserve"> dan</w:t>
      </w:r>
      <w:r w:rsidR="0057729D" w:rsidRPr="001B4700">
        <w:t xml:space="preserve"> </w:t>
      </w:r>
      <w:proofErr w:type="spellStart"/>
      <w:r w:rsidR="0057729D" w:rsidRPr="000A1387">
        <w:rPr>
          <w:i/>
          <w:iCs/>
        </w:rPr>
        <w:t>output</w:t>
      </w:r>
      <w:proofErr w:type="spellEnd"/>
      <w:r w:rsidR="0057729D" w:rsidRPr="001B4700">
        <w:t xml:space="preserve"> pada </w:t>
      </w:r>
      <w:r w:rsidR="00B339EE" w:rsidRPr="001B4700">
        <w:t xml:space="preserve">program </w:t>
      </w:r>
      <w:proofErr w:type="spellStart"/>
      <w:r w:rsidR="00B339EE" w:rsidRPr="001B4700">
        <w:t>arduino</w:t>
      </w:r>
      <w:proofErr w:type="spellEnd"/>
      <w:r w:rsidR="00B339EE" w:rsidRPr="001B4700">
        <w:t xml:space="preserve"> </w:t>
      </w:r>
      <w:r w:rsidR="0057729D" w:rsidRPr="001B4700">
        <w:t>yang dipakai</w:t>
      </w:r>
      <w:r w:rsidR="00503101" w:rsidRPr="001B4700">
        <w:t xml:space="preserve"> untuk</w:t>
      </w:r>
      <w:r w:rsidR="0057729D" w:rsidRPr="001B4700">
        <w:t xml:space="preserve"> memprogram gerak robot</w:t>
      </w:r>
      <w:r w:rsidRPr="001B4700">
        <w:t>.</w:t>
      </w:r>
      <w:bookmarkEnd w:id="2158"/>
    </w:p>
    <w:p w14:paraId="731012F1" w14:textId="63E663FA" w:rsidR="006959D5" w:rsidRPr="001B4700" w:rsidRDefault="006B0384">
      <w:pPr>
        <w:pStyle w:val="ListParagraph"/>
        <w:numPr>
          <w:ilvl w:val="0"/>
          <w:numId w:val="12"/>
        </w:numPr>
        <w:spacing w:after="0"/>
        <w:ind w:left="1134" w:hanging="566"/>
        <w:rPr>
          <w:szCs w:val="24"/>
        </w:rPr>
        <w:pPrChange w:id="2160" w:author="Muhammad Subarkah" w:date="2024-12-10T23:23:00Z" w16du:dateUtc="2024-12-10T16:23:00Z">
          <w:pPr>
            <w:pStyle w:val="ListParagraph"/>
            <w:numPr>
              <w:numId w:val="12"/>
            </w:numPr>
            <w:spacing w:after="0"/>
            <w:ind w:left="1418" w:hanging="283"/>
          </w:pPr>
        </w:pPrChange>
      </w:pPr>
      <w:r w:rsidRPr="001B4700">
        <w:rPr>
          <w:szCs w:val="24"/>
        </w:rPr>
        <w:t xml:space="preserve">Desain </w:t>
      </w:r>
      <w:r w:rsidR="00523139" w:rsidRPr="001B4700">
        <w:rPr>
          <w:szCs w:val="24"/>
        </w:rPr>
        <w:t>Robot</w:t>
      </w:r>
    </w:p>
    <w:p w14:paraId="4F153D64" w14:textId="65C5516A" w:rsidR="007E63BD" w:rsidRPr="001B4700" w:rsidRDefault="006A681F">
      <w:pPr>
        <w:pStyle w:val="H2Paragh"/>
        <w:pPrChange w:id="2161" w:author="Muhammad Subarkah" w:date="2024-12-10T23:23:00Z" w16du:dateUtc="2024-12-10T16:23:00Z">
          <w:pPr>
            <w:pStyle w:val="ListParagraph"/>
            <w:spacing w:after="0"/>
            <w:ind w:left="1418" w:firstLine="425"/>
          </w:pPr>
        </w:pPrChange>
      </w:pPr>
      <w:r>
        <w:t xml:space="preserve">Secara garis besar, </w:t>
      </w:r>
      <w:r w:rsidR="00890E4A">
        <w:t>tahap-tahap pada</w:t>
      </w:r>
      <w:r>
        <w:t xml:space="preserve"> </w:t>
      </w:r>
      <w:r w:rsidR="00EE5ABF">
        <w:t>saat</w:t>
      </w:r>
      <w:r>
        <w:t xml:space="preserve"> mendesain robot ialah langkah desain mekanik dan desain elektronik</w:t>
      </w:r>
      <w:r w:rsidR="007E63BD" w:rsidRPr="001B4700">
        <w:t>.</w:t>
      </w:r>
      <w:r w:rsidR="0086207B">
        <w:t xml:space="preserve"> </w:t>
      </w:r>
      <w:r w:rsidR="005F060D">
        <w:t>Tahap</w:t>
      </w:r>
      <w:r w:rsidR="009F3E56" w:rsidRPr="001B4700">
        <w:t xml:space="preserve"> desain mekanik dilakukan dengan menganalisis </w:t>
      </w:r>
      <w:r w:rsidR="00EB75FE" w:rsidRPr="001B4700">
        <w:t xml:space="preserve">yang bersifat konseptual mengenai </w:t>
      </w:r>
      <w:r w:rsidR="009F3E56" w:rsidRPr="001B4700">
        <w:t>komponen-komponen serta peralatan yang diperlukan dalam pengembangan media pembelajaran robot</w:t>
      </w:r>
      <w:r w:rsidR="00825B81" w:rsidRPr="001B4700">
        <w:t>. Komponen serta alat yang diperlukan</w:t>
      </w:r>
      <w:r w:rsidR="009F3E56" w:rsidRPr="001B4700">
        <w:t xml:space="preserve"> seperti</w:t>
      </w:r>
      <w:r w:rsidR="002620F4" w:rsidRPr="001B4700">
        <w:t xml:space="preserve"> paku </w:t>
      </w:r>
      <w:proofErr w:type="spellStart"/>
      <w:r w:rsidR="002620F4" w:rsidRPr="00232ED6">
        <w:rPr>
          <w:i/>
          <w:iCs/>
        </w:rPr>
        <w:t>rivet</w:t>
      </w:r>
      <w:proofErr w:type="spellEnd"/>
      <w:r w:rsidR="002620F4" w:rsidRPr="001B4700">
        <w:t xml:space="preserve">, mur, baut, tang </w:t>
      </w:r>
      <w:proofErr w:type="spellStart"/>
      <w:r w:rsidR="002620F4" w:rsidRPr="00232ED6">
        <w:rPr>
          <w:i/>
          <w:iCs/>
        </w:rPr>
        <w:t>rivet</w:t>
      </w:r>
      <w:proofErr w:type="spellEnd"/>
      <w:r w:rsidR="00E341D9" w:rsidRPr="001B4700">
        <w:t>, gerinda</w:t>
      </w:r>
      <w:r w:rsidR="00F60D4B" w:rsidRPr="001B4700">
        <w:t>, tang</w:t>
      </w:r>
      <w:r w:rsidR="00CF533B" w:rsidRPr="001B4700">
        <w:t>, obeng</w:t>
      </w:r>
      <w:r w:rsidR="002620F4" w:rsidRPr="001B4700">
        <w:t xml:space="preserve">, bor, besi </w:t>
      </w:r>
      <w:proofErr w:type="spellStart"/>
      <w:r w:rsidR="002620F4" w:rsidRPr="00232ED6">
        <w:rPr>
          <w:i/>
          <w:iCs/>
        </w:rPr>
        <w:t>hollow</w:t>
      </w:r>
      <w:proofErr w:type="spellEnd"/>
      <w:r w:rsidR="00772BD4" w:rsidRPr="001B4700">
        <w:t xml:space="preserve"> serta </w:t>
      </w:r>
      <w:proofErr w:type="spellStart"/>
      <w:r w:rsidR="009F3E56" w:rsidRPr="00232ED6">
        <w:rPr>
          <w:i/>
          <w:iCs/>
        </w:rPr>
        <w:t>body</w:t>
      </w:r>
      <w:proofErr w:type="spellEnd"/>
      <w:r w:rsidR="009F3E56" w:rsidRPr="00232ED6">
        <w:rPr>
          <w:i/>
          <w:iCs/>
        </w:rPr>
        <w:t xml:space="preserve"> </w:t>
      </w:r>
      <w:proofErr w:type="spellStart"/>
      <w:r w:rsidR="009F3E56" w:rsidRPr="00232ED6">
        <w:rPr>
          <w:i/>
          <w:iCs/>
        </w:rPr>
        <w:t>frame</w:t>
      </w:r>
      <w:proofErr w:type="spellEnd"/>
      <w:r w:rsidR="00680FE8" w:rsidRPr="001B4700">
        <w:t xml:space="preserve">. </w:t>
      </w:r>
      <w:r w:rsidR="00E67AC9" w:rsidRPr="001B4700">
        <w:t>Selanjutnya</w:t>
      </w:r>
      <w:r w:rsidR="00680FE8" w:rsidRPr="001B4700">
        <w:t xml:space="preserve"> dibuat desain berupa gambar 3D pada aplikasi </w:t>
      </w:r>
      <w:proofErr w:type="spellStart"/>
      <w:r w:rsidR="00680FE8" w:rsidRPr="001B4700">
        <w:t>autodesk</w:t>
      </w:r>
      <w:proofErr w:type="spellEnd"/>
      <w:r w:rsidR="00680FE8" w:rsidRPr="001B4700">
        <w:t xml:space="preserve"> inventor agar nantinya robot yang dibuat dengan menerpakan sensor </w:t>
      </w:r>
      <w:r w:rsidR="00232ED6">
        <w:t>IM</w:t>
      </w:r>
      <w:r w:rsidR="00232ED6" w:rsidRPr="00232ED6">
        <w:t>U</w:t>
      </w:r>
      <w:r w:rsidR="00680FE8" w:rsidRPr="001B4700">
        <w:t xml:space="preserve"> terealisasikan sesuai dengan konsep dan desain yang disusun sebelumnya.</w:t>
      </w:r>
      <w:r w:rsidR="007E63BD" w:rsidRPr="001B4700">
        <w:t xml:space="preserve"> </w:t>
      </w:r>
    </w:p>
    <w:p w14:paraId="006D9556" w14:textId="418644C6" w:rsidR="009F3E56" w:rsidRPr="001B4700" w:rsidDel="00E5352A" w:rsidRDefault="00C0717D">
      <w:pPr>
        <w:pStyle w:val="H2Paragh"/>
        <w:rPr>
          <w:del w:id="2162" w:author="Muhammad Subarkah" w:date="2024-12-10T23:23:00Z" w16du:dateUtc="2024-12-10T16:23:00Z"/>
        </w:rPr>
        <w:pPrChange w:id="2163" w:author="Muhammad Subarkah" w:date="2024-12-10T23:23:00Z" w16du:dateUtc="2024-12-10T16:23:00Z">
          <w:pPr>
            <w:pStyle w:val="ListParagraph"/>
            <w:spacing w:after="0"/>
            <w:ind w:left="1418" w:firstLine="425"/>
          </w:pPr>
        </w:pPrChange>
      </w:pPr>
      <w:ins w:id="2164" w:author="Muhammad Subarkah" w:date="2024-12-11T02:10:00Z" w16du:dateUtc="2024-12-10T19:10:00Z">
        <w:r>
          <w:t>P</w:t>
        </w:r>
      </w:ins>
      <w:del w:id="2165" w:author="Muhammad Subarkah" w:date="2024-12-11T02:10:00Z" w16du:dateUtc="2024-12-10T19:10:00Z">
        <w:r w:rsidR="007E63BD" w:rsidRPr="001B4700" w:rsidDel="00C0717D">
          <w:delText>Pada p</w:delText>
        </w:r>
      </w:del>
      <w:r w:rsidR="007E63BD" w:rsidRPr="001B4700">
        <w:t xml:space="preserve">roses desain elektronik dilakukan perancangan desain yang bersifat konseptual mengenai komponen elektronik yang </w:t>
      </w:r>
      <w:r w:rsidR="0006607F" w:rsidRPr="001B4700">
        <w:t>diperlukan</w:t>
      </w:r>
      <w:r w:rsidR="007E63BD" w:rsidRPr="001B4700">
        <w:t xml:space="preserve"> dalam pengembangan media pembelajaran. Komponen tersebut di</w:t>
      </w:r>
      <w:r w:rsidR="0006607F">
        <w:t xml:space="preserve"> </w:t>
      </w:r>
      <w:r w:rsidR="007E63BD" w:rsidRPr="001B4700">
        <w:t xml:space="preserve">antaranya </w:t>
      </w:r>
      <w:r w:rsidR="00384C68" w:rsidRPr="001B4700">
        <w:t xml:space="preserve">ESP32 </w:t>
      </w:r>
      <w:proofErr w:type="spellStart"/>
      <w:r w:rsidR="00384C68" w:rsidRPr="006D5E1B">
        <w:rPr>
          <w:i/>
          <w:iCs/>
        </w:rPr>
        <w:t>Devkit</w:t>
      </w:r>
      <w:proofErr w:type="spellEnd"/>
      <w:r w:rsidR="007E63BD" w:rsidRPr="001B4700">
        <w:t xml:space="preserve">, motor DC PG45, </w:t>
      </w:r>
      <w:proofErr w:type="spellStart"/>
      <w:r w:rsidR="007E63BD" w:rsidRPr="006D5E1B">
        <w:rPr>
          <w:i/>
          <w:iCs/>
        </w:rPr>
        <w:t>driver</w:t>
      </w:r>
      <w:proofErr w:type="spellEnd"/>
      <w:r w:rsidR="007E63BD" w:rsidRPr="001B4700">
        <w:t xml:space="preserve"> motor BTN7960B, serta IMU. Dilakukan </w:t>
      </w:r>
      <w:r w:rsidR="007E63BD" w:rsidRPr="001B4700">
        <w:lastRenderedPageBreak/>
        <w:t xml:space="preserve">juga perancangan </w:t>
      </w:r>
      <w:proofErr w:type="spellStart"/>
      <w:r w:rsidR="007E63BD" w:rsidRPr="006D5E1B">
        <w:rPr>
          <w:i/>
          <w:iCs/>
        </w:rPr>
        <w:t>shield</w:t>
      </w:r>
      <w:proofErr w:type="spellEnd"/>
      <w:r w:rsidR="007E63BD" w:rsidRPr="001B4700">
        <w:t xml:space="preserve"> PCB untuk memudahkan pemasangan komponen elektronik. </w:t>
      </w:r>
    </w:p>
    <w:p w14:paraId="5CCEB02D" w14:textId="5BB52BBF" w:rsidR="00515DA4" w:rsidRPr="001B4700" w:rsidRDefault="00515DA4">
      <w:pPr>
        <w:pStyle w:val="H2Paragh"/>
        <w:pPrChange w:id="2166" w:author="Muhammad Subarkah" w:date="2024-12-10T23:23:00Z" w16du:dateUtc="2024-12-10T16:23:00Z">
          <w:pPr>
            <w:pStyle w:val="ListParagraph"/>
            <w:spacing w:after="0"/>
            <w:ind w:left="1418" w:firstLine="425"/>
          </w:pPr>
        </w:pPrChange>
      </w:pPr>
      <w:r w:rsidRPr="001B4700">
        <w:t>Selain itu, proses ini juga meliputi analisis komponen yang akan digunakan pada robot nantinya. Komponen yang dimaksud mencakup komponen mekanik dan elektronik.</w:t>
      </w:r>
    </w:p>
    <w:p w14:paraId="0F285BE8" w14:textId="0C6E6C59" w:rsidR="00FF2882" w:rsidRPr="001B4700" w:rsidRDefault="006B0384">
      <w:pPr>
        <w:pStyle w:val="ListParagraph"/>
        <w:numPr>
          <w:ilvl w:val="0"/>
          <w:numId w:val="12"/>
        </w:numPr>
        <w:spacing w:after="0"/>
        <w:ind w:left="1134" w:hanging="566"/>
        <w:rPr>
          <w:szCs w:val="24"/>
        </w:rPr>
        <w:pPrChange w:id="2167" w:author="Muhammad Subarkah" w:date="2024-12-10T23:23:00Z" w16du:dateUtc="2024-12-10T16:23:00Z">
          <w:pPr>
            <w:pStyle w:val="ListParagraph"/>
            <w:numPr>
              <w:numId w:val="12"/>
            </w:numPr>
            <w:spacing w:after="0"/>
            <w:ind w:left="1418" w:hanging="283"/>
          </w:pPr>
        </w:pPrChange>
      </w:pPr>
      <w:r w:rsidRPr="001B4700">
        <w:rPr>
          <w:szCs w:val="24"/>
        </w:rPr>
        <w:t xml:space="preserve">Desain </w:t>
      </w:r>
      <w:proofErr w:type="spellStart"/>
      <w:r w:rsidR="006C08E3" w:rsidRPr="006D5E1B">
        <w:rPr>
          <w:i/>
          <w:iCs/>
          <w:szCs w:val="24"/>
        </w:rPr>
        <w:t>Labsheet</w:t>
      </w:r>
      <w:proofErr w:type="spellEnd"/>
    </w:p>
    <w:p w14:paraId="3A9074EE" w14:textId="47247672" w:rsidR="00FD6A44" w:rsidRPr="001B4700" w:rsidRDefault="00F12EB2">
      <w:pPr>
        <w:pStyle w:val="H2Paragh"/>
        <w:rPr>
          <w:i/>
          <w:iCs/>
        </w:rPr>
        <w:pPrChange w:id="2168" w:author="Muhammad Subarkah" w:date="2024-12-10T23:23:00Z" w16du:dateUtc="2024-12-10T16:23:00Z">
          <w:pPr>
            <w:pStyle w:val="ListParagraph"/>
            <w:spacing w:after="0"/>
            <w:ind w:left="1418" w:firstLine="425"/>
          </w:pPr>
        </w:pPrChange>
      </w:pPr>
      <w:r w:rsidRPr="001B4700">
        <w:t>P</w:t>
      </w:r>
      <w:r w:rsidR="00801151" w:rsidRPr="001B4700">
        <w:t>roses desain</w:t>
      </w:r>
      <w:r w:rsidR="00FD6A44" w:rsidRPr="001B4700">
        <w:t xml:space="preserve"> </w:t>
      </w:r>
      <w:proofErr w:type="spellStart"/>
      <w:r w:rsidR="0069538B" w:rsidRPr="001B4700">
        <w:rPr>
          <w:i/>
          <w:iCs/>
        </w:rPr>
        <w:t>lab</w:t>
      </w:r>
      <w:r w:rsidR="00FD6A44" w:rsidRPr="001B4700">
        <w:rPr>
          <w:i/>
          <w:iCs/>
        </w:rPr>
        <w:t>sheet</w:t>
      </w:r>
      <w:proofErr w:type="spellEnd"/>
      <w:r w:rsidR="00FD6A44" w:rsidRPr="001B4700">
        <w:t xml:space="preserve"> Penggunaan Sensor </w:t>
      </w:r>
      <w:proofErr w:type="spellStart"/>
      <w:r w:rsidR="00FD6A44" w:rsidRPr="001B4700">
        <w:rPr>
          <w:i/>
          <w:iCs/>
        </w:rPr>
        <w:t>Inertial</w:t>
      </w:r>
      <w:proofErr w:type="spellEnd"/>
      <w:r w:rsidR="00FD6A44" w:rsidRPr="001B4700">
        <w:rPr>
          <w:i/>
          <w:iCs/>
        </w:rPr>
        <w:t xml:space="preserve"> </w:t>
      </w:r>
      <w:proofErr w:type="spellStart"/>
      <w:r w:rsidR="00FD6A44" w:rsidRPr="001B4700">
        <w:rPr>
          <w:i/>
          <w:iCs/>
        </w:rPr>
        <w:t>Measurement</w:t>
      </w:r>
      <w:proofErr w:type="spellEnd"/>
      <w:r w:rsidR="00FD6A44" w:rsidRPr="001B4700">
        <w:rPr>
          <w:i/>
          <w:iCs/>
        </w:rPr>
        <w:t xml:space="preserve"> Unit</w:t>
      </w:r>
      <w:r w:rsidR="00FD6A44" w:rsidRPr="001B4700">
        <w:t xml:space="preserve"> </w:t>
      </w:r>
      <w:r w:rsidR="00F30573" w:rsidRPr="001B4700">
        <w:t xml:space="preserve">meliputi pemetaan kebutuhan </w:t>
      </w:r>
      <w:proofErr w:type="spellStart"/>
      <w:r w:rsidR="00F30573" w:rsidRPr="006D5E1B">
        <w:rPr>
          <w:i/>
          <w:iCs/>
        </w:rPr>
        <w:t>labsheet</w:t>
      </w:r>
      <w:proofErr w:type="spellEnd"/>
      <w:r w:rsidR="00F30573" w:rsidRPr="001B4700">
        <w:t xml:space="preserve"> berdasarkan analisis kompetensi yang telah dilakukan sebelumnya, penentuan judul-judul </w:t>
      </w:r>
      <w:proofErr w:type="spellStart"/>
      <w:r w:rsidR="00F30573" w:rsidRPr="006D5E1B">
        <w:rPr>
          <w:i/>
          <w:iCs/>
        </w:rPr>
        <w:t>jobsheet</w:t>
      </w:r>
      <w:proofErr w:type="spellEnd"/>
      <w:r w:rsidR="00F30573" w:rsidRPr="001B4700">
        <w:t>, serta pengumpulan materi.</w:t>
      </w:r>
      <w:r w:rsidR="00EB6CB4" w:rsidRPr="001B4700">
        <w:t xml:space="preserve"> Penentuan </w:t>
      </w:r>
      <w:r w:rsidR="00871507">
        <w:t>bahan serta alat</w:t>
      </w:r>
      <w:r w:rsidR="00EB6CB4" w:rsidRPr="001B4700">
        <w:t xml:space="preserve"> yang </w:t>
      </w:r>
      <w:r w:rsidR="00EA4ED9">
        <w:t>nantinya</w:t>
      </w:r>
      <w:r w:rsidR="00EB6CB4" w:rsidRPr="001B4700">
        <w:t xml:space="preserve"> </w:t>
      </w:r>
      <w:r w:rsidR="00463205">
        <w:t>dib</w:t>
      </w:r>
      <w:r w:rsidR="00463205" w:rsidRPr="00463205">
        <w:t>u</w:t>
      </w:r>
      <w:r w:rsidR="00463205">
        <w:t>t</w:t>
      </w:r>
      <w:r w:rsidR="00463205" w:rsidRPr="00463205">
        <w:t>u</w:t>
      </w:r>
      <w:r w:rsidR="00463205">
        <w:t>hkan</w:t>
      </w:r>
      <w:r w:rsidR="00EB6CB4" w:rsidRPr="001B4700">
        <w:t xml:space="preserve"> </w:t>
      </w:r>
      <w:r w:rsidR="00496BB3" w:rsidRPr="00496BB3">
        <w:t>u</w:t>
      </w:r>
      <w:r w:rsidR="00496BB3">
        <w:t>nt</w:t>
      </w:r>
      <w:r w:rsidR="00496BB3" w:rsidRPr="00496BB3">
        <w:t>u</w:t>
      </w:r>
      <w:r w:rsidR="00496BB3">
        <w:t xml:space="preserve">k </w:t>
      </w:r>
      <w:r w:rsidR="00EB6CB4" w:rsidRPr="001B4700">
        <w:t>praktik juga dilakukan</w:t>
      </w:r>
      <w:r w:rsidR="00C35C81" w:rsidRPr="001B4700">
        <w:t xml:space="preserve"> pada tahap ini.</w:t>
      </w:r>
    </w:p>
    <w:p w14:paraId="7C8F1E5E" w14:textId="2A7BDA73" w:rsidR="00165926" w:rsidRPr="001B4700" w:rsidRDefault="00165926">
      <w:pPr>
        <w:pStyle w:val="ListParagraph"/>
        <w:numPr>
          <w:ilvl w:val="0"/>
          <w:numId w:val="12"/>
        </w:numPr>
        <w:spacing w:after="0"/>
        <w:ind w:left="1134" w:hanging="567"/>
        <w:rPr>
          <w:szCs w:val="24"/>
        </w:rPr>
        <w:pPrChange w:id="2169" w:author="Muhammad Subarkah" w:date="2024-12-10T23:23:00Z" w16du:dateUtc="2024-12-10T16:23:00Z">
          <w:pPr>
            <w:pStyle w:val="ListParagraph"/>
            <w:numPr>
              <w:numId w:val="12"/>
            </w:numPr>
            <w:spacing w:after="0"/>
            <w:ind w:left="1418" w:hanging="283"/>
          </w:pPr>
        </w:pPrChange>
      </w:pPr>
      <w:r w:rsidRPr="001B4700">
        <w:rPr>
          <w:szCs w:val="24"/>
        </w:rPr>
        <w:t>Desai</w:t>
      </w:r>
      <w:bookmarkStart w:id="2170" w:name="OLE_LINK8"/>
      <w:r w:rsidRPr="001B4700">
        <w:rPr>
          <w:szCs w:val="24"/>
        </w:rPr>
        <w:t>n</w:t>
      </w:r>
      <w:bookmarkEnd w:id="2170"/>
      <w:r w:rsidRPr="001B4700">
        <w:rPr>
          <w:szCs w:val="24"/>
        </w:rPr>
        <w:t xml:space="preserve"> Modul Pembelajaran</w:t>
      </w:r>
    </w:p>
    <w:p w14:paraId="492B6D12" w14:textId="778C09B5" w:rsidR="00F05B50" w:rsidRDefault="00842500" w:rsidP="00A747B3">
      <w:pPr>
        <w:pStyle w:val="H2Paragh"/>
        <w:rPr>
          <w:ins w:id="2171" w:author="Muhammad Subarkah" w:date="2024-12-10T23:25:00Z" w16du:dateUtc="2024-12-10T16:25:00Z"/>
        </w:rPr>
      </w:pPr>
      <w:commentRangeStart w:id="2172"/>
      <w:r w:rsidRPr="001B4700">
        <w:t xml:space="preserve">Proses desain modul </w:t>
      </w:r>
      <w:r w:rsidR="007C5892" w:rsidRPr="001B4700">
        <w:t>dimulai dari</w:t>
      </w:r>
      <w:r w:rsidRPr="001B4700">
        <w:t xml:space="preserve"> pengumpulan keseluruhan materi yang digunakan dalam proses pembelajaran</w:t>
      </w:r>
      <w:del w:id="2173" w:author="Muhammad Subarkah" w:date="2024-12-09T16:10:00Z" w16du:dateUtc="2024-12-09T09:10:00Z">
        <w:r w:rsidRPr="001B4700" w:rsidDel="00EE6487">
          <w:delText xml:space="preserve"> </w:delText>
        </w:r>
        <w:r w:rsidR="00BD7E89" w:rsidRPr="001B4700" w:rsidDel="00EE6487">
          <w:delText>dan juga</w:delText>
        </w:r>
      </w:del>
      <w:ins w:id="2174" w:author="Muhammad Subarkah" w:date="2024-12-09T16:10:00Z" w16du:dateUtc="2024-12-09T09:10:00Z">
        <w:r w:rsidR="00EE6487">
          <w:t xml:space="preserve"> mata k</w:t>
        </w:r>
        <w:r w:rsidR="00EE6487" w:rsidRPr="00EE6487">
          <w:t>u</w:t>
        </w:r>
        <w:r w:rsidR="00EE6487">
          <w:t>liah</w:t>
        </w:r>
      </w:ins>
      <w:r w:rsidRPr="001B4700">
        <w:t xml:space="preserve"> praktik</w:t>
      </w:r>
      <w:r w:rsidR="00977D22" w:rsidRPr="001B4700">
        <w:t xml:space="preserve"> </w:t>
      </w:r>
      <w:ins w:id="2175" w:author="Muhammad Subarkah" w:date="2024-12-09T16:11:00Z" w16du:dateUtc="2024-12-09T09:11:00Z">
        <w:r w:rsidR="00EE6487">
          <w:t xml:space="preserve">robotika, </w:t>
        </w:r>
      </w:ins>
      <w:r w:rsidR="00977D22" w:rsidRPr="001B4700">
        <w:t>dengan dasar hasil analisis yang telah dilakukan sebelumnya</w:t>
      </w:r>
      <w:r w:rsidRPr="001B4700">
        <w:t xml:space="preserve">. </w:t>
      </w:r>
      <w:r w:rsidR="00CD4B0F" w:rsidRPr="001B4700">
        <w:t>Setelahnya, dikumpulkan informasi mengenai instruksi yang diperlukan dalam proses pembelajaran.</w:t>
      </w:r>
      <w:r w:rsidR="00513513" w:rsidRPr="001B4700">
        <w:t xml:space="preserve"> Dilakukan juga desain sampul modul pembelajaran</w:t>
      </w:r>
      <w:ins w:id="2176" w:author="Muhammad Subarkah" w:date="2024-12-09T16:12:00Z" w16du:dateUtc="2024-12-09T09:12:00Z">
        <w:r w:rsidR="00D13E6C">
          <w:t xml:space="preserve"> praktik robotika</w:t>
        </w:r>
      </w:ins>
      <w:r w:rsidR="00513513" w:rsidRPr="001B4700">
        <w:t xml:space="preserve"> yang </w:t>
      </w:r>
      <w:r w:rsidR="00D82896" w:rsidRPr="001B4700">
        <w:t xml:space="preserve">menggambarkan isi </w:t>
      </w:r>
      <w:r w:rsidR="00513513" w:rsidRPr="001B4700">
        <w:t>materi.</w:t>
      </w:r>
      <w:r w:rsidR="00CD4B0F" w:rsidRPr="001B4700">
        <w:t xml:space="preserve"> Proses desain ini juga dilakukan adaptasi dengan menerapkan perkembangan ilmu pengetahuan</w:t>
      </w:r>
      <w:ins w:id="2177" w:author="Muhammad Subarkah" w:date="2024-12-09T16:19:00Z" w16du:dateUtc="2024-12-09T09:19:00Z">
        <w:r w:rsidR="00E531AA">
          <w:t xml:space="preserve"> dan informasi</w:t>
        </w:r>
      </w:ins>
      <w:r w:rsidR="00CD4B0F" w:rsidRPr="001B4700">
        <w:t xml:space="preserve"> dalam proses</w:t>
      </w:r>
      <w:ins w:id="2178" w:author="Muhammad Subarkah" w:date="2024-12-09T16:19:00Z" w16du:dateUtc="2024-12-09T09:19:00Z">
        <w:r w:rsidR="004205D8">
          <w:t xml:space="preserve"> pengembangannya</w:t>
        </w:r>
        <w:r w:rsidR="00811055">
          <w:t>,</w:t>
        </w:r>
      </w:ins>
      <w:del w:id="2179" w:author="Muhammad Subarkah" w:date="2024-12-09T16:19:00Z" w16du:dateUtc="2024-12-09T09:19:00Z">
        <w:r w:rsidR="00CD4B0F" w:rsidRPr="001B4700" w:rsidDel="004205D8">
          <w:delText>nya</w:delText>
        </w:r>
      </w:del>
      <w:del w:id="2180" w:author="Muhammad Subarkah" w:date="2024-12-09T16:20:00Z" w16du:dateUtc="2024-12-09T09:20:00Z">
        <w:r w:rsidR="00F86B5A" w:rsidRPr="001B4700" w:rsidDel="000932A9">
          <w:delText xml:space="preserve"> </w:delText>
        </w:r>
      </w:del>
      <w:ins w:id="2181" w:author="Muhammad Subarkah" w:date="2024-12-09T16:21:00Z" w16du:dateUtc="2024-12-09T09:21:00Z">
        <w:r w:rsidR="000932A9">
          <w:t xml:space="preserve"> s</w:t>
        </w:r>
      </w:ins>
      <w:ins w:id="2182" w:author="Muhammad Subarkah" w:date="2024-12-09T16:22:00Z" w16du:dateUtc="2024-12-09T09:22:00Z">
        <w:r w:rsidR="000932A9">
          <w:t>ehingga diharapkan dapat menambah wawasan mereka mengenai perkembangan yang terjadi di d</w:t>
        </w:r>
        <w:r w:rsidR="000932A9" w:rsidRPr="000932A9">
          <w:t>u</w:t>
        </w:r>
        <w:r w:rsidR="000932A9">
          <w:t>nia ind</w:t>
        </w:r>
        <w:r w:rsidR="000932A9" w:rsidRPr="000932A9">
          <w:t>u</w:t>
        </w:r>
        <w:r w:rsidR="000932A9">
          <w:t>stri, ter</w:t>
        </w:r>
        <w:r w:rsidR="000932A9" w:rsidRPr="000932A9">
          <w:t>u</w:t>
        </w:r>
        <w:r w:rsidR="000932A9">
          <w:t>tama dalam pemanfaatan sensor navigasi</w:t>
        </w:r>
      </w:ins>
      <w:del w:id="2183" w:author="Muhammad Subarkah" w:date="2024-12-09T16:20:00Z" w16du:dateUtc="2024-12-09T09:20:00Z">
        <w:r w:rsidR="00F86B5A" w:rsidRPr="001B4700" w:rsidDel="000932A9">
          <w:delText xml:space="preserve">agar modul yang </w:delText>
        </w:r>
      </w:del>
      <w:del w:id="2184" w:author="Muhammad Subarkah" w:date="2024-12-09T16:19:00Z" w16du:dateUtc="2024-12-09T09:19:00Z">
        <w:r w:rsidR="00F86B5A" w:rsidRPr="001B4700" w:rsidDel="00336EBB">
          <w:delText>nantinya</w:delText>
        </w:r>
        <w:r w:rsidR="000F7F7B" w:rsidRPr="001B4700" w:rsidDel="00336EBB">
          <w:delText xml:space="preserve"> dapat beradaptasi dengan pengguna</w:delText>
        </w:r>
      </w:del>
      <w:r w:rsidR="00CD4B0F" w:rsidRPr="001B4700">
        <w:t>.</w:t>
      </w:r>
      <w:commentRangeEnd w:id="2172"/>
      <w:r w:rsidR="00E43030">
        <w:rPr>
          <w:rStyle w:val="CommentReference"/>
        </w:rPr>
        <w:commentReference w:id="2172"/>
      </w:r>
    </w:p>
    <w:p w14:paraId="34112741" w14:textId="77777777" w:rsidR="006D6DFA" w:rsidRDefault="006D6DFA" w:rsidP="00A747B3">
      <w:pPr>
        <w:pStyle w:val="H2Paragh"/>
        <w:rPr>
          <w:ins w:id="2185" w:author="Muhammad Subarkah" w:date="2024-12-10T23:25:00Z" w16du:dateUtc="2024-12-10T16:25:00Z"/>
        </w:rPr>
      </w:pPr>
    </w:p>
    <w:p w14:paraId="5EC63D4F" w14:textId="77777777" w:rsidR="006D6DFA" w:rsidRDefault="006D6DFA">
      <w:pPr>
        <w:pStyle w:val="H2Paragh"/>
        <w:pPrChange w:id="2186" w:author="Muhammad Subarkah" w:date="2024-12-10T23:23:00Z" w16du:dateUtc="2024-12-10T16:23:00Z">
          <w:pPr>
            <w:spacing w:line="259" w:lineRule="auto"/>
            <w:jc w:val="left"/>
          </w:pPr>
        </w:pPrChange>
      </w:pPr>
    </w:p>
    <w:p w14:paraId="0FBCD59C" w14:textId="2074119D" w:rsidR="00FF2882" w:rsidRPr="001B4700" w:rsidRDefault="006B0384">
      <w:pPr>
        <w:pStyle w:val="Heading3"/>
        <w:numPr>
          <w:ilvl w:val="2"/>
          <w:numId w:val="68"/>
        </w:numPr>
        <w:ind w:left="1134" w:hanging="567"/>
        <w:pPrChange w:id="2187" w:author="Muhammad Subarkah" w:date="2024-12-11T01:54:00Z" w16du:dateUtc="2024-12-10T18:54:00Z">
          <w:pPr>
            <w:pStyle w:val="ListParagraph"/>
            <w:numPr>
              <w:numId w:val="11"/>
            </w:numPr>
            <w:spacing w:after="0"/>
            <w:ind w:left="1134" w:hanging="414"/>
          </w:pPr>
        </w:pPrChange>
      </w:pPr>
      <w:bookmarkStart w:id="2188" w:name="_Toc184828328"/>
      <w:r w:rsidRPr="001B4700">
        <w:rPr>
          <w:i/>
          <w:iCs/>
        </w:rPr>
        <w:lastRenderedPageBreak/>
        <w:t>Development</w:t>
      </w:r>
      <w:r w:rsidRPr="001B4700">
        <w:t xml:space="preserve"> (</w:t>
      </w:r>
      <w:r w:rsidRPr="007D69ED">
        <w:t>pengembangan</w:t>
      </w:r>
      <w:r w:rsidRPr="001B4700">
        <w:t>)</w:t>
      </w:r>
      <w:bookmarkEnd w:id="2188"/>
    </w:p>
    <w:p w14:paraId="51B449E4" w14:textId="49DBC90D" w:rsidR="0034429A" w:rsidRPr="001B4700" w:rsidRDefault="0034429A">
      <w:pPr>
        <w:pStyle w:val="H2Paragh"/>
        <w:pPrChange w:id="2189" w:author="Muhammad Subarkah" w:date="2024-12-10T23:24:00Z" w16du:dateUtc="2024-12-10T16:24:00Z">
          <w:pPr>
            <w:pStyle w:val="ListParagraph"/>
            <w:spacing w:after="0"/>
            <w:ind w:left="1134" w:firstLine="426"/>
          </w:pPr>
        </w:pPrChange>
      </w:pPr>
      <w:r w:rsidRPr="001B4700">
        <w:t>Pada proses ini, hasil rancangan dan analisis dari proses sebelumnya yang masih berupa konsep dilakukan pembuatan atau merealisasikan produk. Tahapan pembuatan media meliputi:</w:t>
      </w:r>
    </w:p>
    <w:p w14:paraId="284D7EDC" w14:textId="239CBBE5" w:rsidR="0034429A" w:rsidRPr="001B4700" w:rsidRDefault="003C4403">
      <w:pPr>
        <w:pStyle w:val="ListParagraph"/>
        <w:numPr>
          <w:ilvl w:val="0"/>
          <w:numId w:val="13"/>
        </w:numPr>
        <w:spacing w:after="0"/>
        <w:ind w:left="993" w:hanging="426"/>
        <w:rPr>
          <w:szCs w:val="24"/>
        </w:rPr>
        <w:pPrChange w:id="2190" w:author="Muhammad Subarkah" w:date="2024-12-10T23:24:00Z" w16du:dateUtc="2024-12-10T16:24:00Z">
          <w:pPr>
            <w:pStyle w:val="ListParagraph"/>
            <w:numPr>
              <w:numId w:val="13"/>
            </w:numPr>
            <w:spacing w:after="0"/>
            <w:ind w:left="1560" w:hanging="425"/>
          </w:pPr>
        </w:pPrChange>
      </w:pPr>
      <w:commentRangeStart w:id="2191"/>
      <w:r w:rsidRPr="001B4700">
        <w:rPr>
          <w:szCs w:val="24"/>
        </w:rPr>
        <w:t xml:space="preserve">Pembuatan </w:t>
      </w:r>
      <w:proofErr w:type="spellStart"/>
      <w:r w:rsidRPr="006D5E1B">
        <w:rPr>
          <w:i/>
          <w:iCs/>
          <w:szCs w:val="24"/>
        </w:rPr>
        <w:t>hardware</w:t>
      </w:r>
      <w:proofErr w:type="spellEnd"/>
      <w:r w:rsidRPr="001B4700">
        <w:rPr>
          <w:szCs w:val="24"/>
        </w:rPr>
        <w:t xml:space="preserve"> atau media pembelajaran robot</w:t>
      </w:r>
      <w:ins w:id="2192" w:author="Muhammad Subarkah" w:date="2024-12-09T15:55:00Z" w16du:dateUtc="2024-12-09T08:55:00Z">
        <w:r w:rsidR="00163A10">
          <w:rPr>
            <w:szCs w:val="24"/>
          </w:rPr>
          <w:t xml:space="preserve"> mat</w:t>
        </w:r>
      </w:ins>
      <w:ins w:id="2193" w:author="Muhammad Subarkah" w:date="2024-12-09T15:56:00Z" w16du:dateUtc="2024-12-09T08:56:00Z">
        <w:r w:rsidR="00163A10">
          <w:rPr>
            <w:szCs w:val="24"/>
          </w:rPr>
          <w:t>a k</w:t>
        </w:r>
        <w:r w:rsidR="00163A10" w:rsidRPr="00163A10">
          <w:rPr>
            <w:szCs w:val="24"/>
          </w:rPr>
          <w:t>u</w:t>
        </w:r>
        <w:r w:rsidR="00163A10">
          <w:rPr>
            <w:szCs w:val="24"/>
          </w:rPr>
          <w:t>liah praktik</w:t>
        </w:r>
        <w:r w:rsidR="00AE4C41">
          <w:rPr>
            <w:szCs w:val="24"/>
          </w:rPr>
          <w:t xml:space="preserve"> robotika</w:t>
        </w:r>
      </w:ins>
      <w:del w:id="2194" w:author="Muhammad Subarkah" w:date="2024-12-09T15:56:00Z" w16du:dateUtc="2024-12-09T08:56:00Z">
        <w:r w:rsidRPr="001B4700" w:rsidDel="00EA7350">
          <w:rPr>
            <w:szCs w:val="24"/>
          </w:rPr>
          <w:delText xml:space="preserve"> yang</w:delText>
        </w:r>
      </w:del>
      <w:r w:rsidRPr="001B4700">
        <w:rPr>
          <w:szCs w:val="24"/>
        </w:rPr>
        <w:t xml:space="preserve"> meliputi pembuatan kerangka robot, pemasangan komponen </w:t>
      </w:r>
      <w:proofErr w:type="spellStart"/>
      <w:r w:rsidRPr="001B4700">
        <w:rPr>
          <w:szCs w:val="24"/>
        </w:rPr>
        <w:t>aktuator</w:t>
      </w:r>
      <w:proofErr w:type="spellEnd"/>
      <w:ins w:id="2195" w:author="Muhammad Subarkah" w:date="2024-12-09T15:54:00Z" w16du:dateUtc="2024-12-09T08:54:00Z">
        <w:r w:rsidR="00F213C8">
          <w:rPr>
            <w:szCs w:val="24"/>
          </w:rPr>
          <w:t xml:space="preserve"> (motor dc, motor </w:t>
        </w:r>
        <w:proofErr w:type="spellStart"/>
        <w:r w:rsidR="00F213C8">
          <w:rPr>
            <w:szCs w:val="24"/>
          </w:rPr>
          <w:t>servo</w:t>
        </w:r>
        <w:proofErr w:type="spellEnd"/>
        <w:r w:rsidR="00F213C8">
          <w:rPr>
            <w:szCs w:val="24"/>
          </w:rPr>
          <w:t>)</w:t>
        </w:r>
      </w:ins>
      <w:r w:rsidRPr="001B4700">
        <w:rPr>
          <w:szCs w:val="24"/>
        </w:rPr>
        <w:t>, pemasangan komponen elektronik termasuk pemasangan sensor</w:t>
      </w:r>
      <w:ins w:id="2196" w:author="Muhammad Subarkah" w:date="2024-12-09T15:54:00Z" w16du:dateUtc="2024-12-09T08:54:00Z">
        <w:r w:rsidR="00740C88">
          <w:rPr>
            <w:szCs w:val="24"/>
          </w:rPr>
          <w:t xml:space="preserve"> (sensor IM</w:t>
        </w:r>
        <w:r w:rsidR="00740C88" w:rsidRPr="00BB31F2">
          <w:rPr>
            <w:szCs w:val="24"/>
          </w:rPr>
          <w:t>U</w:t>
        </w:r>
        <w:r w:rsidR="00740C88">
          <w:rPr>
            <w:szCs w:val="24"/>
          </w:rPr>
          <w:t xml:space="preserve">, sensor kompas, sensor </w:t>
        </w:r>
        <w:r w:rsidR="00740C88" w:rsidRPr="00BB31F2">
          <w:rPr>
            <w:szCs w:val="24"/>
          </w:rPr>
          <w:t>u</w:t>
        </w:r>
        <w:r w:rsidR="00740C88">
          <w:rPr>
            <w:szCs w:val="24"/>
          </w:rPr>
          <w:t>ltrasonik)</w:t>
        </w:r>
      </w:ins>
      <w:r w:rsidR="00ED39DF" w:rsidRPr="001B4700">
        <w:rPr>
          <w:szCs w:val="24"/>
        </w:rPr>
        <w:t xml:space="preserve"> yang digunakan sebagai sumber </w:t>
      </w:r>
      <w:proofErr w:type="spellStart"/>
      <w:r w:rsidR="00ED39DF" w:rsidRPr="00571604">
        <w:rPr>
          <w:i/>
          <w:iCs/>
          <w:szCs w:val="24"/>
        </w:rPr>
        <w:t>input</w:t>
      </w:r>
      <w:proofErr w:type="spellEnd"/>
      <w:r w:rsidR="00ED39DF" w:rsidRPr="001B4700">
        <w:rPr>
          <w:szCs w:val="24"/>
        </w:rPr>
        <w:t xml:space="preserve"> nilai sudut putar/rotasi robot</w:t>
      </w:r>
      <w:r w:rsidRPr="001B4700">
        <w:rPr>
          <w:szCs w:val="24"/>
        </w:rPr>
        <w:t>.</w:t>
      </w:r>
    </w:p>
    <w:p w14:paraId="655A0E7B" w14:textId="7D5969CD" w:rsidR="00ED39DF" w:rsidRPr="001B4700" w:rsidRDefault="00045AC8">
      <w:pPr>
        <w:pStyle w:val="ListParagraph"/>
        <w:numPr>
          <w:ilvl w:val="0"/>
          <w:numId w:val="13"/>
        </w:numPr>
        <w:spacing w:after="0"/>
        <w:ind w:left="993" w:hanging="426"/>
        <w:rPr>
          <w:szCs w:val="24"/>
        </w:rPr>
        <w:pPrChange w:id="2197" w:author="Muhammad Subarkah" w:date="2024-12-10T23:24:00Z" w16du:dateUtc="2024-12-10T16:24:00Z">
          <w:pPr>
            <w:pStyle w:val="ListParagraph"/>
            <w:numPr>
              <w:numId w:val="13"/>
            </w:numPr>
            <w:spacing w:after="0"/>
            <w:ind w:left="1560" w:hanging="425"/>
          </w:pPr>
        </w:pPrChange>
      </w:pPr>
      <w:r w:rsidRPr="001B4700">
        <w:rPr>
          <w:szCs w:val="24"/>
        </w:rPr>
        <w:t xml:space="preserve">Memastikan komponen kerangka, </w:t>
      </w:r>
      <w:proofErr w:type="spellStart"/>
      <w:r w:rsidRPr="001B4700">
        <w:rPr>
          <w:szCs w:val="24"/>
        </w:rPr>
        <w:t>aktuator</w:t>
      </w:r>
      <w:proofErr w:type="spellEnd"/>
      <w:ins w:id="2198" w:author="Muhammad Subarkah" w:date="2024-12-09T15:50:00Z" w16du:dateUtc="2024-12-09T08:50:00Z">
        <w:r w:rsidR="006E4B64">
          <w:rPr>
            <w:szCs w:val="24"/>
          </w:rPr>
          <w:t xml:space="preserve"> (motor </w:t>
        </w:r>
        <w:proofErr w:type="spellStart"/>
        <w:r w:rsidR="006E4B64">
          <w:rPr>
            <w:szCs w:val="24"/>
          </w:rPr>
          <w:t>servo</w:t>
        </w:r>
        <w:proofErr w:type="spellEnd"/>
        <w:r w:rsidR="006E4B64">
          <w:rPr>
            <w:szCs w:val="24"/>
          </w:rPr>
          <w:t>, motor dc</w:t>
        </w:r>
        <w:r w:rsidR="00A7797E">
          <w:rPr>
            <w:szCs w:val="24"/>
          </w:rPr>
          <w:t>),</w:t>
        </w:r>
      </w:ins>
      <w:ins w:id="2199" w:author="Muhammad Subarkah" w:date="2024-12-09T15:51:00Z" w16du:dateUtc="2024-12-09T08:51:00Z">
        <w:r w:rsidR="00A7797E">
          <w:rPr>
            <w:szCs w:val="24"/>
          </w:rPr>
          <w:t xml:space="preserve"> perangkat </w:t>
        </w:r>
        <w:proofErr w:type="spellStart"/>
        <w:r w:rsidR="00A7797E">
          <w:rPr>
            <w:szCs w:val="24"/>
          </w:rPr>
          <w:t>inp</w:t>
        </w:r>
        <w:r w:rsidR="00A7797E" w:rsidRPr="00A7797E">
          <w:rPr>
            <w:szCs w:val="24"/>
          </w:rPr>
          <w:t>u</w:t>
        </w:r>
        <w:r w:rsidR="00A7797E">
          <w:rPr>
            <w:szCs w:val="24"/>
          </w:rPr>
          <w:t>tan</w:t>
        </w:r>
        <w:proofErr w:type="spellEnd"/>
        <w:r w:rsidR="00A7797E">
          <w:rPr>
            <w:szCs w:val="24"/>
          </w:rPr>
          <w:t xml:space="preserve"> (sensor IM</w:t>
        </w:r>
        <w:r w:rsidR="00A7797E" w:rsidRPr="00A7797E">
          <w:rPr>
            <w:szCs w:val="24"/>
          </w:rPr>
          <w:t>U</w:t>
        </w:r>
        <w:r w:rsidR="00A7797E">
          <w:rPr>
            <w:szCs w:val="24"/>
          </w:rPr>
          <w:t xml:space="preserve">, sensor </w:t>
        </w:r>
        <w:r w:rsidR="00A7797E" w:rsidRPr="00A7797E">
          <w:rPr>
            <w:szCs w:val="24"/>
          </w:rPr>
          <w:t>u</w:t>
        </w:r>
        <w:r w:rsidR="00A7797E">
          <w:rPr>
            <w:szCs w:val="24"/>
          </w:rPr>
          <w:t>ltrasonik, sensor kompas)</w:t>
        </w:r>
      </w:ins>
      <w:ins w:id="2200" w:author="Muhammad Subarkah" w:date="2024-12-09T15:52:00Z" w16du:dateUtc="2024-12-09T08:52:00Z">
        <w:r w:rsidR="003D272C">
          <w:rPr>
            <w:szCs w:val="24"/>
          </w:rPr>
          <w:t xml:space="preserve">, </w:t>
        </w:r>
        <w:proofErr w:type="spellStart"/>
        <w:r w:rsidR="003D272C" w:rsidRPr="003D272C">
          <w:rPr>
            <w:i/>
            <w:iCs/>
            <w:szCs w:val="24"/>
            <w:rPrChange w:id="2201" w:author="Muhammad Subarkah" w:date="2024-12-09T15:52:00Z" w16du:dateUtc="2024-12-09T08:52:00Z">
              <w:rPr>
                <w:szCs w:val="24"/>
              </w:rPr>
            </w:rPrChange>
          </w:rPr>
          <w:t>lcd</w:t>
        </w:r>
        <w:proofErr w:type="spellEnd"/>
        <w:r w:rsidR="003D272C" w:rsidRPr="003D272C">
          <w:rPr>
            <w:i/>
            <w:iCs/>
            <w:szCs w:val="24"/>
            <w:rPrChange w:id="2202" w:author="Muhammad Subarkah" w:date="2024-12-09T15:52:00Z" w16du:dateUtc="2024-12-09T08:52:00Z">
              <w:rPr>
                <w:szCs w:val="24"/>
              </w:rPr>
            </w:rPrChange>
          </w:rPr>
          <w:t xml:space="preserve">, </w:t>
        </w:r>
        <w:proofErr w:type="spellStart"/>
        <w:r w:rsidR="003D272C" w:rsidRPr="003D272C">
          <w:rPr>
            <w:i/>
            <w:iCs/>
            <w:szCs w:val="24"/>
            <w:rPrChange w:id="2203" w:author="Muhammad Subarkah" w:date="2024-12-09T15:52:00Z" w16du:dateUtc="2024-12-09T08:52:00Z">
              <w:rPr>
                <w:szCs w:val="24"/>
              </w:rPr>
            </w:rPrChange>
          </w:rPr>
          <w:t>pushbutton</w:t>
        </w:r>
      </w:ins>
      <w:proofErr w:type="spellEnd"/>
      <w:ins w:id="2204" w:author="Muhammad Subarkah" w:date="2024-12-09T15:51:00Z" w16du:dateUtc="2024-12-09T08:51:00Z">
        <w:r w:rsidR="00A7797E">
          <w:rPr>
            <w:szCs w:val="24"/>
          </w:rPr>
          <w:t xml:space="preserve"> </w:t>
        </w:r>
      </w:ins>
      <w:r w:rsidRPr="001B4700">
        <w:rPr>
          <w:szCs w:val="24"/>
        </w:rPr>
        <w:t>dan elektronik lainnya berfungsi dengan baik.</w:t>
      </w:r>
    </w:p>
    <w:p w14:paraId="5ACB3140" w14:textId="6E7E6F89" w:rsidR="008A6BDB" w:rsidRPr="001B4700" w:rsidRDefault="00045AC8">
      <w:pPr>
        <w:pStyle w:val="ListParagraph"/>
        <w:numPr>
          <w:ilvl w:val="0"/>
          <w:numId w:val="13"/>
        </w:numPr>
        <w:spacing w:after="0"/>
        <w:ind w:left="993" w:hanging="426"/>
        <w:rPr>
          <w:szCs w:val="24"/>
        </w:rPr>
        <w:pPrChange w:id="2205" w:author="Muhammad Subarkah" w:date="2024-12-10T23:24:00Z" w16du:dateUtc="2024-12-10T16:24:00Z">
          <w:pPr>
            <w:pStyle w:val="ListParagraph"/>
            <w:numPr>
              <w:numId w:val="13"/>
            </w:numPr>
            <w:spacing w:after="0"/>
            <w:ind w:left="1560" w:hanging="425"/>
          </w:pPr>
        </w:pPrChange>
      </w:pPr>
      <w:r w:rsidRPr="001B4700">
        <w:rPr>
          <w:szCs w:val="24"/>
        </w:rPr>
        <w:t xml:space="preserve">Pembuatan </w:t>
      </w:r>
      <w:proofErr w:type="spellStart"/>
      <w:r w:rsidRPr="006D5E1B">
        <w:rPr>
          <w:i/>
          <w:iCs/>
          <w:szCs w:val="24"/>
        </w:rPr>
        <w:t>labsheet</w:t>
      </w:r>
      <w:proofErr w:type="spellEnd"/>
      <w:r w:rsidRPr="001B4700">
        <w:rPr>
          <w:szCs w:val="24"/>
        </w:rPr>
        <w:t xml:space="preserve"> dan </w:t>
      </w:r>
      <w:ins w:id="2206" w:author="Muhammad Subarkah" w:date="2024-12-09T15:48:00Z" w16du:dateUtc="2024-12-09T08:48:00Z">
        <w:r w:rsidR="00F10C04">
          <w:rPr>
            <w:szCs w:val="24"/>
          </w:rPr>
          <w:t>mod</w:t>
        </w:r>
        <w:r w:rsidR="00F10C04" w:rsidRPr="00F10C04">
          <w:rPr>
            <w:szCs w:val="24"/>
          </w:rPr>
          <w:t>u</w:t>
        </w:r>
        <w:r w:rsidR="00F10C04">
          <w:rPr>
            <w:szCs w:val="24"/>
          </w:rPr>
          <w:t>l pendamping pembelajaran praktik robotika mengenai sensor navigasi IM</w:t>
        </w:r>
        <w:r w:rsidR="00F10C04" w:rsidRPr="00F10C04">
          <w:rPr>
            <w:szCs w:val="24"/>
          </w:rPr>
          <w:t>U</w:t>
        </w:r>
        <w:r w:rsidR="00794E31">
          <w:rPr>
            <w:szCs w:val="24"/>
          </w:rPr>
          <w:t xml:space="preserve">, </w:t>
        </w:r>
      </w:ins>
      <w:r w:rsidR="00E83DA2" w:rsidRPr="001B4700">
        <w:rPr>
          <w:szCs w:val="24"/>
        </w:rPr>
        <w:t xml:space="preserve">sehingga </w:t>
      </w:r>
      <w:r w:rsidRPr="001B4700">
        <w:rPr>
          <w:szCs w:val="24"/>
        </w:rPr>
        <w:t xml:space="preserve">mahasiswa </w:t>
      </w:r>
      <w:r w:rsidR="00E83DA2" w:rsidRPr="001B4700">
        <w:rPr>
          <w:szCs w:val="24"/>
        </w:rPr>
        <w:t xml:space="preserve">lebih mudah </w:t>
      </w:r>
      <w:del w:id="2207" w:author="Muhammad Subarkah" w:date="2024-12-09T15:49:00Z" w16du:dateUtc="2024-12-09T08:49:00Z">
        <w:r w:rsidR="00E83DA2" w:rsidRPr="001B4700" w:rsidDel="00162AEB">
          <w:rPr>
            <w:szCs w:val="24"/>
          </w:rPr>
          <w:delText xml:space="preserve">dalam </w:delText>
        </w:r>
      </w:del>
      <w:r w:rsidRPr="001B4700">
        <w:rPr>
          <w:szCs w:val="24"/>
        </w:rPr>
        <w:t xml:space="preserve">memahami </w:t>
      </w:r>
      <w:r w:rsidR="00E83DA2" w:rsidRPr="001B4700">
        <w:rPr>
          <w:szCs w:val="24"/>
        </w:rPr>
        <w:t xml:space="preserve">materi </w:t>
      </w:r>
      <w:del w:id="2208" w:author="Muhammad Subarkah" w:date="2024-12-09T15:56:00Z" w16du:dateUtc="2024-12-09T08:56:00Z">
        <w:r w:rsidR="00E83DA2" w:rsidRPr="001B4700" w:rsidDel="00A62D74">
          <w:rPr>
            <w:szCs w:val="24"/>
          </w:rPr>
          <w:delText xml:space="preserve">dan </w:delText>
        </w:r>
      </w:del>
      <w:ins w:id="2209" w:author="Muhammad Subarkah" w:date="2024-12-09T15:56:00Z" w16du:dateUtc="2024-12-09T08:56:00Z">
        <w:r w:rsidR="00A62D74">
          <w:rPr>
            <w:szCs w:val="24"/>
          </w:rPr>
          <w:t>serta</w:t>
        </w:r>
        <w:r w:rsidR="00A62D74" w:rsidRPr="001B4700">
          <w:rPr>
            <w:szCs w:val="24"/>
          </w:rPr>
          <w:t xml:space="preserve"> </w:t>
        </w:r>
      </w:ins>
      <w:r w:rsidR="00E83DA2" w:rsidRPr="001B4700">
        <w:rPr>
          <w:szCs w:val="24"/>
        </w:rPr>
        <w:t>langkah pengoperasian media pembelajaran</w:t>
      </w:r>
      <w:ins w:id="2210" w:author="Muhammad Subarkah" w:date="2024-12-09T15:49:00Z" w16du:dateUtc="2024-12-09T08:49:00Z">
        <w:r w:rsidR="00715B32">
          <w:rPr>
            <w:szCs w:val="24"/>
          </w:rPr>
          <w:t xml:space="preserve"> praktik robotika yang dikembangkan</w:t>
        </w:r>
      </w:ins>
      <w:r w:rsidRPr="001B4700">
        <w:rPr>
          <w:szCs w:val="24"/>
        </w:rPr>
        <w:t>.</w:t>
      </w:r>
    </w:p>
    <w:p w14:paraId="0ED61A17" w14:textId="3BC4FC2C" w:rsidR="008A6BDB" w:rsidRPr="001B4700" w:rsidRDefault="008A6BDB">
      <w:pPr>
        <w:pStyle w:val="ListParagraph"/>
        <w:numPr>
          <w:ilvl w:val="0"/>
          <w:numId w:val="13"/>
        </w:numPr>
        <w:spacing w:after="0"/>
        <w:ind w:left="993" w:hanging="426"/>
        <w:rPr>
          <w:szCs w:val="24"/>
        </w:rPr>
        <w:pPrChange w:id="2211" w:author="Muhammad Subarkah" w:date="2024-12-10T23:24:00Z" w16du:dateUtc="2024-12-10T16:24:00Z">
          <w:pPr>
            <w:pStyle w:val="ListParagraph"/>
            <w:numPr>
              <w:numId w:val="13"/>
            </w:numPr>
            <w:spacing w:after="0"/>
            <w:ind w:left="1560" w:hanging="425"/>
          </w:pPr>
        </w:pPrChange>
      </w:pPr>
      <w:r w:rsidRPr="001B4700">
        <w:rPr>
          <w:szCs w:val="24"/>
        </w:rPr>
        <w:t>Melakukan perbaikan apabila terdapat saran dan/atau masukan dari ahli materi dan ahli media</w:t>
      </w:r>
      <w:r w:rsidR="00CB48FF" w:rsidRPr="001B4700">
        <w:rPr>
          <w:szCs w:val="24"/>
        </w:rPr>
        <w:t xml:space="preserve"> </w:t>
      </w:r>
      <w:ins w:id="2212" w:author="Muhammad Subarkah" w:date="2024-12-09T15:45:00Z" w16du:dateUtc="2024-12-09T08:45:00Z">
        <w:r w:rsidR="007252AC">
          <w:rPr>
            <w:szCs w:val="24"/>
          </w:rPr>
          <w:t xml:space="preserve">setelah </w:t>
        </w:r>
      </w:ins>
      <w:ins w:id="2213" w:author="Muhammad Subarkah" w:date="2024-12-09T15:47:00Z" w16du:dateUtc="2024-12-09T08:47:00Z">
        <w:r w:rsidR="006B1AFC">
          <w:rPr>
            <w:szCs w:val="24"/>
          </w:rPr>
          <w:t>di</w:t>
        </w:r>
        <w:r w:rsidR="006B1AFC" w:rsidRPr="006B1AFC">
          <w:rPr>
            <w:szCs w:val="24"/>
          </w:rPr>
          <w:t>u</w:t>
        </w:r>
        <w:r w:rsidR="006B1AFC">
          <w:rPr>
            <w:szCs w:val="24"/>
          </w:rPr>
          <w:t xml:space="preserve">jikan pada langkah </w:t>
        </w:r>
        <w:proofErr w:type="spellStart"/>
        <w:r w:rsidR="006B1AFC">
          <w:rPr>
            <w:i/>
            <w:iCs/>
            <w:szCs w:val="24"/>
          </w:rPr>
          <w:t>implementation</w:t>
        </w:r>
      </w:ins>
      <w:proofErr w:type="spellEnd"/>
      <w:r w:rsidRPr="001B4700">
        <w:rPr>
          <w:szCs w:val="24"/>
        </w:rPr>
        <w:t>.</w:t>
      </w:r>
      <w:commentRangeEnd w:id="2191"/>
      <w:r w:rsidR="00E43030">
        <w:rPr>
          <w:rStyle w:val="CommentReference"/>
        </w:rPr>
        <w:commentReference w:id="2191"/>
      </w:r>
    </w:p>
    <w:p w14:paraId="277D6C6F" w14:textId="253195BA" w:rsidR="00056AEE" w:rsidRPr="001B4700" w:rsidRDefault="006B0384">
      <w:pPr>
        <w:pStyle w:val="Heading3"/>
        <w:numPr>
          <w:ilvl w:val="2"/>
          <w:numId w:val="68"/>
        </w:numPr>
        <w:ind w:left="1134" w:hanging="567"/>
        <w:pPrChange w:id="2214" w:author="Muhammad Subarkah" w:date="2024-12-11T01:54:00Z" w16du:dateUtc="2024-12-10T18:54:00Z">
          <w:pPr>
            <w:pStyle w:val="ListParagraph"/>
            <w:numPr>
              <w:numId w:val="11"/>
            </w:numPr>
            <w:spacing w:after="0"/>
            <w:ind w:left="1134" w:hanging="425"/>
          </w:pPr>
        </w:pPrChange>
      </w:pPr>
      <w:bookmarkStart w:id="2215" w:name="_Toc184828329"/>
      <w:proofErr w:type="spellStart"/>
      <w:r w:rsidRPr="00F14901">
        <w:rPr>
          <w:i/>
          <w:iCs/>
          <w:rPrChange w:id="2216" w:author="Muhammad Subarkah" w:date="2024-12-11T16:56:00Z" w16du:dateUtc="2024-12-11T09:56:00Z">
            <w:rPr/>
          </w:rPrChange>
        </w:rPr>
        <w:t>Implementation</w:t>
      </w:r>
      <w:proofErr w:type="spellEnd"/>
      <w:r w:rsidRPr="001B4700">
        <w:t xml:space="preserve"> (</w:t>
      </w:r>
      <w:r w:rsidRPr="002E3EBC">
        <w:t>penerapan</w:t>
      </w:r>
      <w:r w:rsidRPr="001B4700">
        <w:t>)</w:t>
      </w:r>
      <w:bookmarkEnd w:id="2215"/>
    </w:p>
    <w:p w14:paraId="0D5D9EAA" w14:textId="63D5C3AC" w:rsidR="000424DF" w:rsidRPr="001B4700" w:rsidRDefault="00416AAF">
      <w:pPr>
        <w:pStyle w:val="H2Paragh"/>
        <w:pPrChange w:id="2217" w:author="Muhammad Subarkah" w:date="2024-12-10T23:24:00Z" w16du:dateUtc="2024-12-10T16:24:00Z">
          <w:pPr>
            <w:pStyle w:val="ListParagraph"/>
            <w:spacing w:after="0"/>
            <w:ind w:left="1134" w:firstLine="426"/>
          </w:pPr>
        </w:pPrChange>
      </w:pPr>
      <w:r w:rsidRPr="00416AAF">
        <w:t xml:space="preserve">Tahap implementasi dilakukan setelah media pembelajaran sepenuhnya dikembangkan. Tahap ini melibatkan penerapan alat pembelajaran dalam konteks pendidikan nyata untuk mengevaluasi kepraktisan dan </w:t>
      </w:r>
      <w:r w:rsidRPr="00416AAF">
        <w:lastRenderedPageBreak/>
        <w:t xml:space="preserve">efektivitasnya. Dalam penelitian ini, media pembelajaran yang diimplementasikan terdiri dari </w:t>
      </w:r>
      <w:proofErr w:type="spellStart"/>
      <w:r w:rsidRPr="004E46E6">
        <w:rPr>
          <w:i/>
          <w:iCs/>
        </w:rPr>
        <w:t>Inertial</w:t>
      </w:r>
      <w:proofErr w:type="spellEnd"/>
      <w:r w:rsidRPr="004E46E6">
        <w:rPr>
          <w:i/>
          <w:iCs/>
        </w:rPr>
        <w:t xml:space="preserve"> </w:t>
      </w:r>
      <w:proofErr w:type="spellStart"/>
      <w:r w:rsidRPr="004E46E6">
        <w:rPr>
          <w:i/>
          <w:iCs/>
        </w:rPr>
        <w:t>Measurement</w:t>
      </w:r>
      <w:proofErr w:type="spellEnd"/>
      <w:r w:rsidRPr="004E46E6">
        <w:rPr>
          <w:i/>
          <w:iCs/>
        </w:rPr>
        <w:t xml:space="preserve"> Unit</w:t>
      </w:r>
      <w:r w:rsidRPr="00416AAF">
        <w:t xml:space="preserve"> (IMU) untuk mengukur sudut rotasi robot. Implementasi dilakukan dalam program Pendidikan Teknik Mekatronika di Universitas Negeri Yogyakarta. Sebelum implementasi, mahasiswa diberikan modul dan lembar lab untuk membimbing proses pembelajaran mereka. Peneliti kemudian mendemonstrasikan cara penggunaan media pembelajaran dengan benar. Setelah demonstrasi, mahasiswa diundang untuk menilai alat tersebut, dan umpan balik mereka dikumpulkan untuk memberikan informasi dalam penyempurnaan lebih lanjut media pembelajaran </w:t>
      </w:r>
      <w:commentRangeStart w:id="2218"/>
      <w:del w:id="2219" w:author="Muhammad Subarkah" w:date="2024-12-09T15:38:00Z" w16du:dateUtc="2024-12-09T08:38:00Z">
        <w:r w:rsidRPr="00416AAF" w:rsidDel="00E64DA0">
          <w:delText>tersebut</w:delText>
        </w:r>
        <w:commentRangeEnd w:id="2218"/>
        <w:r w:rsidR="00E43030" w:rsidDel="00E64DA0">
          <w:rPr>
            <w:rStyle w:val="CommentReference"/>
          </w:rPr>
          <w:commentReference w:id="2218"/>
        </w:r>
      </w:del>
      <w:ins w:id="2220" w:author="Muhammad Subarkah" w:date="2024-12-09T15:38:00Z" w16du:dateUtc="2024-12-09T08:38:00Z">
        <w:r w:rsidR="00E64DA0">
          <w:t>mata k</w:t>
        </w:r>
        <w:r w:rsidR="00E64DA0" w:rsidRPr="00E64DA0">
          <w:t>u</w:t>
        </w:r>
        <w:r w:rsidR="00E64DA0">
          <w:t>liah praktik robotika</w:t>
        </w:r>
      </w:ins>
      <w:r w:rsidRPr="00416AAF">
        <w:t>.</w:t>
      </w:r>
    </w:p>
    <w:p w14:paraId="3C44E4BC" w14:textId="35ECDDDB" w:rsidR="00DA1E3F" w:rsidRPr="001B4700" w:rsidRDefault="006B0384">
      <w:pPr>
        <w:pStyle w:val="Heading3"/>
        <w:numPr>
          <w:ilvl w:val="2"/>
          <w:numId w:val="68"/>
        </w:numPr>
        <w:ind w:left="1134" w:hanging="567"/>
        <w:pPrChange w:id="2221" w:author="Muhammad Subarkah" w:date="2024-12-11T01:54:00Z" w16du:dateUtc="2024-12-10T18:54:00Z">
          <w:pPr>
            <w:pStyle w:val="ListParagraph"/>
            <w:numPr>
              <w:numId w:val="11"/>
            </w:numPr>
            <w:spacing w:after="0"/>
            <w:ind w:left="1134" w:hanging="425"/>
          </w:pPr>
        </w:pPrChange>
      </w:pPr>
      <w:bookmarkStart w:id="2222" w:name="_Toc184828330"/>
      <w:proofErr w:type="spellStart"/>
      <w:r w:rsidRPr="001B4700">
        <w:rPr>
          <w:i/>
          <w:iCs/>
        </w:rPr>
        <w:t>Evaluation</w:t>
      </w:r>
      <w:proofErr w:type="spellEnd"/>
      <w:r w:rsidRPr="001B4700">
        <w:t xml:space="preserve"> (evaluasi)</w:t>
      </w:r>
      <w:bookmarkEnd w:id="2222"/>
    </w:p>
    <w:p w14:paraId="66E0D141" w14:textId="17A63E64" w:rsidR="003A4B8B" w:rsidRPr="001B4700" w:rsidDel="006D6DFA" w:rsidRDefault="003A4B8B">
      <w:pPr>
        <w:pStyle w:val="H2Paragh"/>
        <w:rPr>
          <w:del w:id="2223" w:author="Muhammad Subarkah" w:date="2024-12-10T23:25:00Z" w16du:dateUtc="2024-12-10T16:25:00Z"/>
        </w:rPr>
        <w:pPrChange w:id="2224" w:author="Muhammad Subarkah" w:date="2024-12-10T23:25:00Z" w16du:dateUtc="2024-12-10T16:25:00Z">
          <w:pPr>
            <w:pStyle w:val="ListParagraph"/>
            <w:spacing w:after="0"/>
            <w:ind w:left="1134" w:firstLine="426"/>
          </w:pPr>
        </w:pPrChange>
      </w:pPr>
      <w:bookmarkStart w:id="2225" w:name="_Hlk179611234"/>
      <w:r w:rsidRPr="001B4700">
        <w:t xml:space="preserve">Tahap evaluasi </w:t>
      </w:r>
      <w:r w:rsidR="00FF1377" w:rsidRPr="001B4700">
        <w:t xml:space="preserve">merupakan tahap perbaikan dengan tujuan meningkatkan serta memperbaiki kualitas media pembelajaran </w:t>
      </w:r>
      <w:r w:rsidR="00F113AB">
        <w:t>it</w:t>
      </w:r>
      <w:r w:rsidR="00F113AB" w:rsidRPr="00F113AB">
        <w:t>u</w:t>
      </w:r>
      <w:r w:rsidR="00F113AB">
        <w:t xml:space="preserve"> sendiri, </w:t>
      </w:r>
      <w:r w:rsidR="00FF1377" w:rsidRPr="001B4700">
        <w:t>sehingga</w:t>
      </w:r>
      <w:r w:rsidR="00EE2B42">
        <w:t xml:space="preserve"> diharapkan</w:t>
      </w:r>
      <w:r w:rsidR="00FF1377" w:rsidRPr="001B4700">
        <w:t xml:space="preserve"> media pembelajaran yang dikembangkan siap digunak</w:t>
      </w:r>
      <w:bookmarkStart w:id="2226" w:name="OLE_LINK53"/>
      <w:r w:rsidR="00FF1377" w:rsidRPr="001B4700">
        <w:t>a</w:t>
      </w:r>
      <w:bookmarkEnd w:id="2226"/>
      <w:r w:rsidR="00FF1377" w:rsidRPr="001B4700">
        <w:t xml:space="preserve">n. </w:t>
      </w:r>
      <w:r w:rsidR="004F7844">
        <w:t>Tahap</w:t>
      </w:r>
      <w:r w:rsidR="00E67CFB" w:rsidRPr="001B4700">
        <w:t xml:space="preserve"> ini </w:t>
      </w:r>
      <w:r w:rsidRPr="001B4700">
        <w:t>dilakukan setelah memperoleh saran dan masukan</w:t>
      </w:r>
      <w:r w:rsidR="0066705A" w:rsidRPr="001B4700">
        <w:t xml:space="preserve"> sesuai dengan proses yang berlangsung. Proses desain dan evaluasi mendapatkan masukan dari dosen pembimbing skripsi. Untuk proses pengembangan atau </w:t>
      </w:r>
      <w:proofErr w:type="spellStart"/>
      <w:r w:rsidR="0066705A" w:rsidRPr="006D5E1B">
        <w:rPr>
          <w:i/>
          <w:iCs/>
        </w:rPr>
        <w:t>development</w:t>
      </w:r>
      <w:proofErr w:type="spellEnd"/>
      <w:r w:rsidR="0066705A" w:rsidRPr="001B4700">
        <w:t xml:space="preserve"> masukan didapatkan dari ahli media. Sedangkan pada saat implementasi, masukan didapat</w:t>
      </w:r>
      <w:r w:rsidRPr="001B4700">
        <w:t xml:space="preserve"> dari pengguna</w:t>
      </w:r>
      <w:r w:rsidR="00C47B21" w:rsidRPr="001B4700">
        <w:t xml:space="preserve"> atau </w:t>
      </w:r>
      <w:r w:rsidR="006D5E1B" w:rsidRPr="001B4700">
        <w:t>mahasiswa</w:t>
      </w:r>
      <w:r w:rsidR="00C5078F" w:rsidRPr="001B4700">
        <w:t xml:space="preserve"> yang telah </w:t>
      </w:r>
      <w:r w:rsidRPr="001B4700">
        <w:t>melihat dan mencoba media pembelajaran</w:t>
      </w:r>
      <w:r w:rsidR="008352AD" w:rsidRPr="001B4700">
        <w:t xml:space="preserve"> Pengaturan Arah Sudut Putar Robot </w:t>
      </w:r>
      <w:proofErr w:type="spellStart"/>
      <w:r w:rsidR="008352AD" w:rsidRPr="006D5E1B">
        <w:rPr>
          <w:i/>
          <w:iCs/>
        </w:rPr>
        <w:t>Transporter</w:t>
      </w:r>
      <w:proofErr w:type="spellEnd"/>
      <w:r w:rsidR="008352AD" w:rsidRPr="001B4700">
        <w:t xml:space="preserve"> dengan </w:t>
      </w:r>
      <w:r w:rsidR="002F1024" w:rsidRPr="001B4700">
        <w:t xml:space="preserve">Sensor </w:t>
      </w:r>
      <w:proofErr w:type="spellStart"/>
      <w:r w:rsidR="008352AD" w:rsidRPr="001B4700">
        <w:rPr>
          <w:i/>
          <w:iCs/>
        </w:rPr>
        <w:t>Inertial</w:t>
      </w:r>
      <w:proofErr w:type="spellEnd"/>
      <w:r w:rsidR="008352AD" w:rsidRPr="001B4700">
        <w:rPr>
          <w:i/>
          <w:iCs/>
        </w:rPr>
        <w:t xml:space="preserve"> </w:t>
      </w:r>
      <w:proofErr w:type="spellStart"/>
      <w:r w:rsidR="008352AD" w:rsidRPr="001B4700">
        <w:rPr>
          <w:i/>
          <w:iCs/>
        </w:rPr>
        <w:t>Measurement</w:t>
      </w:r>
      <w:proofErr w:type="spellEnd"/>
      <w:r w:rsidR="008352AD" w:rsidRPr="001B4700">
        <w:rPr>
          <w:i/>
          <w:iCs/>
        </w:rPr>
        <w:t xml:space="preserve"> Unit</w:t>
      </w:r>
      <w:r w:rsidR="00AA714F" w:rsidRPr="001B4700">
        <w:t xml:space="preserve"> </w:t>
      </w:r>
      <w:r w:rsidRPr="001B4700">
        <w:t>yang dikembangkan</w:t>
      </w:r>
      <w:r w:rsidR="000161F8" w:rsidRPr="001B4700">
        <w:t>.</w:t>
      </w:r>
      <w:bookmarkEnd w:id="2225"/>
    </w:p>
    <w:p w14:paraId="7D0224EC" w14:textId="77777777" w:rsidR="0093686D" w:rsidRDefault="0093686D">
      <w:pPr>
        <w:pStyle w:val="H2Paragh"/>
        <w:pPrChange w:id="2227" w:author="Muhammad Subarkah" w:date="2024-12-10T23:25:00Z" w16du:dateUtc="2024-12-10T16:25:00Z">
          <w:pPr>
            <w:spacing w:line="259" w:lineRule="auto"/>
            <w:jc w:val="left"/>
          </w:pPr>
        </w:pPrChange>
      </w:pPr>
      <w:del w:id="2228" w:author="Muhammad Subarkah" w:date="2024-12-10T23:25:00Z" w16du:dateUtc="2024-12-10T16:25:00Z">
        <w:r w:rsidDel="006D6DFA">
          <w:br w:type="page"/>
        </w:r>
      </w:del>
    </w:p>
    <w:p w14:paraId="73EDD679" w14:textId="0790A6B7" w:rsidR="008A0AFB" w:rsidRPr="001B4700" w:rsidRDefault="008A0AFB">
      <w:pPr>
        <w:pStyle w:val="Heading2"/>
        <w:numPr>
          <w:ilvl w:val="4"/>
          <w:numId w:val="1"/>
        </w:numPr>
        <w:ind w:left="567" w:hanging="425"/>
        <w:pPrChange w:id="2229" w:author="Muhammad Subarkah" w:date="2024-12-10T23:26:00Z" w16du:dateUtc="2024-12-10T16:26:00Z">
          <w:pPr>
            <w:pStyle w:val="Heading2"/>
          </w:pPr>
        </w:pPrChange>
      </w:pPr>
      <w:bookmarkStart w:id="2230" w:name="_Toc184828331"/>
      <w:r w:rsidRPr="001B4700">
        <w:lastRenderedPageBreak/>
        <w:t>Desain Uji Coba Produk</w:t>
      </w:r>
      <w:bookmarkEnd w:id="2230"/>
    </w:p>
    <w:p w14:paraId="2909847E" w14:textId="14C65F55" w:rsidR="00DC799E" w:rsidRPr="00250538" w:rsidRDefault="006215A3">
      <w:pPr>
        <w:pStyle w:val="Heading3"/>
        <w:numPr>
          <w:ilvl w:val="3"/>
          <w:numId w:val="68"/>
        </w:numPr>
        <w:ind w:left="1134" w:hanging="567"/>
        <w:pPrChange w:id="2231" w:author="Muhammad Subarkah" w:date="2024-12-11T16:48:00Z" w16du:dateUtc="2024-12-11T09:48:00Z">
          <w:pPr>
            <w:pStyle w:val="ListParagraph"/>
            <w:numPr>
              <w:numId w:val="14"/>
            </w:numPr>
            <w:spacing w:after="0"/>
            <w:ind w:left="1134" w:hanging="425"/>
          </w:pPr>
        </w:pPrChange>
      </w:pPr>
      <w:bookmarkStart w:id="2232" w:name="_Toc184828332"/>
      <w:r w:rsidRPr="00250538">
        <w:t>Tempat dan Waktu Uji Coba</w:t>
      </w:r>
      <w:bookmarkEnd w:id="2232"/>
    </w:p>
    <w:p w14:paraId="28F4253B" w14:textId="7E16F591" w:rsidR="00EF46E1" w:rsidRPr="00E904AF" w:rsidRDefault="000A2BED">
      <w:pPr>
        <w:pStyle w:val="H2Paragh"/>
        <w:pPrChange w:id="2233" w:author="Muhammad Subarkah" w:date="2024-12-10T23:26:00Z" w16du:dateUtc="2024-12-10T16:26:00Z">
          <w:pPr>
            <w:pStyle w:val="ListParagraph"/>
            <w:spacing w:after="0"/>
            <w:ind w:left="1134" w:firstLine="425"/>
          </w:pPr>
        </w:pPrChange>
      </w:pPr>
      <w:r w:rsidRPr="000A2BED">
        <w:t>Penelitian ini dilakukan secara individu oleh peneliti selama dua bulan, dari Agustus hingga September 2024. Penelitian ini dilaksanakan dalam program Pendidikan Teknik Mekatronika, yang merupakan bagian dari Fakultas Teknik di Universitas Negeri Yogyakarta. Peneliti memilih lokasi ini karena relevansinya yang langsung dengan fokus penelitian, serta memberikan konteks yang mendukung untuk pengembangan dan evaluasi media pembelajaran yang sedang diteliti.</w:t>
      </w:r>
    </w:p>
    <w:p w14:paraId="4EE4F242" w14:textId="4EEFA964" w:rsidR="00DC799E" w:rsidRPr="00136BCA" w:rsidRDefault="006215A3">
      <w:pPr>
        <w:pStyle w:val="Heading3"/>
        <w:numPr>
          <w:ilvl w:val="3"/>
          <w:numId w:val="68"/>
        </w:numPr>
        <w:ind w:left="1134" w:hanging="567"/>
        <w:rPr>
          <w:rPrChange w:id="2234" w:author="Muhammad Subarkah" w:date="2024-12-10T23:26:00Z" w16du:dateUtc="2024-12-10T16:26:00Z">
            <w:rPr>
              <w:i/>
              <w:iCs/>
            </w:rPr>
          </w:rPrChange>
        </w:rPr>
        <w:pPrChange w:id="2235" w:author="Muhammad Subarkah" w:date="2024-12-11T01:54:00Z" w16du:dateUtc="2024-12-10T18:54:00Z">
          <w:pPr>
            <w:pStyle w:val="ListParagraph"/>
            <w:numPr>
              <w:numId w:val="14"/>
            </w:numPr>
            <w:spacing w:after="0"/>
            <w:ind w:left="1134" w:hanging="425"/>
          </w:pPr>
        </w:pPrChange>
      </w:pPr>
      <w:bookmarkStart w:id="2236" w:name="_Toc184828333"/>
      <w:r w:rsidRPr="00136BCA">
        <w:rPr>
          <w:rPrChange w:id="2237" w:author="Muhammad Subarkah" w:date="2024-12-10T23:26:00Z" w16du:dateUtc="2024-12-10T16:26:00Z">
            <w:rPr>
              <w:i/>
              <w:iCs/>
            </w:rPr>
          </w:rPrChange>
        </w:rPr>
        <w:t>Subjek Uji Coba</w:t>
      </w:r>
      <w:bookmarkEnd w:id="2236"/>
    </w:p>
    <w:p w14:paraId="5AF95E1C" w14:textId="3EECB7C8" w:rsidR="00DC799E" w:rsidDel="00136BCA" w:rsidRDefault="00946605">
      <w:pPr>
        <w:pStyle w:val="H2Paragh"/>
        <w:rPr>
          <w:del w:id="2238" w:author="Muhammad Subarkah" w:date="2024-12-10T23:26:00Z" w16du:dateUtc="2024-12-10T16:26:00Z"/>
        </w:rPr>
        <w:pPrChange w:id="2239" w:author="Muhammad Subarkah" w:date="2024-12-10T23:26:00Z" w16du:dateUtc="2024-12-10T16:26:00Z">
          <w:pPr>
            <w:pStyle w:val="ListParagraph"/>
            <w:spacing w:after="0"/>
            <w:ind w:left="1134" w:firstLine="425"/>
          </w:pPr>
        </w:pPrChange>
      </w:pPr>
      <w:r w:rsidRPr="00946605">
        <w:t xml:space="preserve">Peserta </w:t>
      </w:r>
      <w:r w:rsidR="00154579" w:rsidRPr="00154579">
        <w:t>u</w:t>
      </w:r>
      <w:r w:rsidR="00154579">
        <w:t>nt</w:t>
      </w:r>
      <w:r w:rsidR="00154579" w:rsidRPr="00154579">
        <w:t>u</w:t>
      </w:r>
      <w:r w:rsidR="00154579">
        <w:t xml:space="preserve">k </w:t>
      </w:r>
      <w:r w:rsidRPr="00946605">
        <w:t xml:space="preserve">penelitian </w:t>
      </w:r>
      <w:r w:rsidR="00154579">
        <w:t xml:space="preserve">kali </w:t>
      </w:r>
      <w:r w:rsidRPr="00946605">
        <w:t>ini terdiri dari mahasiswa</w:t>
      </w:r>
      <w:r w:rsidR="00F610F2">
        <w:t xml:space="preserve"> Prodi</w:t>
      </w:r>
      <w:r w:rsidRPr="00946605">
        <w:t xml:space="preserve"> Pendidikan Teknik Mekatronika di Universitas Negeri Yogyakarta yang saat ini terdaftar dalam atau telah menyelesaikan mata kuliah Praktik Robotika. Pemilihan ini signifikan karena</w:t>
      </w:r>
      <w:r w:rsidR="00D81C4E">
        <w:t xml:space="preserve"> peserta</w:t>
      </w:r>
      <w:r w:rsidRPr="00946605">
        <w:t xml:space="preserve"> tersebut memiliki pengalaman langsung dengan materi robotika, yang sangat relevan dengan fokus penelitian. Selain itu, penelitian ini juga melibatkan dosen dari </w:t>
      </w:r>
      <w:r w:rsidR="00BE5A27">
        <w:t>Departemen</w:t>
      </w:r>
      <w:r w:rsidRPr="00946605">
        <w:t xml:space="preserve"> Pendidikan Teknik Elektro yang memiliki keahlian dalam materi dan media pembelajaran yang relevan. Keterlibatan dosen ini bertujuan untuk memberikan evaluasi yang lebih komprehensif mengenai efektivitas media pembelajaran yang dikembangkan dan untuk memastikan bahwa penilaian mahasiswa didasarkan pada standar akademik yang telah ditetapkan.</w:t>
      </w:r>
    </w:p>
    <w:p w14:paraId="7134D5D2" w14:textId="77777777" w:rsidR="00F53EA8" w:rsidRPr="00136BCA" w:rsidRDefault="00F53EA8">
      <w:pPr>
        <w:pStyle w:val="H2Paragh"/>
        <w:pPrChange w:id="2240" w:author="Muhammad Subarkah" w:date="2024-12-10T23:26:00Z" w16du:dateUtc="2024-12-10T16:26:00Z">
          <w:pPr>
            <w:pStyle w:val="ListParagraph"/>
            <w:spacing w:after="0"/>
            <w:ind w:left="1134" w:firstLine="425"/>
          </w:pPr>
        </w:pPrChange>
      </w:pPr>
    </w:p>
    <w:p w14:paraId="391133CA" w14:textId="77777777" w:rsidR="00EA4267" w:rsidRDefault="00EA4267">
      <w:pPr>
        <w:spacing w:line="259" w:lineRule="auto"/>
        <w:jc w:val="left"/>
        <w:rPr>
          <w:ins w:id="2241" w:author="Muhammad Subarkah" w:date="2024-12-11T01:32:00Z" w16du:dateUtc="2024-12-10T18:32:00Z"/>
          <w:szCs w:val="24"/>
        </w:rPr>
      </w:pPr>
      <w:ins w:id="2242" w:author="Muhammad Subarkah" w:date="2024-12-11T01:32:00Z" w16du:dateUtc="2024-12-10T18:32:00Z">
        <w:r>
          <w:rPr>
            <w:i/>
            <w:iCs/>
          </w:rPr>
          <w:br w:type="page"/>
        </w:r>
      </w:ins>
    </w:p>
    <w:p w14:paraId="4C559DF8" w14:textId="7B7468CD" w:rsidR="00DC799E" w:rsidRPr="00250538" w:rsidRDefault="006215A3">
      <w:pPr>
        <w:pStyle w:val="Heading3"/>
        <w:numPr>
          <w:ilvl w:val="3"/>
          <w:numId w:val="68"/>
        </w:numPr>
        <w:ind w:left="1134" w:hanging="567"/>
        <w:pPrChange w:id="2243" w:author="Muhammad Subarkah" w:date="2024-12-11T01:54:00Z" w16du:dateUtc="2024-12-10T18:54:00Z">
          <w:pPr>
            <w:pStyle w:val="ListParagraph"/>
            <w:numPr>
              <w:numId w:val="14"/>
            </w:numPr>
            <w:spacing w:after="0"/>
            <w:ind w:left="1134" w:hanging="425"/>
          </w:pPr>
        </w:pPrChange>
      </w:pPr>
      <w:bookmarkStart w:id="2244" w:name="_Toc184828334"/>
      <w:r w:rsidRPr="00250538">
        <w:lastRenderedPageBreak/>
        <w:t>Teknik Pengumpulan Data</w:t>
      </w:r>
      <w:bookmarkEnd w:id="2244"/>
    </w:p>
    <w:p w14:paraId="20EAE829" w14:textId="57E67196" w:rsidR="00EF46E1" w:rsidRPr="00BC3A25" w:rsidRDefault="00774D3A">
      <w:pPr>
        <w:pStyle w:val="H2Paragh"/>
        <w:pPrChange w:id="2245" w:author="Muhammad Subarkah" w:date="2024-12-10T23:26:00Z" w16du:dateUtc="2024-12-10T16:26:00Z">
          <w:pPr>
            <w:pStyle w:val="ListParagraph"/>
            <w:spacing w:after="0"/>
            <w:ind w:left="1134" w:firstLine="426"/>
          </w:pPr>
        </w:pPrChange>
      </w:pPr>
      <w:r w:rsidRPr="00774D3A">
        <w:t xml:space="preserve">Penelitian mengenai Pengembangan Media Pembelajaran untuk Mengendalikan Sudut Rotasi Robot Transportasi Menggunakan Sensor </w:t>
      </w:r>
      <w:proofErr w:type="spellStart"/>
      <w:r w:rsidRPr="00816A38">
        <w:rPr>
          <w:i/>
          <w:iCs/>
        </w:rPr>
        <w:t>Inertial</w:t>
      </w:r>
      <w:proofErr w:type="spellEnd"/>
      <w:r w:rsidRPr="00816A38">
        <w:rPr>
          <w:i/>
          <w:iCs/>
        </w:rPr>
        <w:t xml:space="preserve"> </w:t>
      </w:r>
      <w:proofErr w:type="spellStart"/>
      <w:r w:rsidRPr="00816A38">
        <w:rPr>
          <w:i/>
          <w:iCs/>
        </w:rPr>
        <w:t>Measurement</w:t>
      </w:r>
      <w:proofErr w:type="spellEnd"/>
      <w:r w:rsidRPr="00816A38">
        <w:rPr>
          <w:i/>
          <w:iCs/>
        </w:rPr>
        <w:t xml:space="preserve"> Unit</w:t>
      </w:r>
      <w:r w:rsidRPr="00774D3A">
        <w:t xml:space="preserve"> dalam mata kuliah Robotika menggunakan metode pengumpulan data yang melibatkan kuesioner skala </w:t>
      </w:r>
      <w:proofErr w:type="spellStart"/>
      <w:r w:rsidRPr="00774D3A">
        <w:t>Likert</w:t>
      </w:r>
      <w:proofErr w:type="spellEnd"/>
      <w:r w:rsidRPr="00774D3A">
        <w:t xml:space="preserve"> </w:t>
      </w:r>
      <w:r w:rsidR="000305FA">
        <w:t xml:space="preserve">dengan </w:t>
      </w:r>
      <w:r w:rsidRPr="00774D3A">
        <w:t>empat poin.</w:t>
      </w:r>
      <w:ins w:id="2246" w:author="Muhammad Subarkah" w:date="2024-12-09T13:33:00Z" w16du:dateUtc="2024-12-09T06:33:00Z">
        <w:r w:rsidR="007743C8">
          <w:t xml:space="preserve"> </w:t>
        </w:r>
      </w:ins>
      <w:ins w:id="2247" w:author="Muhammad Subarkah" w:date="2024-12-09T13:42:00Z" w16du:dateUtc="2024-12-09T06:42:00Z">
        <w:r w:rsidR="00C72800">
          <w:t>“K</w:t>
        </w:r>
        <w:r w:rsidR="00C72800" w:rsidRPr="00C72800">
          <w:t>u</w:t>
        </w:r>
        <w:r w:rsidR="00C72800">
          <w:t>esioner mer</w:t>
        </w:r>
        <w:r w:rsidR="00C72800" w:rsidRPr="00C72800">
          <w:t>u</w:t>
        </w:r>
        <w:r w:rsidR="00C72800">
          <w:t>pakan teknik peng</w:t>
        </w:r>
        <w:r w:rsidR="00C72800" w:rsidRPr="00C72800">
          <w:t>u</w:t>
        </w:r>
        <w:r w:rsidR="00C72800">
          <w:t>mp</w:t>
        </w:r>
        <w:r w:rsidR="00C72800" w:rsidRPr="00C72800">
          <w:t>u</w:t>
        </w:r>
        <w:r w:rsidR="00C72800">
          <w:t>lan data yang dilak</w:t>
        </w:r>
        <w:r w:rsidR="00C72800" w:rsidRPr="00C72800">
          <w:t>u</w:t>
        </w:r>
        <w:r w:rsidR="00C72800">
          <w:t>kan dengan cara memberi seperangka</w:t>
        </w:r>
      </w:ins>
      <w:ins w:id="2248" w:author="Muhammad Subarkah" w:date="2024-12-09T13:43:00Z" w16du:dateUtc="2024-12-09T06:43:00Z">
        <w:r w:rsidR="00C72800">
          <w:t>t pertanyaan ata</w:t>
        </w:r>
        <w:r w:rsidR="00C72800" w:rsidRPr="00C72800">
          <w:t>u</w:t>
        </w:r>
        <w:r w:rsidR="00C72800">
          <w:t xml:space="preserve"> pernyataan tert</w:t>
        </w:r>
        <w:r w:rsidR="00C72800" w:rsidRPr="00C72800">
          <w:t>u</w:t>
        </w:r>
        <w:r w:rsidR="00C72800">
          <w:t xml:space="preserve">lis </w:t>
        </w:r>
        <w:r w:rsidR="00714DC0">
          <w:t xml:space="preserve">kepada responden </w:t>
        </w:r>
        <w:r w:rsidR="00714DC0" w:rsidRPr="00714DC0">
          <w:t>u</w:t>
        </w:r>
        <w:r w:rsidR="00714DC0">
          <w:t>nt</w:t>
        </w:r>
        <w:r w:rsidR="00714DC0" w:rsidRPr="00714DC0">
          <w:t>u</w:t>
        </w:r>
        <w:r w:rsidR="00714DC0">
          <w:t xml:space="preserve">k dijawab” </w:t>
        </w:r>
      </w:ins>
      <w:customXmlInsRangeStart w:id="2249" w:author="Muhammad Subarkah" w:date="2024-12-09T13:43:00Z"/>
      <w:sdt>
        <w:sdtPr>
          <w:id w:val="749162468"/>
          <w:citation/>
        </w:sdtPr>
        <w:sdtContent>
          <w:customXmlInsRangeEnd w:id="2249"/>
          <w:ins w:id="2250" w:author="Muhammad Subarkah" w:date="2024-12-09T13:43:00Z" w16du:dateUtc="2024-12-09T06:43:00Z">
            <w:r w:rsidR="00714DC0">
              <w:fldChar w:fldCharType="begin"/>
            </w:r>
          </w:ins>
          <w:ins w:id="2251" w:author="Muhammad Subarkah" w:date="2024-12-10T02:46:00Z" w16du:dateUtc="2024-12-09T19:46:00Z">
            <w:r w:rsidR="00A972C0">
              <w:rPr>
                <w:lang w:val="en-US"/>
              </w:rPr>
              <w:instrText xml:space="preserve">CITATION Sug19 \p 199 \l 1033 </w:instrText>
            </w:r>
          </w:ins>
          <w:r w:rsidR="00714DC0">
            <w:fldChar w:fldCharType="separate"/>
          </w:r>
          <w:r w:rsidR="00FB6838">
            <w:rPr>
              <w:noProof/>
              <w:lang w:val="en-US"/>
            </w:rPr>
            <w:t>(Sugiyono, Metode Penelitian Kuantitatif, Kualitatif dan R&amp;D, 2020, p. 199)</w:t>
          </w:r>
          <w:ins w:id="2252" w:author="Muhammad Subarkah" w:date="2024-12-09T13:43:00Z" w16du:dateUtc="2024-12-09T06:43:00Z">
            <w:r w:rsidR="00714DC0">
              <w:fldChar w:fldCharType="end"/>
            </w:r>
          </w:ins>
          <w:customXmlInsRangeStart w:id="2253" w:author="Muhammad Subarkah" w:date="2024-12-09T13:43:00Z"/>
        </w:sdtContent>
      </w:sdt>
      <w:customXmlInsRangeEnd w:id="2253"/>
      <w:commentRangeStart w:id="2254"/>
      <w:del w:id="2255" w:author="Muhammad Subarkah" w:date="2024-12-09T13:32:00Z" w16du:dateUtc="2024-12-09T06:32:00Z">
        <w:r w:rsidRPr="00774D3A" w:rsidDel="007A33D5">
          <w:delText>Sugiyono</w:delText>
        </w:r>
        <w:r w:rsidR="00AA50FF" w:rsidDel="007A33D5">
          <w:delText xml:space="preserve"> </w:delText>
        </w:r>
        <w:r w:rsidR="007C7F47" w:rsidDel="007A33D5">
          <w:delText xml:space="preserve">(2016) </w:delText>
        </w:r>
        <w:commentRangeEnd w:id="2254"/>
        <w:r w:rsidR="00E43030" w:rsidDel="007A33D5">
          <w:rPr>
            <w:rStyle w:val="CommentReference"/>
          </w:rPr>
          <w:commentReference w:id="2254"/>
        </w:r>
        <w:r w:rsidR="00AA50FF" w:rsidDel="007A33D5">
          <w:delText>menyatakan</w:delText>
        </w:r>
        <w:r w:rsidRPr="00774D3A" w:rsidDel="007A33D5">
          <w:delText xml:space="preserve">, penggunaan kuesioner sebagai instrumen penelitian memfasilitasi baik pengembangan maupun evaluasi produk yang dibuat. Sugiyono (2015) mendefinisikan kuesioner sebagai metode </w:delText>
        </w:r>
        <w:r w:rsidR="00473817" w:rsidDel="007A33D5">
          <w:delText>pengambilan</w:delText>
        </w:r>
        <w:r w:rsidRPr="00774D3A" w:rsidDel="007A33D5">
          <w:delText xml:space="preserve"> data</w:delText>
        </w:r>
        <w:r w:rsidR="00473817" w:rsidDel="007A33D5">
          <w:delText xml:space="preserve"> penelitian</w:delText>
        </w:r>
        <w:r w:rsidRPr="00774D3A" w:rsidDel="007A33D5">
          <w:delText xml:space="preserve"> yang menyajikan </w:delText>
        </w:r>
        <w:r w:rsidR="00893AEB" w:rsidDel="007A33D5">
          <w:delText>rangkaian</w:delText>
        </w:r>
        <w:r w:rsidRPr="00774D3A" w:rsidDel="007A33D5">
          <w:delText xml:space="preserve"> pertanyaan tertulis yang </w:delText>
        </w:r>
        <w:r w:rsidR="0039704A" w:rsidDel="007A33D5">
          <w:delText>wajib</w:delText>
        </w:r>
        <w:r w:rsidRPr="00774D3A" w:rsidDel="007A33D5">
          <w:delText xml:space="preserve"> </w:delText>
        </w:r>
        <w:r w:rsidR="00894BB0" w:rsidDel="007A33D5">
          <w:delText>diisi</w:delText>
        </w:r>
        <w:r w:rsidRPr="00774D3A" w:rsidDel="007A33D5">
          <w:delText xml:space="preserve"> oleh responden</w:delText>
        </w:r>
        <w:r w:rsidR="00B86832" w:rsidDel="007A33D5">
          <w:delText>, dalam hal ini dosen dan mahasiswa</w:delText>
        </w:r>
      </w:del>
      <w:r w:rsidRPr="00774D3A">
        <w:t>.</w:t>
      </w:r>
      <w:ins w:id="2256" w:author="Muhammad Subarkah" w:date="2024-12-09T14:02:00Z" w16du:dateUtc="2024-12-09T07:02:00Z">
        <w:r w:rsidR="00370064">
          <w:t xml:space="preserve"> </w:t>
        </w:r>
      </w:ins>
      <w:ins w:id="2257" w:author="Muhammad Subarkah" w:date="2024-12-09T14:05:00Z" w16du:dateUtc="2024-12-09T07:05:00Z">
        <w:r w:rsidR="00370064">
          <w:t>Lanj</w:t>
        </w:r>
        <w:r w:rsidR="00370064" w:rsidRPr="00370064">
          <w:t>u</w:t>
        </w:r>
        <w:r w:rsidR="00370064">
          <w:t xml:space="preserve">t </w:t>
        </w:r>
      </w:ins>
      <w:ins w:id="2258" w:author="Muhammad Subarkah" w:date="2024-12-09T15:35:00Z" w16du:dateUtc="2024-12-09T08:35:00Z">
        <w:r w:rsidR="00C21AE0">
          <w:t>S</w:t>
        </w:r>
        <w:r w:rsidR="00C21AE0" w:rsidRPr="00C21AE0">
          <w:t>u</w:t>
        </w:r>
        <w:r w:rsidR="00C21AE0">
          <w:t>giyono (2020)</w:t>
        </w:r>
      </w:ins>
      <w:ins w:id="2259" w:author="Muhammad Subarkah" w:date="2024-12-09T14:05:00Z" w16du:dateUtc="2024-12-09T07:05:00Z">
        <w:r w:rsidR="00370064">
          <w:t xml:space="preserve"> menyatakan, k</w:t>
        </w:r>
      </w:ins>
      <w:ins w:id="2260" w:author="Muhammad Subarkah" w:date="2024-12-09T14:02:00Z" w16du:dateUtc="2024-12-09T07:02:00Z">
        <w:r w:rsidR="00370064" w:rsidRPr="00370064">
          <w:t>u</w:t>
        </w:r>
        <w:r w:rsidR="00370064">
          <w:t>esion</w:t>
        </w:r>
      </w:ins>
      <w:ins w:id="2261" w:author="Muhammad Subarkah" w:date="2024-12-09T14:03:00Z" w16du:dateUtc="2024-12-09T07:03:00Z">
        <w:r w:rsidR="00370064">
          <w:t>er menjadi teknik yang efisien apabila peneliti mengetah</w:t>
        </w:r>
        <w:r w:rsidR="00370064" w:rsidRPr="00370064">
          <w:t>u</w:t>
        </w:r>
        <w:r w:rsidR="00370064">
          <w:t xml:space="preserve">i variabel yang </w:t>
        </w:r>
      </w:ins>
      <w:ins w:id="2262" w:author="Muhammad Subarkah" w:date="2024-12-09T14:04:00Z" w16du:dateUtc="2024-12-09T07:04:00Z">
        <w:r w:rsidR="00370064">
          <w:t>hendak di</w:t>
        </w:r>
        <w:r w:rsidR="00370064" w:rsidRPr="00370064">
          <w:t>u</w:t>
        </w:r>
        <w:r w:rsidR="00370064">
          <w:t>k</w:t>
        </w:r>
        <w:r w:rsidR="00370064" w:rsidRPr="00370064">
          <w:t>u</w:t>
        </w:r>
        <w:r w:rsidR="00370064">
          <w:t>r, serta mengetah</w:t>
        </w:r>
        <w:r w:rsidR="00370064" w:rsidRPr="00370064">
          <w:t>u</w:t>
        </w:r>
        <w:r w:rsidR="00370064">
          <w:t>i jawaban yang diharapkan dari para responden</w:t>
        </w:r>
      </w:ins>
      <w:ins w:id="2263" w:author="Muhammad Subarkah" w:date="2024-12-09T14:01:00Z" w16du:dateUtc="2024-12-09T07:01:00Z">
        <w:r w:rsidR="00370064">
          <w:t xml:space="preserve">. </w:t>
        </w:r>
      </w:ins>
      <w:r w:rsidRPr="00774D3A">
        <w:t>Kuesioner ini terdiri dari pernyataan terkait media pembelajaran, yang harus dilengkapi oleh responden, sehingga peneliti dapat mengumpulkan umpan balik yang akan menginformasikan perbaikan yang diperlukan. Dengan demikian, tujuan utama dari kuesioner ini adalah untuk mengevaluasi kesesuaian produk yang dikembangkan sebagai media pembelajaran.</w:t>
      </w:r>
    </w:p>
    <w:p w14:paraId="3CE25CCF" w14:textId="0416293F" w:rsidR="0064090C" w:rsidRPr="00250538" w:rsidRDefault="003B6DE1">
      <w:pPr>
        <w:pStyle w:val="Heading3"/>
        <w:numPr>
          <w:ilvl w:val="3"/>
          <w:numId w:val="68"/>
        </w:numPr>
        <w:ind w:left="1134" w:hanging="567"/>
        <w:pPrChange w:id="2264" w:author="Muhammad Subarkah" w:date="2024-12-11T01:54:00Z" w16du:dateUtc="2024-12-10T18:54:00Z">
          <w:pPr>
            <w:pStyle w:val="ListParagraph"/>
            <w:numPr>
              <w:numId w:val="14"/>
            </w:numPr>
            <w:spacing w:after="0"/>
            <w:ind w:left="1134" w:hanging="425"/>
          </w:pPr>
        </w:pPrChange>
      </w:pPr>
      <w:bookmarkStart w:id="2265" w:name="_Toc184828335"/>
      <w:r w:rsidRPr="00250538">
        <w:t>Pengujian Instrumen</w:t>
      </w:r>
      <w:bookmarkEnd w:id="2265"/>
    </w:p>
    <w:p w14:paraId="05D03875" w14:textId="77777777" w:rsidR="000E3F7D" w:rsidRPr="001B4700" w:rsidRDefault="003B6DE1">
      <w:pPr>
        <w:pStyle w:val="ListParagraph"/>
        <w:numPr>
          <w:ilvl w:val="0"/>
          <w:numId w:val="19"/>
        </w:numPr>
        <w:spacing w:after="0"/>
        <w:ind w:left="1701" w:hanging="578"/>
        <w:rPr>
          <w:szCs w:val="24"/>
        </w:rPr>
        <w:pPrChange w:id="2266" w:author="Muhammad Subarkah" w:date="2024-12-10T23:27:00Z" w16du:dateUtc="2024-12-10T16:27:00Z">
          <w:pPr>
            <w:pStyle w:val="ListParagraph"/>
            <w:numPr>
              <w:numId w:val="19"/>
            </w:numPr>
            <w:spacing w:after="0"/>
            <w:ind w:left="1560" w:hanging="437"/>
          </w:pPr>
        </w:pPrChange>
      </w:pPr>
      <w:r w:rsidRPr="001B4700">
        <w:rPr>
          <w:szCs w:val="24"/>
        </w:rPr>
        <w:t>Validitas</w:t>
      </w:r>
    </w:p>
    <w:p w14:paraId="608FFFB5" w14:textId="6C1E7D7C" w:rsidR="0064090C" w:rsidRPr="001B4700" w:rsidRDefault="009B1217">
      <w:pPr>
        <w:pStyle w:val="ListParagraph"/>
        <w:spacing w:after="0"/>
        <w:ind w:left="1134" w:firstLine="567"/>
        <w:rPr>
          <w:szCs w:val="24"/>
        </w:rPr>
        <w:pPrChange w:id="2267" w:author="Muhammad Subarkah" w:date="2024-12-10T23:27:00Z" w16du:dateUtc="2024-12-10T16:27:00Z">
          <w:pPr>
            <w:pStyle w:val="ListParagraph"/>
            <w:spacing w:after="0"/>
            <w:ind w:left="1560" w:firstLine="425"/>
          </w:pPr>
        </w:pPrChange>
      </w:pPr>
      <w:r w:rsidRPr="009B1217">
        <w:rPr>
          <w:szCs w:val="24"/>
        </w:rPr>
        <w:t xml:space="preserve">Istilah "valid" menurut Kamus Besar Bahasa Indonesia (KBBI) merujuk pada sesuatu yang sesuai dengan norma yang telah ditetapkan, dapat diterapkan, autentik, atau sah. Dalam konteks penelitian, Sugiyono (2016) mengemukakan bahwa suatu instrumen dianggap </w:t>
      </w:r>
      <w:r w:rsidRPr="009B1217">
        <w:rPr>
          <w:szCs w:val="24"/>
        </w:rPr>
        <w:lastRenderedPageBreak/>
        <w:t xml:space="preserve">valid jika instrumen tersebut secara efektif mengukur apa yang dirancang untuk diukur. Oleh karena itu, uji validitas sangat penting untuk mengevaluasi kesesuaian dan keandalan alat pengukuran yang digunakan dalam penelitian. Penilaian validitas ini krusial dan memerlukan keterlibatan para ahli yang dapat memberikan konsultasi yang berharga. Keterlibatan para ahli memberikan perspektif objektif, memastikan bahwa instrumen pengukuran memenuhi standar yang </w:t>
      </w:r>
      <w:del w:id="2268" w:author="Muhammad Subarkah" w:date="2024-12-10T23:28:00Z" w16du:dateUtc="2024-12-10T16:28:00Z">
        <w:r w:rsidRPr="009B1217" w:rsidDel="00C93EB2">
          <w:rPr>
            <w:szCs w:val="24"/>
          </w:rPr>
          <w:delText>diperlukan</w:delText>
        </w:r>
      </w:del>
      <w:ins w:id="2269" w:author="Muhammad Subarkah" w:date="2024-12-10T23:28:00Z" w16du:dateUtc="2024-12-10T16:28:00Z">
        <w:r w:rsidR="00C93EB2" w:rsidRPr="009B1217">
          <w:rPr>
            <w:szCs w:val="24"/>
          </w:rPr>
          <w:t>diperlukan</w:t>
        </w:r>
      </w:ins>
      <w:r w:rsidRPr="009B1217">
        <w:rPr>
          <w:szCs w:val="24"/>
        </w:rPr>
        <w:t xml:space="preserve"> untuk memperoleh hasil penelitian yang akurat dan dapat diandalkan.</w:t>
      </w:r>
    </w:p>
    <w:p w14:paraId="061F13D8" w14:textId="18690946" w:rsidR="000E3F7D" w:rsidRPr="001B4700" w:rsidRDefault="00305EF1">
      <w:pPr>
        <w:pStyle w:val="ListParagraph"/>
        <w:numPr>
          <w:ilvl w:val="0"/>
          <w:numId w:val="19"/>
        </w:numPr>
        <w:spacing w:after="0"/>
        <w:ind w:left="1701" w:hanging="567"/>
        <w:pPrChange w:id="2270" w:author="Muhammad Subarkah" w:date="2024-12-10T23:28:00Z" w16du:dateUtc="2024-12-10T16:28:00Z">
          <w:pPr>
            <w:pStyle w:val="ListParagraph"/>
            <w:numPr>
              <w:numId w:val="19"/>
            </w:numPr>
            <w:spacing w:after="0"/>
            <w:ind w:left="1560" w:hanging="437"/>
          </w:pPr>
        </w:pPrChange>
      </w:pPr>
      <w:r w:rsidRPr="001B4700">
        <w:rPr>
          <w:szCs w:val="24"/>
        </w:rPr>
        <w:t>Reliabilitas</w:t>
      </w:r>
    </w:p>
    <w:p w14:paraId="79F77FA5" w14:textId="53ECB384" w:rsidR="00B91544" w:rsidRPr="001B4700" w:rsidRDefault="00F27FAE">
      <w:pPr>
        <w:pStyle w:val="ListParagraph"/>
        <w:spacing w:after="0"/>
        <w:ind w:left="1134" w:firstLine="567"/>
        <w:pPrChange w:id="2271" w:author="Muhammad Subarkah" w:date="2024-12-10T23:28:00Z" w16du:dateUtc="2024-12-10T16:28:00Z">
          <w:pPr>
            <w:pStyle w:val="ListParagraph"/>
            <w:spacing w:after="0"/>
            <w:ind w:left="1560" w:firstLine="425"/>
          </w:pPr>
        </w:pPrChange>
      </w:pPr>
      <w:r w:rsidRPr="001B4700">
        <w:t xml:space="preserve">Uji </w:t>
      </w:r>
      <w:r w:rsidR="00305EF1" w:rsidRPr="001B4700">
        <w:t>reliabilitas</w:t>
      </w:r>
      <w:r w:rsidRPr="001B4700">
        <w:t xml:space="preserve"> bermaksud untuk mengetahui tingkatan konsistensi dari instrumen yang digunakan. </w:t>
      </w:r>
      <w:r w:rsidR="00DE7CF9" w:rsidRPr="001B4700">
        <w:t>Instrumen dapat dianggap memiliki reliabilitas yang memadai jika ketika diukur beberapa kali, menghasilkan hasil yang konsisten atau mendekati sama</w:t>
      </w:r>
      <w:r w:rsidR="00863DBD" w:rsidRPr="001B4700">
        <w:t xml:space="preserve">, seperti yang dikatakan </w:t>
      </w:r>
      <w:r w:rsidRPr="001B4700">
        <w:t>Arifin (2014) reliabilitas yaitu tingkat konsistensi instrumen yang terkait</w:t>
      </w:r>
      <w:r w:rsidRPr="001B4700">
        <w:rPr>
          <w:szCs w:val="24"/>
        </w:rPr>
        <w:t xml:space="preserve"> </w:t>
      </w:r>
      <w:r w:rsidR="006215A3" w:rsidRPr="001B4700">
        <w:rPr>
          <w:szCs w:val="24"/>
        </w:rPr>
        <w:t>Instrumen Penelitian</w:t>
      </w:r>
      <w:r w:rsidR="00057305" w:rsidRPr="001B4700">
        <w:rPr>
          <w:szCs w:val="24"/>
        </w:rPr>
        <w:t>.</w:t>
      </w:r>
    </w:p>
    <w:p w14:paraId="2F7DA818" w14:textId="53539890" w:rsidR="000E3F7D" w:rsidRPr="00250538" w:rsidRDefault="00820DF9">
      <w:pPr>
        <w:pStyle w:val="Heading3"/>
        <w:numPr>
          <w:ilvl w:val="3"/>
          <w:numId w:val="68"/>
        </w:numPr>
        <w:ind w:left="1134" w:hanging="567"/>
        <w:pPrChange w:id="2272" w:author="Muhammad Subarkah" w:date="2024-12-11T01:54:00Z" w16du:dateUtc="2024-12-10T18:54:00Z">
          <w:pPr>
            <w:pStyle w:val="ListParagraph"/>
            <w:numPr>
              <w:numId w:val="14"/>
            </w:numPr>
            <w:spacing w:after="0"/>
            <w:ind w:left="1134" w:hanging="425"/>
          </w:pPr>
        </w:pPrChange>
      </w:pPr>
      <w:bookmarkStart w:id="2273" w:name="_Toc184828336"/>
      <w:r w:rsidRPr="00250538">
        <w:t>Instrumen Penelitian</w:t>
      </w:r>
      <w:bookmarkEnd w:id="2273"/>
    </w:p>
    <w:p w14:paraId="440CF0B0" w14:textId="336C0961" w:rsidR="000E7E5C" w:rsidRPr="001B4700" w:rsidRDefault="006211E8">
      <w:pPr>
        <w:pStyle w:val="H2Paragh"/>
        <w:pPrChange w:id="2274" w:author="Muhammad Subarkah" w:date="2024-12-10T23:28:00Z" w16du:dateUtc="2024-12-10T16:28:00Z">
          <w:pPr>
            <w:pStyle w:val="ListParagraph"/>
            <w:spacing w:after="0"/>
            <w:ind w:left="1134" w:firstLine="426"/>
          </w:pPr>
        </w:pPrChange>
      </w:pPr>
      <w:r w:rsidRPr="001B4700">
        <w:t xml:space="preserve">Instrumen penelitian adalah alat  ukur untuk mengukur suatu objek, data dari berbagai variabel dikumpulkan kemudian diolah sedemikian rupa dan diperiksa validitas dan reliabilitasnya. Alat penelitian yang digunakan dalam penelitian </w:t>
      </w:r>
      <w:r w:rsidR="00EE11FC" w:rsidRPr="001B4700">
        <w:t xml:space="preserve">Pengembangan Media Pembelajaran Pengaturan Arah </w:t>
      </w:r>
      <w:r w:rsidR="00D20982" w:rsidRPr="001B4700">
        <w:t xml:space="preserve">Sudut Putar Robot </w:t>
      </w:r>
      <w:proofErr w:type="spellStart"/>
      <w:r w:rsidR="00D20982" w:rsidRPr="00305EF1">
        <w:rPr>
          <w:i/>
          <w:iCs/>
        </w:rPr>
        <w:t>Transporter</w:t>
      </w:r>
      <w:proofErr w:type="spellEnd"/>
      <w:r w:rsidR="00D20982" w:rsidRPr="001B4700">
        <w:t xml:space="preserve"> Dengan</w:t>
      </w:r>
      <w:r w:rsidR="00AB1230" w:rsidRPr="001B4700">
        <w:t xml:space="preserve"> Sensor</w:t>
      </w:r>
      <w:r w:rsidR="00D20982" w:rsidRPr="001B4700">
        <w:t xml:space="preserve"> </w:t>
      </w:r>
      <w:proofErr w:type="spellStart"/>
      <w:r w:rsidR="00D20982" w:rsidRPr="001B4700">
        <w:rPr>
          <w:i/>
        </w:rPr>
        <w:t>Inertial</w:t>
      </w:r>
      <w:proofErr w:type="spellEnd"/>
      <w:r w:rsidR="00D20982" w:rsidRPr="001B4700">
        <w:rPr>
          <w:i/>
        </w:rPr>
        <w:t xml:space="preserve"> </w:t>
      </w:r>
      <w:proofErr w:type="spellStart"/>
      <w:r w:rsidR="00D20982" w:rsidRPr="001B4700">
        <w:rPr>
          <w:i/>
        </w:rPr>
        <w:t>Measurement</w:t>
      </w:r>
      <w:proofErr w:type="spellEnd"/>
      <w:r w:rsidR="00D20982" w:rsidRPr="001B4700">
        <w:rPr>
          <w:i/>
        </w:rPr>
        <w:t xml:space="preserve"> Unit</w:t>
      </w:r>
      <w:r w:rsidR="00D20982" w:rsidRPr="001B4700">
        <w:t xml:space="preserve"> Pada Mata Kuliah</w:t>
      </w:r>
      <w:r w:rsidR="00501D8B" w:rsidRPr="001B4700">
        <w:t xml:space="preserve"> Robotika</w:t>
      </w:r>
      <w:r w:rsidRPr="001B4700">
        <w:t xml:space="preserve"> menggunakan angket skala </w:t>
      </w:r>
      <w:proofErr w:type="spellStart"/>
      <w:r w:rsidR="007F5CC0">
        <w:t>l</w:t>
      </w:r>
      <w:r w:rsidRPr="007F5CC0">
        <w:t>ikert</w:t>
      </w:r>
      <w:proofErr w:type="spellEnd"/>
      <w:r w:rsidRPr="001B4700">
        <w:t xml:space="preserve"> empat poin sebagai ukuran </w:t>
      </w:r>
      <w:r w:rsidRPr="001B4700">
        <w:lastRenderedPageBreak/>
        <w:t>kelayakan. Survei ini  diisi oleh mahasiswa ahli materi, ahli media, dan  pengguna media pembelajaran. Peralatan berikut akan digunakan:</w:t>
      </w:r>
    </w:p>
    <w:p w14:paraId="72629238" w14:textId="27A7C311" w:rsidR="000E3F7D" w:rsidRPr="001B4700" w:rsidRDefault="008830F2">
      <w:pPr>
        <w:pStyle w:val="ListParagraph"/>
        <w:numPr>
          <w:ilvl w:val="0"/>
          <w:numId w:val="17"/>
        </w:numPr>
        <w:spacing w:after="0"/>
        <w:ind w:left="1134" w:hanging="567"/>
        <w:rPr>
          <w:szCs w:val="24"/>
        </w:rPr>
        <w:pPrChange w:id="2275" w:author="Muhammad Subarkah" w:date="2024-12-10T23:28:00Z" w16du:dateUtc="2024-12-10T16:28:00Z">
          <w:pPr>
            <w:pStyle w:val="ListParagraph"/>
            <w:numPr>
              <w:numId w:val="17"/>
            </w:numPr>
            <w:spacing w:after="0"/>
            <w:ind w:left="1560" w:hanging="437"/>
          </w:pPr>
        </w:pPrChange>
      </w:pPr>
      <w:r w:rsidRPr="001B4700">
        <w:t>Instrumen Kelayakan Materi Pembelajaran Oleh Ahli Materi</w:t>
      </w:r>
    </w:p>
    <w:p w14:paraId="0364D998" w14:textId="155188CC" w:rsidR="0044547D" w:rsidRPr="001B4700" w:rsidRDefault="008707D7">
      <w:pPr>
        <w:pStyle w:val="H2Paragh"/>
        <w:pPrChange w:id="2276" w:author="Muhammad Subarkah" w:date="2024-12-10T23:28:00Z" w16du:dateUtc="2024-12-10T16:28:00Z">
          <w:pPr>
            <w:pStyle w:val="ListParagraph"/>
            <w:spacing w:after="0"/>
            <w:ind w:left="1560"/>
          </w:pPr>
        </w:pPrChange>
      </w:pPr>
      <w:r w:rsidRPr="008707D7">
        <w:t xml:space="preserve">Uji kelayakan dilakukan untuk mengevaluasi kesesuaian materi pembelajaran yang dikembangkan. Penilaian ini melibatkan tiga aspek utama yang dievaluasi oleh para </w:t>
      </w:r>
      <w:r w:rsidR="00B95991">
        <w:t>ahli materi</w:t>
      </w:r>
      <w:r w:rsidRPr="008707D7">
        <w:t>: relevansi materi terhadap tujuan pembelajaran, penyajian materi, dan bahasa yang digunakan.</w:t>
      </w:r>
    </w:p>
    <w:p w14:paraId="2EAB04F1" w14:textId="793598E8" w:rsidR="00260DF2" w:rsidRPr="001B4700" w:rsidRDefault="00260DF2">
      <w:pPr>
        <w:pStyle w:val="Caption"/>
        <w:keepNext/>
        <w:ind w:left="567"/>
        <w:jc w:val="left"/>
        <w:rPr>
          <w:i w:val="0"/>
          <w:iCs w:val="0"/>
          <w:color w:val="auto"/>
          <w:sz w:val="24"/>
          <w:szCs w:val="24"/>
        </w:rPr>
        <w:pPrChange w:id="2277" w:author="Muhammad Subarkah" w:date="2024-12-10T23:28:00Z" w16du:dateUtc="2024-12-10T16:28:00Z">
          <w:pPr>
            <w:pStyle w:val="Caption"/>
            <w:keepNext/>
            <w:ind w:left="2410" w:hanging="850"/>
            <w:jc w:val="left"/>
          </w:pPr>
        </w:pPrChange>
      </w:pPr>
      <w:bookmarkStart w:id="2278" w:name="_Toc177711718"/>
      <w:bookmarkStart w:id="2279" w:name="_Toc179883033"/>
      <w:bookmarkStart w:id="2280" w:name="_Toc179883236"/>
      <w:bookmarkStart w:id="2281" w:name="_Toc179883607"/>
      <w:bookmarkStart w:id="2282" w:name="_Toc179883751"/>
      <w:bookmarkStart w:id="2283" w:name="_Toc181964290"/>
      <w:bookmarkStart w:id="2284" w:name="_Toc184828387"/>
      <w:bookmarkStart w:id="2285" w:name="OLE_LINK1"/>
      <w:r w:rsidRPr="001B4700">
        <w:rPr>
          <w:i w:val="0"/>
          <w:iCs w:val="0"/>
          <w:color w:val="auto"/>
          <w:sz w:val="24"/>
          <w:szCs w:val="24"/>
        </w:rPr>
        <w:t xml:space="preserve">Tabel </w:t>
      </w:r>
      <w:r w:rsidRPr="001B4700">
        <w:rPr>
          <w:i w:val="0"/>
          <w:iCs w:val="0"/>
          <w:color w:val="auto"/>
          <w:sz w:val="24"/>
          <w:szCs w:val="24"/>
        </w:rPr>
        <w:fldChar w:fldCharType="begin"/>
      </w:r>
      <w:r w:rsidRPr="001B4700">
        <w:rPr>
          <w:i w:val="0"/>
          <w:iCs w:val="0"/>
          <w:color w:val="auto"/>
          <w:sz w:val="24"/>
          <w:szCs w:val="24"/>
        </w:rPr>
        <w:instrText xml:space="preserve"> SEQ Tabel \* ARABIC </w:instrText>
      </w:r>
      <w:r w:rsidRPr="001B4700">
        <w:rPr>
          <w:i w:val="0"/>
          <w:iCs w:val="0"/>
          <w:color w:val="auto"/>
          <w:sz w:val="24"/>
          <w:szCs w:val="24"/>
        </w:rPr>
        <w:fldChar w:fldCharType="separate"/>
      </w:r>
      <w:ins w:id="2286" w:author="Muhammad Subarkah" w:date="2024-12-19T13:03:00Z" w16du:dateUtc="2024-12-19T06:03:00Z">
        <w:r w:rsidR="0021290A">
          <w:rPr>
            <w:i w:val="0"/>
            <w:iCs w:val="0"/>
            <w:noProof/>
            <w:color w:val="auto"/>
            <w:sz w:val="24"/>
            <w:szCs w:val="24"/>
          </w:rPr>
          <w:t>3</w:t>
        </w:r>
      </w:ins>
      <w:del w:id="2287" w:author="Muhammad Subarkah" w:date="2024-12-04T21:19:00Z" w16du:dateUtc="2024-12-04T14:19:00Z">
        <w:r w:rsidR="00EC2E13" w:rsidDel="003D509A">
          <w:rPr>
            <w:i w:val="0"/>
            <w:iCs w:val="0"/>
            <w:noProof/>
            <w:color w:val="auto"/>
            <w:sz w:val="24"/>
            <w:szCs w:val="24"/>
          </w:rPr>
          <w:delText>1</w:delText>
        </w:r>
      </w:del>
      <w:r w:rsidRPr="001B4700">
        <w:rPr>
          <w:i w:val="0"/>
          <w:iCs w:val="0"/>
          <w:color w:val="auto"/>
          <w:sz w:val="24"/>
          <w:szCs w:val="24"/>
        </w:rPr>
        <w:fldChar w:fldCharType="end"/>
      </w:r>
      <w:r w:rsidR="00D44A0B" w:rsidRPr="001B4700">
        <w:rPr>
          <w:i w:val="0"/>
          <w:iCs w:val="0"/>
          <w:color w:val="auto"/>
          <w:sz w:val="24"/>
          <w:szCs w:val="24"/>
        </w:rPr>
        <w:t xml:space="preserve">. </w:t>
      </w:r>
      <w:proofErr w:type="spellStart"/>
      <w:r w:rsidR="006239F2" w:rsidRPr="001B4700">
        <w:rPr>
          <w:i w:val="0"/>
          <w:iCs w:val="0"/>
          <w:color w:val="auto"/>
          <w:sz w:val="24"/>
          <w:szCs w:val="24"/>
        </w:rPr>
        <w:t>Kisi</w:t>
      </w:r>
      <w:r w:rsidR="00EB10E2" w:rsidRPr="001B4700">
        <w:rPr>
          <w:i w:val="0"/>
          <w:iCs w:val="0"/>
          <w:color w:val="auto"/>
          <w:sz w:val="24"/>
          <w:szCs w:val="24"/>
        </w:rPr>
        <w:t>-Kisi</w:t>
      </w:r>
      <w:proofErr w:type="spellEnd"/>
      <w:r w:rsidR="00EB10E2" w:rsidRPr="001B4700">
        <w:rPr>
          <w:i w:val="0"/>
          <w:iCs w:val="0"/>
          <w:color w:val="auto"/>
          <w:sz w:val="24"/>
          <w:szCs w:val="24"/>
        </w:rPr>
        <w:t xml:space="preserve"> Instrumen Materi</w:t>
      </w:r>
      <w:bookmarkEnd w:id="2278"/>
      <w:bookmarkEnd w:id="2279"/>
      <w:bookmarkEnd w:id="2280"/>
      <w:bookmarkEnd w:id="2281"/>
      <w:bookmarkEnd w:id="2282"/>
      <w:bookmarkEnd w:id="2283"/>
      <w:bookmarkEnd w:id="2284"/>
    </w:p>
    <w:tbl>
      <w:tblPr>
        <w:tblStyle w:val="TableGrid"/>
        <w:tblW w:w="7310" w:type="dxa"/>
        <w:tblInd w:w="562" w:type="dxa"/>
        <w:tblLook w:val="04A0" w:firstRow="1" w:lastRow="0" w:firstColumn="1" w:lastColumn="0" w:noHBand="0" w:noVBand="1"/>
        <w:tblPrChange w:id="2288" w:author="Muhammad Subarkah" w:date="2024-12-10T23:29:00Z" w16du:dateUtc="2024-12-10T16:29:00Z">
          <w:tblPr>
            <w:tblStyle w:val="TableGrid"/>
            <w:tblW w:w="6378" w:type="dxa"/>
            <w:tblInd w:w="1555" w:type="dxa"/>
            <w:tblLook w:val="04A0" w:firstRow="1" w:lastRow="0" w:firstColumn="1" w:lastColumn="0" w:noHBand="0" w:noVBand="1"/>
          </w:tblPr>
        </w:tblPrChange>
      </w:tblPr>
      <w:tblGrid>
        <w:gridCol w:w="547"/>
        <w:gridCol w:w="1573"/>
        <w:gridCol w:w="3834"/>
        <w:gridCol w:w="1356"/>
        <w:tblGridChange w:id="2289">
          <w:tblGrid>
            <w:gridCol w:w="547"/>
            <w:gridCol w:w="1573"/>
            <w:gridCol w:w="1852"/>
            <w:gridCol w:w="547"/>
            <w:gridCol w:w="1435"/>
            <w:gridCol w:w="138"/>
            <w:gridCol w:w="1218"/>
            <w:gridCol w:w="1684"/>
            <w:gridCol w:w="1356"/>
          </w:tblGrid>
        </w:tblGridChange>
      </w:tblGrid>
      <w:tr w:rsidR="00C7540D" w:rsidRPr="001B4700" w14:paraId="65A91F13" w14:textId="77777777" w:rsidTr="00C93EB2">
        <w:trPr>
          <w:trHeight w:val="340"/>
          <w:trPrChange w:id="2290" w:author="Muhammad Subarkah" w:date="2024-12-10T23:29:00Z" w16du:dateUtc="2024-12-10T16:29:00Z">
            <w:trPr>
              <w:gridBefore w:val="3"/>
              <w:trHeight w:val="340"/>
            </w:trPr>
          </w:trPrChange>
        </w:trPr>
        <w:tc>
          <w:tcPr>
            <w:tcW w:w="547" w:type="dxa"/>
            <w:shd w:val="clear" w:color="auto" w:fill="FF9933"/>
            <w:vAlign w:val="center"/>
            <w:tcPrChange w:id="2291" w:author="Muhammad Subarkah" w:date="2024-12-10T23:29:00Z" w16du:dateUtc="2024-12-10T16:29:00Z">
              <w:tcPr>
                <w:tcW w:w="550" w:type="dxa"/>
                <w:shd w:val="clear" w:color="auto" w:fill="FF9933"/>
                <w:vAlign w:val="center"/>
              </w:tcPr>
            </w:tcPrChange>
          </w:tcPr>
          <w:bookmarkEnd w:id="2285"/>
          <w:p w14:paraId="5D3D5E7D" w14:textId="55F038B1" w:rsidR="00C7540D" w:rsidRPr="001B4700" w:rsidRDefault="00C7540D">
            <w:pPr>
              <w:pStyle w:val="ListParagraph"/>
              <w:spacing w:line="240" w:lineRule="auto"/>
              <w:ind w:left="0" w:right="-168"/>
              <w:rPr>
                <w:szCs w:val="24"/>
              </w:rPr>
              <w:pPrChange w:id="2292" w:author="Muhammad Subarkah" w:date="2024-12-10T23:29:00Z" w16du:dateUtc="2024-12-10T16:29:00Z">
                <w:pPr>
                  <w:pStyle w:val="ListParagraph"/>
                  <w:spacing w:line="240" w:lineRule="auto"/>
                  <w:ind w:left="0" w:right="-168"/>
                  <w:jc w:val="center"/>
                </w:pPr>
              </w:pPrChange>
            </w:pPr>
            <w:proofErr w:type="spellStart"/>
            <w:r w:rsidRPr="001B4700">
              <w:rPr>
                <w:szCs w:val="24"/>
              </w:rPr>
              <w:t>No</w:t>
            </w:r>
            <w:proofErr w:type="spellEnd"/>
          </w:p>
        </w:tc>
        <w:tc>
          <w:tcPr>
            <w:tcW w:w="1573" w:type="dxa"/>
            <w:shd w:val="clear" w:color="auto" w:fill="FF9933"/>
            <w:vAlign w:val="center"/>
            <w:tcPrChange w:id="2293" w:author="Muhammad Subarkah" w:date="2024-12-10T23:29:00Z" w16du:dateUtc="2024-12-10T16:29:00Z">
              <w:tcPr>
                <w:tcW w:w="1576" w:type="dxa"/>
                <w:gridSpan w:val="2"/>
                <w:shd w:val="clear" w:color="auto" w:fill="FF9933"/>
                <w:vAlign w:val="center"/>
              </w:tcPr>
            </w:tcPrChange>
          </w:tcPr>
          <w:p w14:paraId="165ED70D" w14:textId="5D73BD60" w:rsidR="00C7540D" w:rsidRPr="001B4700" w:rsidRDefault="00C7540D" w:rsidP="00644C11">
            <w:pPr>
              <w:pStyle w:val="ListParagraph"/>
              <w:spacing w:line="240" w:lineRule="auto"/>
              <w:ind w:left="0"/>
              <w:jc w:val="center"/>
              <w:rPr>
                <w:szCs w:val="24"/>
              </w:rPr>
            </w:pPr>
            <w:r w:rsidRPr="001B4700">
              <w:rPr>
                <w:szCs w:val="24"/>
              </w:rPr>
              <w:t>Aspek</w:t>
            </w:r>
          </w:p>
        </w:tc>
        <w:tc>
          <w:tcPr>
            <w:tcW w:w="3834" w:type="dxa"/>
            <w:shd w:val="clear" w:color="auto" w:fill="FF9933"/>
            <w:vAlign w:val="center"/>
            <w:tcPrChange w:id="2294" w:author="Muhammad Subarkah" w:date="2024-12-10T23:29:00Z" w16du:dateUtc="2024-12-10T16:29:00Z">
              <w:tcPr>
                <w:tcW w:w="2977" w:type="dxa"/>
                <w:gridSpan w:val="2"/>
                <w:shd w:val="clear" w:color="auto" w:fill="FF9933"/>
                <w:vAlign w:val="center"/>
              </w:tcPr>
            </w:tcPrChange>
          </w:tcPr>
          <w:p w14:paraId="4F6CC7F1" w14:textId="23BD8E6D" w:rsidR="00C7540D" w:rsidRPr="001B4700" w:rsidRDefault="00C7540D" w:rsidP="00644C11">
            <w:pPr>
              <w:pStyle w:val="ListParagraph"/>
              <w:spacing w:line="240" w:lineRule="auto"/>
              <w:ind w:left="0"/>
              <w:jc w:val="center"/>
              <w:rPr>
                <w:szCs w:val="24"/>
              </w:rPr>
            </w:pPr>
            <w:r w:rsidRPr="001B4700">
              <w:rPr>
                <w:szCs w:val="24"/>
              </w:rPr>
              <w:t>Indikator</w:t>
            </w:r>
          </w:p>
        </w:tc>
        <w:tc>
          <w:tcPr>
            <w:tcW w:w="1356" w:type="dxa"/>
            <w:shd w:val="clear" w:color="auto" w:fill="FF9933"/>
            <w:vAlign w:val="center"/>
            <w:tcPrChange w:id="2295" w:author="Muhammad Subarkah" w:date="2024-12-10T23:29:00Z" w16du:dateUtc="2024-12-10T16:29:00Z">
              <w:tcPr>
                <w:tcW w:w="1275" w:type="dxa"/>
                <w:shd w:val="clear" w:color="auto" w:fill="FF9933"/>
                <w:vAlign w:val="center"/>
              </w:tcPr>
            </w:tcPrChange>
          </w:tcPr>
          <w:p w14:paraId="1B3F4790" w14:textId="71C0C432" w:rsidR="00C7540D" w:rsidRPr="001B4700" w:rsidRDefault="00C7540D" w:rsidP="00644C11">
            <w:pPr>
              <w:pStyle w:val="ListParagraph"/>
              <w:spacing w:line="240" w:lineRule="auto"/>
              <w:ind w:left="0"/>
              <w:jc w:val="center"/>
              <w:rPr>
                <w:szCs w:val="24"/>
              </w:rPr>
            </w:pPr>
            <w:r w:rsidRPr="001B4700">
              <w:rPr>
                <w:szCs w:val="24"/>
              </w:rPr>
              <w:t>No. Butir</w:t>
            </w:r>
          </w:p>
        </w:tc>
      </w:tr>
      <w:tr w:rsidR="00C7540D" w:rsidRPr="001B4700" w14:paraId="157D8EBF" w14:textId="77777777" w:rsidTr="00C93EB2">
        <w:trPr>
          <w:trHeight w:val="397"/>
          <w:trPrChange w:id="2296" w:author="Muhammad Subarkah" w:date="2024-12-10T23:29:00Z" w16du:dateUtc="2024-12-10T16:29:00Z">
            <w:trPr>
              <w:gridBefore w:val="3"/>
              <w:trHeight w:val="397"/>
            </w:trPr>
          </w:trPrChange>
        </w:trPr>
        <w:tc>
          <w:tcPr>
            <w:tcW w:w="547" w:type="dxa"/>
            <w:vMerge w:val="restart"/>
            <w:vAlign w:val="center"/>
            <w:tcPrChange w:id="2297" w:author="Muhammad Subarkah" w:date="2024-12-10T23:29:00Z" w16du:dateUtc="2024-12-10T16:29:00Z">
              <w:tcPr>
                <w:tcW w:w="550" w:type="dxa"/>
                <w:vMerge w:val="restart"/>
                <w:vAlign w:val="center"/>
              </w:tcPr>
            </w:tcPrChange>
          </w:tcPr>
          <w:p w14:paraId="241A0BD9" w14:textId="6DC8E9F9" w:rsidR="00C7540D" w:rsidRPr="001B4700" w:rsidRDefault="00C7540D" w:rsidP="00644C11">
            <w:pPr>
              <w:pStyle w:val="ListParagraph"/>
              <w:spacing w:line="240" w:lineRule="auto"/>
              <w:ind w:left="0"/>
              <w:jc w:val="center"/>
              <w:rPr>
                <w:szCs w:val="24"/>
              </w:rPr>
            </w:pPr>
            <w:r w:rsidRPr="001B4700">
              <w:rPr>
                <w:szCs w:val="24"/>
              </w:rPr>
              <w:t>1</w:t>
            </w:r>
          </w:p>
        </w:tc>
        <w:tc>
          <w:tcPr>
            <w:tcW w:w="1573" w:type="dxa"/>
            <w:vMerge w:val="restart"/>
            <w:vAlign w:val="center"/>
            <w:tcPrChange w:id="2298" w:author="Muhammad Subarkah" w:date="2024-12-10T23:29:00Z" w16du:dateUtc="2024-12-10T16:29:00Z">
              <w:tcPr>
                <w:tcW w:w="1576" w:type="dxa"/>
                <w:gridSpan w:val="2"/>
                <w:vMerge w:val="restart"/>
                <w:vAlign w:val="center"/>
              </w:tcPr>
            </w:tcPrChange>
          </w:tcPr>
          <w:p w14:paraId="1645458C" w14:textId="33733225" w:rsidR="00C7540D" w:rsidRPr="001B4700" w:rsidRDefault="00C7540D" w:rsidP="00644C11">
            <w:pPr>
              <w:pStyle w:val="ListParagraph"/>
              <w:spacing w:line="240" w:lineRule="auto"/>
              <w:ind w:left="0"/>
              <w:jc w:val="left"/>
              <w:rPr>
                <w:szCs w:val="24"/>
              </w:rPr>
            </w:pPr>
            <w:r w:rsidRPr="001B4700">
              <w:t>Relevansi materi dengan tujuan pembelajaran</w:t>
            </w:r>
          </w:p>
        </w:tc>
        <w:tc>
          <w:tcPr>
            <w:tcW w:w="3834" w:type="dxa"/>
            <w:vAlign w:val="center"/>
            <w:tcPrChange w:id="2299" w:author="Muhammad Subarkah" w:date="2024-12-10T23:29:00Z" w16du:dateUtc="2024-12-10T16:29:00Z">
              <w:tcPr>
                <w:tcW w:w="2977" w:type="dxa"/>
                <w:gridSpan w:val="2"/>
                <w:vAlign w:val="center"/>
              </w:tcPr>
            </w:tcPrChange>
          </w:tcPr>
          <w:p w14:paraId="7A89CACC" w14:textId="075F9411" w:rsidR="00C7540D" w:rsidRPr="001B4700" w:rsidRDefault="00C7540D" w:rsidP="00D25E7C">
            <w:pPr>
              <w:pStyle w:val="ListParagraph"/>
              <w:spacing w:line="240" w:lineRule="auto"/>
              <w:ind w:left="0"/>
              <w:jc w:val="left"/>
              <w:rPr>
                <w:szCs w:val="24"/>
              </w:rPr>
            </w:pPr>
            <w:commentRangeStart w:id="2300"/>
            <w:r w:rsidRPr="001B4700">
              <w:t xml:space="preserve">Kesesuaian media pembelajaran dengan </w:t>
            </w:r>
            <w:ins w:id="2301" w:author="Muhammad Subarkah" w:date="2024-12-08T13:57:00Z" w16du:dateUtc="2024-12-08T06:57:00Z">
              <w:r w:rsidR="00A818DF">
                <w:t>RPS</w:t>
              </w:r>
            </w:ins>
            <w:del w:id="2302" w:author="Muhammad Subarkah" w:date="2024-12-08T13:57:00Z" w16du:dateUtc="2024-12-08T06:57:00Z">
              <w:r w:rsidRPr="001B4700" w:rsidDel="00A818DF">
                <w:delText>silabus</w:delText>
              </w:r>
            </w:del>
            <w:commentRangeEnd w:id="2300"/>
            <w:r w:rsidR="00E43030">
              <w:rPr>
                <w:rStyle w:val="CommentReference"/>
              </w:rPr>
              <w:commentReference w:id="2300"/>
            </w:r>
          </w:p>
        </w:tc>
        <w:tc>
          <w:tcPr>
            <w:tcW w:w="1356" w:type="dxa"/>
            <w:vAlign w:val="center"/>
            <w:tcPrChange w:id="2303" w:author="Muhammad Subarkah" w:date="2024-12-10T23:29:00Z" w16du:dateUtc="2024-12-10T16:29:00Z">
              <w:tcPr>
                <w:tcW w:w="1275" w:type="dxa"/>
                <w:vAlign w:val="center"/>
              </w:tcPr>
            </w:tcPrChange>
          </w:tcPr>
          <w:p w14:paraId="1335E421" w14:textId="2E7720B7" w:rsidR="00C7540D" w:rsidRPr="001B4700" w:rsidRDefault="00C7540D" w:rsidP="00890424">
            <w:pPr>
              <w:pStyle w:val="ListParagraph"/>
              <w:spacing w:line="240" w:lineRule="auto"/>
              <w:ind w:left="0"/>
              <w:jc w:val="center"/>
              <w:rPr>
                <w:szCs w:val="24"/>
              </w:rPr>
            </w:pPr>
            <w:r w:rsidRPr="001B4700">
              <w:rPr>
                <w:szCs w:val="24"/>
              </w:rPr>
              <w:t>1</w:t>
            </w:r>
          </w:p>
        </w:tc>
      </w:tr>
      <w:tr w:rsidR="00C7540D" w:rsidRPr="001B4700" w14:paraId="0B975E45" w14:textId="77777777" w:rsidTr="00C93EB2">
        <w:trPr>
          <w:trHeight w:val="397"/>
          <w:trPrChange w:id="2304" w:author="Muhammad Subarkah" w:date="2024-12-10T23:29:00Z" w16du:dateUtc="2024-12-10T16:29:00Z">
            <w:trPr>
              <w:gridBefore w:val="3"/>
              <w:trHeight w:val="397"/>
            </w:trPr>
          </w:trPrChange>
        </w:trPr>
        <w:tc>
          <w:tcPr>
            <w:tcW w:w="547" w:type="dxa"/>
            <w:vMerge/>
            <w:vAlign w:val="center"/>
            <w:tcPrChange w:id="2305" w:author="Muhammad Subarkah" w:date="2024-12-10T23:29:00Z" w16du:dateUtc="2024-12-10T16:29:00Z">
              <w:tcPr>
                <w:tcW w:w="550" w:type="dxa"/>
                <w:vMerge/>
                <w:vAlign w:val="center"/>
              </w:tcPr>
            </w:tcPrChange>
          </w:tcPr>
          <w:p w14:paraId="6ADA2426" w14:textId="77777777" w:rsidR="00C7540D" w:rsidRPr="001B4700" w:rsidRDefault="00C7540D" w:rsidP="00644C11">
            <w:pPr>
              <w:pStyle w:val="ListParagraph"/>
              <w:spacing w:line="240" w:lineRule="auto"/>
              <w:ind w:left="0"/>
              <w:jc w:val="center"/>
              <w:rPr>
                <w:szCs w:val="24"/>
              </w:rPr>
            </w:pPr>
          </w:p>
        </w:tc>
        <w:tc>
          <w:tcPr>
            <w:tcW w:w="1573" w:type="dxa"/>
            <w:vMerge/>
            <w:vAlign w:val="center"/>
            <w:tcPrChange w:id="2306" w:author="Muhammad Subarkah" w:date="2024-12-10T23:29:00Z" w16du:dateUtc="2024-12-10T16:29:00Z">
              <w:tcPr>
                <w:tcW w:w="1576" w:type="dxa"/>
                <w:gridSpan w:val="2"/>
                <w:vMerge/>
                <w:vAlign w:val="center"/>
              </w:tcPr>
            </w:tcPrChange>
          </w:tcPr>
          <w:p w14:paraId="4DA9BBE4" w14:textId="77777777" w:rsidR="00C7540D" w:rsidRPr="001B4700" w:rsidRDefault="00C7540D" w:rsidP="00644C11">
            <w:pPr>
              <w:pStyle w:val="ListParagraph"/>
              <w:spacing w:line="240" w:lineRule="auto"/>
              <w:ind w:left="0"/>
              <w:jc w:val="left"/>
            </w:pPr>
          </w:p>
        </w:tc>
        <w:tc>
          <w:tcPr>
            <w:tcW w:w="3834" w:type="dxa"/>
            <w:vAlign w:val="center"/>
            <w:tcPrChange w:id="2307" w:author="Muhammad Subarkah" w:date="2024-12-10T23:29:00Z" w16du:dateUtc="2024-12-10T16:29:00Z">
              <w:tcPr>
                <w:tcW w:w="2977" w:type="dxa"/>
                <w:gridSpan w:val="2"/>
                <w:vAlign w:val="center"/>
              </w:tcPr>
            </w:tcPrChange>
          </w:tcPr>
          <w:p w14:paraId="0399FDDD" w14:textId="3048FF67" w:rsidR="00C7540D" w:rsidRPr="001B4700" w:rsidRDefault="00C7540D" w:rsidP="00D25E7C">
            <w:pPr>
              <w:pStyle w:val="ListParagraph"/>
              <w:spacing w:line="240" w:lineRule="auto"/>
              <w:ind w:left="0"/>
              <w:jc w:val="left"/>
              <w:rPr>
                <w:szCs w:val="24"/>
              </w:rPr>
            </w:pPr>
            <w:r w:rsidRPr="001B4700">
              <w:t xml:space="preserve">Kesesuaian media pembelajaran dengan </w:t>
            </w:r>
            <w:r w:rsidR="00932AB5" w:rsidRPr="001B4700">
              <w:t>kompetensi</w:t>
            </w:r>
            <w:r w:rsidR="00515217" w:rsidRPr="001B4700">
              <w:t xml:space="preserve"> dan </w:t>
            </w:r>
            <w:commentRangeStart w:id="2308"/>
            <w:r w:rsidR="00515217" w:rsidRPr="001B4700">
              <w:t>capaian pembelajaran</w:t>
            </w:r>
            <w:commentRangeEnd w:id="2308"/>
            <w:r w:rsidR="00E43030">
              <w:rPr>
                <w:rStyle w:val="CommentReference"/>
              </w:rPr>
              <w:commentReference w:id="2308"/>
            </w:r>
            <w:ins w:id="2309" w:author="Muhammad Subarkah" w:date="2024-12-08T13:58:00Z" w16du:dateUtc="2024-12-08T06:58:00Z">
              <w:r w:rsidR="00E557A7">
                <w:t xml:space="preserve"> mata k</w:t>
              </w:r>
              <w:r w:rsidR="00E557A7" w:rsidRPr="00E557A7">
                <w:t>u</w:t>
              </w:r>
              <w:r w:rsidR="00E557A7">
                <w:t>liah</w:t>
              </w:r>
            </w:ins>
          </w:p>
        </w:tc>
        <w:tc>
          <w:tcPr>
            <w:tcW w:w="1356" w:type="dxa"/>
            <w:vAlign w:val="center"/>
            <w:tcPrChange w:id="2310" w:author="Muhammad Subarkah" w:date="2024-12-10T23:29:00Z" w16du:dateUtc="2024-12-10T16:29:00Z">
              <w:tcPr>
                <w:tcW w:w="1275" w:type="dxa"/>
                <w:vAlign w:val="center"/>
              </w:tcPr>
            </w:tcPrChange>
          </w:tcPr>
          <w:p w14:paraId="45ACA734" w14:textId="5E6DC8E5" w:rsidR="00C7540D" w:rsidRPr="001B4700" w:rsidRDefault="00C7540D" w:rsidP="00890424">
            <w:pPr>
              <w:pStyle w:val="ListParagraph"/>
              <w:spacing w:line="240" w:lineRule="auto"/>
              <w:ind w:left="0"/>
              <w:jc w:val="center"/>
              <w:rPr>
                <w:szCs w:val="24"/>
              </w:rPr>
            </w:pPr>
            <w:r w:rsidRPr="001B4700">
              <w:rPr>
                <w:szCs w:val="24"/>
              </w:rPr>
              <w:t>2,</w:t>
            </w:r>
            <w:r w:rsidR="0067144D" w:rsidRPr="001B4700">
              <w:rPr>
                <w:szCs w:val="24"/>
              </w:rPr>
              <w:t xml:space="preserve"> </w:t>
            </w:r>
            <w:r w:rsidRPr="001B4700">
              <w:rPr>
                <w:szCs w:val="24"/>
              </w:rPr>
              <w:t>3</w:t>
            </w:r>
          </w:p>
        </w:tc>
      </w:tr>
      <w:tr w:rsidR="00C7540D" w:rsidRPr="001B4700" w14:paraId="4096CCFA" w14:textId="77777777" w:rsidTr="00C93EB2">
        <w:trPr>
          <w:trHeight w:val="397"/>
          <w:trPrChange w:id="2311" w:author="Muhammad Subarkah" w:date="2024-12-10T23:29:00Z" w16du:dateUtc="2024-12-10T16:29:00Z">
            <w:trPr>
              <w:gridBefore w:val="3"/>
              <w:trHeight w:val="397"/>
            </w:trPr>
          </w:trPrChange>
        </w:trPr>
        <w:tc>
          <w:tcPr>
            <w:tcW w:w="547" w:type="dxa"/>
            <w:vMerge/>
            <w:vAlign w:val="center"/>
            <w:tcPrChange w:id="2312" w:author="Muhammad Subarkah" w:date="2024-12-10T23:29:00Z" w16du:dateUtc="2024-12-10T16:29:00Z">
              <w:tcPr>
                <w:tcW w:w="550" w:type="dxa"/>
                <w:vMerge/>
                <w:vAlign w:val="center"/>
              </w:tcPr>
            </w:tcPrChange>
          </w:tcPr>
          <w:p w14:paraId="49083184" w14:textId="77777777" w:rsidR="00C7540D" w:rsidRPr="001B4700" w:rsidRDefault="00C7540D" w:rsidP="00644C11">
            <w:pPr>
              <w:pStyle w:val="ListParagraph"/>
              <w:spacing w:line="240" w:lineRule="auto"/>
              <w:ind w:left="0"/>
              <w:jc w:val="center"/>
              <w:rPr>
                <w:szCs w:val="24"/>
              </w:rPr>
            </w:pPr>
          </w:p>
        </w:tc>
        <w:tc>
          <w:tcPr>
            <w:tcW w:w="1573" w:type="dxa"/>
            <w:vMerge/>
            <w:vAlign w:val="center"/>
            <w:tcPrChange w:id="2313" w:author="Muhammad Subarkah" w:date="2024-12-10T23:29:00Z" w16du:dateUtc="2024-12-10T16:29:00Z">
              <w:tcPr>
                <w:tcW w:w="1576" w:type="dxa"/>
                <w:gridSpan w:val="2"/>
                <w:vMerge/>
                <w:vAlign w:val="center"/>
              </w:tcPr>
            </w:tcPrChange>
          </w:tcPr>
          <w:p w14:paraId="5A60747C" w14:textId="77777777" w:rsidR="00C7540D" w:rsidRPr="001B4700" w:rsidRDefault="00C7540D" w:rsidP="00644C11">
            <w:pPr>
              <w:pStyle w:val="ListParagraph"/>
              <w:spacing w:line="240" w:lineRule="auto"/>
              <w:ind w:left="0"/>
              <w:jc w:val="left"/>
            </w:pPr>
          </w:p>
        </w:tc>
        <w:tc>
          <w:tcPr>
            <w:tcW w:w="3834" w:type="dxa"/>
            <w:vAlign w:val="center"/>
            <w:tcPrChange w:id="2314" w:author="Muhammad Subarkah" w:date="2024-12-10T23:29:00Z" w16du:dateUtc="2024-12-10T16:29:00Z">
              <w:tcPr>
                <w:tcW w:w="2977" w:type="dxa"/>
                <w:gridSpan w:val="2"/>
                <w:vAlign w:val="center"/>
              </w:tcPr>
            </w:tcPrChange>
          </w:tcPr>
          <w:p w14:paraId="4161A997" w14:textId="474FB111" w:rsidR="00C7540D" w:rsidRPr="001B4700" w:rsidRDefault="00C7540D" w:rsidP="00D25E7C">
            <w:pPr>
              <w:pStyle w:val="ListParagraph"/>
              <w:spacing w:line="240" w:lineRule="auto"/>
              <w:ind w:left="0"/>
              <w:jc w:val="left"/>
              <w:rPr>
                <w:szCs w:val="24"/>
              </w:rPr>
            </w:pPr>
            <w:r w:rsidRPr="001B4700">
              <w:t>Kesesuaian antara kebutuhan peserta didik dengan media pembelajaran</w:t>
            </w:r>
          </w:p>
        </w:tc>
        <w:tc>
          <w:tcPr>
            <w:tcW w:w="1356" w:type="dxa"/>
            <w:vAlign w:val="center"/>
            <w:tcPrChange w:id="2315" w:author="Muhammad Subarkah" w:date="2024-12-10T23:29:00Z" w16du:dateUtc="2024-12-10T16:29:00Z">
              <w:tcPr>
                <w:tcW w:w="1275" w:type="dxa"/>
                <w:vAlign w:val="center"/>
              </w:tcPr>
            </w:tcPrChange>
          </w:tcPr>
          <w:p w14:paraId="5AB3D8F3" w14:textId="5A78915F" w:rsidR="00C7540D" w:rsidRPr="001B4700" w:rsidRDefault="00C7540D" w:rsidP="00890424">
            <w:pPr>
              <w:pStyle w:val="ListParagraph"/>
              <w:spacing w:line="240" w:lineRule="auto"/>
              <w:ind w:left="0"/>
              <w:jc w:val="center"/>
              <w:rPr>
                <w:szCs w:val="24"/>
              </w:rPr>
            </w:pPr>
            <w:r w:rsidRPr="001B4700">
              <w:rPr>
                <w:szCs w:val="24"/>
              </w:rPr>
              <w:t>4,</w:t>
            </w:r>
            <w:r w:rsidR="0067144D" w:rsidRPr="001B4700">
              <w:rPr>
                <w:szCs w:val="24"/>
              </w:rPr>
              <w:t xml:space="preserve"> </w:t>
            </w:r>
            <w:r w:rsidRPr="001B4700">
              <w:rPr>
                <w:szCs w:val="24"/>
              </w:rPr>
              <w:t>5</w:t>
            </w:r>
          </w:p>
        </w:tc>
      </w:tr>
      <w:tr w:rsidR="00C7540D" w:rsidRPr="001B4700" w14:paraId="53DFC682" w14:textId="77777777" w:rsidTr="00C93EB2">
        <w:trPr>
          <w:trHeight w:val="397"/>
          <w:trPrChange w:id="2316" w:author="Muhammad Subarkah" w:date="2024-12-10T23:29:00Z" w16du:dateUtc="2024-12-10T16:29:00Z">
            <w:trPr>
              <w:gridBefore w:val="3"/>
              <w:trHeight w:val="397"/>
            </w:trPr>
          </w:trPrChange>
        </w:trPr>
        <w:tc>
          <w:tcPr>
            <w:tcW w:w="547" w:type="dxa"/>
            <w:vMerge/>
            <w:vAlign w:val="center"/>
            <w:tcPrChange w:id="2317" w:author="Muhammad Subarkah" w:date="2024-12-10T23:29:00Z" w16du:dateUtc="2024-12-10T16:29:00Z">
              <w:tcPr>
                <w:tcW w:w="550" w:type="dxa"/>
                <w:vMerge/>
                <w:vAlign w:val="center"/>
              </w:tcPr>
            </w:tcPrChange>
          </w:tcPr>
          <w:p w14:paraId="74425F78" w14:textId="77777777" w:rsidR="00C7540D" w:rsidRPr="001B4700" w:rsidRDefault="00C7540D" w:rsidP="00644C11">
            <w:pPr>
              <w:pStyle w:val="ListParagraph"/>
              <w:spacing w:line="240" w:lineRule="auto"/>
              <w:ind w:left="0"/>
              <w:jc w:val="center"/>
              <w:rPr>
                <w:szCs w:val="24"/>
              </w:rPr>
            </w:pPr>
          </w:p>
        </w:tc>
        <w:tc>
          <w:tcPr>
            <w:tcW w:w="1573" w:type="dxa"/>
            <w:vMerge/>
            <w:vAlign w:val="center"/>
            <w:tcPrChange w:id="2318" w:author="Muhammad Subarkah" w:date="2024-12-10T23:29:00Z" w16du:dateUtc="2024-12-10T16:29:00Z">
              <w:tcPr>
                <w:tcW w:w="1576" w:type="dxa"/>
                <w:gridSpan w:val="2"/>
                <w:vMerge/>
                <w:vAlign w:val="center"/>
              </w:tcPr>
            </w:tcPrChange>
          </w:tcPr>
          <w:p w14:paraId="315577D4" w14:textId="77777777" w:rsidR="00C7540D" w:rsidRPr="001B4700" w:rsidRDefault="00C7540D" w:rsidP="00644C11">
            <w:pPr>
              <w:pStyle w:val="ListParagraph"/>
              <w:spacing w:line="240" w:lineRule="auto"/>
              <w:ind w:left="0"/>
              <w:jc w:val="left"/>
            </w:pPr>
          </w:p>
        </w:tc>
        <w:tc>
          <w:tcPr>
            <w:tcW w:w="3834" w:type="dxa"/>
            <w:vAlign w:val="center"/>
            <w:tcPrChange w:id="2319" w:author="Muhammad Subarkah" w:date="2024-12-10T23:29:00Z" w16du:dateUtc="2024-12-10T16:29:00Z">
              <w:tcPr>
                <w:tcW w:w="2977" w:type="dxa"/>
                <w:gridSpan w:val="2"/>
                <w:vAlign w:val="center"/>
              </w:tcPr>
            </w:tcPrChange>
          </w:tcPr>
          <w:p w14:paraId="36E2D5F6" w14:textId="72A8F15C" w:rsidR="00C7540D" w:rsidRPr="001B4700" w:rsidRDefault="00C7540D" w:rsidP="00D25E7C">
            <w:pPr>
              <w:pStyle w:val="ListParagraph"/>
              <w:spacing w:line="240" w:lineRule="auto"/>
              <w:ind w:left="0"/>
              <w:jc w:val="left"/>
              <w:rPr>
                <w:szCs w:val="24"/>
              </w:rPr>
            </w:pPr>
            <w:r w:rsidRPr="001B4700">
              <w:t>Pembelajaran</w:t>
            </w:r>
          </w:p>
        </w:tc>
        <w:tc>
          <w:tcPr>
            <w:tcW w:w="1356" w:type="dxa"/>
            <w:vAlign w:val="center"/>
            <w:tcPrChange w:id="2320" w:author="Muhammad Subarkah" w:date="2024-12-10T23:29:00Z" w16du:dateUtc="2024-12-10T16:29:00Z">
              <w:tcPr>
                <w:tcW w:w="1275" w:type="dxa"/>
                <w:vAlign w:val="center"/>
              </w:tcPr>
            </w:tcPrChange>
          </w:tcPr>
          <w:p w14:paraId="3736FEF5" w14:textId="649EBECA" w:rsidR="00C7540D" w:rsidRPr="001B4700" w:rsidRDefault="00C7540D" w:rsidP="00890424">
            <w:pPr>
              <w:pStyle w:val="ListParagraph"/>
              <w:spacing w:line="240" w:lineRule="auto"/>
              <w:ind w:left="0"/>
              <w:jc w:val="center"/>
              <w:rPr>
                <w:szCs w:val="24"/>
              </w:rPr>
            </w:pPr>
            <w:r w:rsidRPr="001B4700">
              <w:rPr>
                <w:szCs w:val="24"/>
              </w:rPr>
              <w:t>6,</w:t>
            </w:r>
            <w:r w:rsidR="0067144D" w:rsidRPr="001B4700">
              <w:rPr>
                <w:szCs w:val="24"/>
              </w:rPr>
              <w:t xml:space="preserve"> </w:t>
            </w:r>
            <w:r w:rsidRPr="001B4700">
              <w:rPr>
                <w:szCs w:val="24"/>
              </w:rPr>
              <w:t>7,</w:t>
            </w:r>
            <w:r w:rsidR="0067144D" w:rsidRPr="001B4700">
              <w:rPr>
                <w:szCs w:val="24"/>
              </w:rPr>
              <w:t xml:space="preserve"> </w:t>
            </w:r>
            <w:r w:rsidRPr="001B4700">
              <w:rPr>
                <w:szCs w:val="24"/>
              </w:rPr>
              <w:t>8</w:t>
            </w:r>
          </w:p>
        </w:tc>
      </w:tr>
      <w:tr w:rsidR="00C7540D" w:rsidRPr="001B4700" w14:paraId="1D17815F" w14:textId="77777777" w:rsidTr="00C93EB2">
        <w:trPr>
          <w:trHeight w:val="397"/>
          <w:trPrChange w:id="2321" w:author="Muhammad Subarkah" w:date="2024-12-10T23:29:00Z" w16du:dateUtc="2024-12-10T16:29:00Z">
            <w:trPr>
              <w:gridBefore w:val="3"/>
              <w:trHeight w:val="397"/>
            </w:trPr>
          </w:trPrChange>
        </w:trPr>
        <w:tc>
          <w:tcPr>
            <w:tcW w:w="547" w:type="dxa"/>
            <w:vMerge/>
            <w:vAlign w:val="center"/>
            <w:tcPrChange w:id="2322" w:author="Muhammad Subarkah" w:date="2024-12-10T23:29:00Z" w16du:dateUtc="2024-12-10T16:29:00Z">
              <w:tcPr>
                <w:tcW w:w="550" w:type="dxa"/>
                <w:vMerge/>
                <w:vAlign w:val="center"/>
              </w:tcPr>
            </w:tcPrChange>
          </w:tcPr>
          <w:p w14:paraId="4ACF4A55" w14:textId="77777777" w:rsidR="00C7540D" w:rsidRPr="001B4700" w:rsidRDefault="00C7540D" w:rsidP="00644C11">
            <w:pPr>
              <w:pStyle w:val="ListParagraph"/>
              <w:spacing w:line="240" w:lineRule="auto"/>
              <w:ind w:left="0"/>
              <w:jc w:val="center"/>
              <w:rPr>
                <w:szCs w:val="24"/>
              </w:rPr>
            </w:pPr>
          </w:p>
        </w:tc>
        <w:tc>
          <w:tcPr>
            <w:tcW w:w="1573" w:type="dxa"/>
            <w:vMerge/>
            <w:vAlign w:val="center"/>
            <w:tcPrChange w:id="2323" w:author="Muhammad Subarkah" w:date="2024-12-10T23:29:00Z" w16du:dateUtc="2024-12-10T16:29:00Z">
              <w:tcPr>
                <w:tcW w:w="1576" w:type="dxa"/>
                <w:gridSpan w:val="2"/>
                <w:vMerge/>
                <w:vAlign w:val="center"/>
              </w:tcPr>
            </w:tcPrChange>
          </w:tcPr>
          <w:p w14:paraId="0D63884E" w14:textId="77777777" w:rsidR="00C7540D" w:rsidRPr="001B4700" w:rsidRDefault="00C7540D" w:rsidP="00644C11">
            <w:pPr>
              <w:pStyle w:val="ListParagraph"/>
              <w:spacing w:line="240" w:lineRule="auto"/>
              <w:ind w:left="0"/>
              <w:jc w:val="left"/>
            </w:pPr>
          </w:p>
        </w:tc>
        <w:tc>
          <w:tcPr>
            <w:tcW w:w="3834" w:type="dxa"/>
            <w:vAlign w:val="center"/>
            <w:tcPrChange w:id="2324" w:author="Muhammad Subarkah" w:date="2024-12-10T23:29:00Z" w16du:dateUtc="2024-12-10T16:29:00Z">
              <w:tcPr>
                <w:tcW w:w="2977" w:type="dxa"/>
                <w:gridSpan w:val="2"/>
                <w:vAlign w:val="center"/>
              </w:tcPr>
            </w:tcPrChange>
          </w:tcPr>
          <w:p w14:paraId="3E70E19E" w14:textId="50D5AEB3" w:rsidR="00C7540D" w:rsidRPr="001B4700" w:rsidRDefault="00C7540D" w:rsidP="00D25E7C">
            <w:pPr>
              <w:pStyle w:val="ListParagraph"/>
              <w:spacing w:line="240" w:lineRule="auto"/>
              <w:ind w:left="0"/>
              <w:jc w:val="left"/>
              <w:rPr>
                <w:szCs w:val="24"/>
              </w:rPr>
            </w:pPr>
            <w:r w:rsidRPr="001B4700">
              <w:t>Kelengkapan materi</w:t>
            </w:r>
          </w:p>
        </w:tc>
        <w:tc>
          <w:tcPr>
            <w:tcW w:w="1356" w:type="dxa"/>
            <w:vAlign w:val="center"/>
            <w:tcPrChange w:id="2325" w:author="Muhammad Subarkah" w:date="2024-12-10T23:29:00Z" w16du:dateUtc="2024-12-10T16:29:00Z">
              <w:tcPr>
                <w:tcW w:w="1275" w:type="dxa"/>
                <w:vAlign w:val="center"/>
              </w:tcPr>
            </w:tcPrChange>
          </w:tcPr>
          <w:p w14:paraId="0B8C369B" w14:textId="390A47FD" w:rsidR="00C7540D" w:rsidRPr="001B4700" w:rsidRDefault="00C7540D" w:rsidP="00890424">
            <w:pPr>
              <w:pStyle w:val="ListParagraph"/>
              <w:spacing w:line="240" w:lineRule="auto"/>
              <w:ind w:left="0"/>
              <w:jc w:val="center"/>
              <w:rPr>
                <w:szCs w:val="24"/>
              </w:rPr>
            </w:pPr>
            <w:r w:rsidRPr="001B4700">
              <w:rPr>
                <w:szCs w:val="24"/>
              </w:rPr>
              <w:t>9,</w:t>
            </w:r>
            <w:r w:rsidR="0067144D" w:rsidRPr="001B4700">
              <w:rPr>
                <w:szCs w:val="24"/>
              </w:rPr>
              <w:t xml:space="preserve"> </w:t>
            </w:r>
            <w:r w:rsidRPr="001B4700">
              <w:rPr>
                <w:szCs w:val="24"/>
              </w:rPr>
              <w:t>10</w:t>
            </w:r>
          </w:p>
        </w:tc>
      </w:tr>
      <w:tr w:rsidR="00C7540D" w:rsidRPr="001B4700" w14:paraId="7F0D0599" w14:textId="77777777" w:rsidTr="00C93EB2">
        <w:trPr>
          <w:trHeight w:val="397"/>
          <w:trPrChange w:id="2326" w:author="Muhammad Subarkah" w:date="2024-12-10T23:29:00Z" w16du:dateUtc="2024-12-10T16:29:00Z">
            <w:trPr>
              <w:gridBefore w:val="3"/>
              <w:trHeight w:val="397"/>
            </w:trPr>
          </w:trPrChange>
        </w:trPr>
        <w:tc>
          <w:tcPr>
            <w:tcW w:w="547" w:type="dxa"/>
            <w:vAlign w:val="center"/>
            <w:tcPrChange w:id="2327" w:author="Muhammad Subarkah" w:date="2024-12-10T23:29:00Z" w16du:dateUtc="2024-12-10T16:29:00Z">
              <w:tcPr>
                <w:tcW w:w="550" w:type="dxa"/>
                <w:vAlign w:val="center"/>
              </w:tcPr>
            </w:tcPrChange>
          </w:tcPr>
          <w:p w14:paraId="0CD9F72D" w14:textId="4FC4EE64" w:rsidR="00C7540D" w:rsidRPr="001B4700" w:rsidRDefault="00C7540D" w:rsidP="00644C11">
            <w:pPr>
              <w:pStyle w:val="ListParagraph"/>
              <w:spacing w:line="240" w:lineRule="auto"/>
              <w:ind w:left="0"/>
              <w:jc w:val="center"/>
              <w:rPr>
                <w:szCs w:val="24"/>
              </w:rPr>
            </w:pPr>
            <w:r w:rsidRPr="001B4700">
              <w:rPr>
                <w:szCs w:val="24"/>
              </w:rPr>
              <w:t>2</w:t>
            </w:r>
          </w:p>
        </w:tc>
        <w:tc>
          <w:tcPr>
            <w:tcW w:w="1573" w:type="dxa"/>
            <w:vAlign w:val="center"/>
            <w:tcPrChange w:id="2328" w:author="Muhammad Subarkah" w:date="2024-12-10T23:29:00Z" w16du:dateUtc="2024-12-10T16:29:00Z">
              <w:tcPr>
                <w:tcW w:w="1576" w:type="dxa"/>
                <w:gridSpan w:val="2"/>
                <w:vAlign w:val="center"/>
              </w:tcPr>
            </w:tcPrChange>
          </w:tcPr>
          <w:p w14:paraId="20EC3F42" w14:textId="22365783" w:rsidR="00C7540D" w:rsidRPr="001B4700" w:rsidRDefault="00C7540D" w:rsidP="00644C11">
            <w:pPr>
              <w:pStyle w:val="ListParagraph"/>
              <w:spacing w:line="240" w:lineRule="auto"/>
              <w:ind w:left="0"/>
              <w:jc w:val="left"/>
              <w:rPr>
                <w:szCs w:val="24"/>
              </w:rPr>
            </w:pPr>
            <w:r w:rsidRPr="001B4700">
              <w:rPr>
                <w:szCs w:val="24"/>
              </w:rPr>
              <w:t>Penyajian</w:t>
            </w:r>
          </w:p>
        </w:tc>
        <w:tc>
          <w:tcPr>
            <w:tcW w:w="3834" w:type="dxa"/>
            <w:vAlign w:val="center"/>
            <w:tcPrChange w:id="2329" w:author="Muhammad Subarkah" w:date="2024-12-10T23:29:00Z" w16du:dateUtc="2024-12-10T16:29:00Z">
              <w:tcPr>
                <w:tcW w:w="2977" w:type="dxa"/>
                <w:gridSpan w:val="2"/>
                <w:vAlign w:val="center"/>
              </w:tcPr>
            </w:tcPrChange>
          </w:tcPr>
          <w:p w14:paraId="22438C83" w14:textId="7301880F" w:rsidR="00C7540D" w:rsidRPr="001B4700" w:rsidRDefault="00D13A8A" w:rsidP="00D25E7C">
            <w:pPr>
              <w:pStyle w:val="ListParagraph"/>
              <w:spacing w:line="240" w:lineRule="auto"/>
              <w:ind w:left="0"/>
              <w:jc w:val="left"/>
              <w:rPr>
                <w:szCs w:val="24"/>
              </w:rPr>
            </w:pPr>
            <w:r w:rsidRPr="001B4700">
              <w:t>Teknik penyajian</w:t>
            </w:r>
          </w:p>
        </w:tc>
        <w:tc>
          <w:tcPr>
            <w:tcW w:w="1356" w:type="dxa"/>
            <w:vAlign w:val="center"/>
            <w:tcPrChange w:id="2330" w:author="Muhammad Subarkah" w:date="2024-12-10T23:29:00Z" w16du:dateUtc="2024-12-10T16:29:00Z">
              <w:tcPr>
                <w:tcW w:w="1275" w:type="dxa"/>
                <w:vAlign w:val="center"/>
              </w:tcPr>
            </w:tcPrChange>
          </w:tcPr>
          <w:p w14:paraId="147246A6" w14:textId="121E19F2" w:rsidR="00C7540D" w:rsidRPr="001B4700" w:rsidRDefault="00D13A8A" w:rsidP="00890424">
            <w:pPr>
              <w:pStyle w:val="ListParagraph"/>
              <w:spacing w:line="240" w:lineRule="auto"/>
              <w:ind w:left="0"/>
              <w:jc w:val="center"/>
              <w:rPr>
                <w:szCs w:val="24"/>
              </w:rPr>
            </w:pPr>
            <w:r w:rsidRPr="001B4700">
              <w:rPr>
                <w:szCs w:val="24"/>
              </w:rPr>
              <w:t>11,12,13,14</w:t>
            </w:r>
          </w:p>
        </w:tc>
      </w:tr>
      <w:tr w:rsidR="00C7540D" w:rsidRPr="001B4700" w14:paraId="77511FAA" w14:textId="77777777" w:rsidTr="00C93EB2">
        <w:trPr>
          <w:trHeight w:val="397"/>
          <w:trPrChange w:id="2331" w:author="Muhammad Subarkah" w:date="2024-12-10T23:29:00Z" w16du:dateUtc="2024-12-10T16:29:00Z">
            <w:trPr>
              <w:gridBefore w:val="3"/>
              <w:trHeight w:val="397"/>
            </w:trPr>
          </w:trPrChange>
        </w:trPr>
        <w:tc>
          <w:tcPr>
            <w:tcW w:w="547" w:type="dxa"/>
            <w:vAlign w:val="center"/>
            <w:tcPrChange w:id="2332" w:author="Muhammad Subarkah" w:date="2024-12-10T23:29:00Z" w16du:dateUtc="2024-12-10T16:29:00Z">
              <w:tcPr>
                <w:tcW w:w="550" w:type="dxa"/>
                <w:vAlign w:val="center"/>
              </w:tcPr>
            </w:tcPrChange>
          </w:tcPr>
          <w:p w14:paraId="319CC0BC" w14:textId="50FA52C3" w:rsidR="00C7540D" w:rsidRPr="001B4700" w:rsidRDefault="00C7540D" w:rsidP="00644C11">
            <w:pPr>
              <w:pStyle w:val="ListParagraph"/>
              <w:spacing w:line="240" w:lineRule="auto"/>
              <w:ind w:left="0"/>
              <w:jc w:val="center"/>
              <w:rPr>
                <w:szCs w:val="24"/>
              </w:rPr>
            </w:pPr>
            <w:r w:rsidRPr="001B4700">
              <w:rPr>
                <w:szCs w:val="24"/>
              </w:rPr>
              <w:t>3</w:t>
            </w:r>
          </w:p>
        </w:tc>
        <w:tc>
          <w:tcPr>
            <w:tcW w:w="1573" w:type="dxa"/>
            <w:vAlign w:val="center"/>
            <w:tcPrChange w:id="2333" w:author="Muhammad Subarkah" w:date="2024-12-10T23:29:00Z" w16du:dateUtc="2024-12-10T16:29:00Z">
              <w:tcPr>
                <w:tcW w:w="1576" w:type="dxa"/>
                <w:gridSpan w:val="2"/>
                <w:vAlign w:val="center"/>
              </w:tcPr>
            </w:tcPrChange>
          </w:tcPr>
          <w:p w14:paraId="659AB367" w14:textId="3954B897" w:rsidR="00C7540D" w:rsidRPr="001B4700" w:rsidRDefault="00C7540D" w:rsidP="00644C11">
            <w:pPr>
              <w:pStyle w:val="ListParagraph"/>
              <w:spacing w:line="240" w:lineRule="auto"/>
              <w:ind w:left="0"/>
              <w:jc w:val="left"/>
              <w:rPr>
                <w:szCs w:val="24"/>
              </w:rPr>
            </w:pPr>
            <w:r w:rsidRPr="001B4700">
              <w:rPr>
                <w:szCs w:val="24"/>
              </w:rPr>
              <w:t>Bahasa</w:t>
            </w:r>
          </w:p>
        </w:tc>
        <w:tc>
          <w:tcPr>
            <w:tcW w:w="3834" w:type="dxa"/>
            <w:vAlign w:val="center"/>
            <w:tcPrChange w:id="2334" w:author="Muhammad Subarkah" w:date="2024-12-10T23:29:00Z" w16du:dateUtc="2024-12-10T16:29:00Z">
              <w:tcPr>
                <w:tcW w:w="2977" w:type="dxa"/>
                <w:gridSpan w:val="2"/>
                <w:vAlign w:val="center"/>
              </w:tcPr>
            </w:tcPrChange>
          </w:tcPr>
          <w:p w14:paraId="7AE15EB7" w14:textId="77777777" w:rsidR="00C7540D" w:rsidRPr="001B4700" w:rsidRDefault="00D13A8A" w:rsidP="00D25E7C">
            <w:pPr>
              <w:pStyle w:val="ListParagraph"/>
              <w:spacing w:line="240" w:lineRule="auto"/>
              <w:ind w:left="0"/>
              <w:jc w:val="left"/>
              <w:rPr>
                <w:szCs w:val="24"/>
              </w:rPr>
            </w:pPr>
            <w:r w:rsidRPr="001B4700">
              <w:t xml:space="preserve">Kesesuaian dengan kaidah Bahasa </w:t>
            </w:r>
            <w:r w:rsidR="001052A6" w:rsidRPr="001B4700">
              <w:t>Indonesia</w:t>
            </w:r>
          </w:p>
        </w:tc>
        <w:tc>
          <w:tcPr>
            <w:tcW w:w="1356" w:type="dxa"/>
            <w:vAlign w:val="center"/>
            <w:tcPrChange w:id="2335" w:author="Muhammad Subarkah" w:date="2024-12-10T23:29:00Z" w16du:dateUtc="2024-12-10T16:29:00Z">
              <w:tcPr>
                <w:tcW w:w="1275" w:type="dxa"/>
                <w:vAlign w:val="center"/>
              </w:tcPr>
            </w:tcPrChange>
          </w:tcPr>
          <w:p w14:paraId="32FB8CB1" w14:textId="7558ED29" w:rsidR="00C7540D" w:rsidRPr="001B4700" w:rsidRDefault="001052A6" w:rsidP="00890424">
            <w:pPr>
              <w:pStyle w:val="ListParagraph"/>
              <w:spacing w:line="240" w:lineRule="auto"/>
              <w:ind w:left="0"/>
              <w:jc w:val="center"/>
              <w:rPr>
                <w:szCs w:val="24"/>
              </w:rPr>
            </w:pPr>
            <w:r w:rsidRPr="001B4700">
              <w:rPr>
                <w:szCs w:val="24"/>
              </w:rPr>
              <w:t>15,</w:t>
            </w:r>
            <w:r w:rsidR="0067144D" w:rsidRPr="001B4700">
              <w:rPr>
                <w:szCs w:val="24"/>
              </w:rPr>
              <w:t xml:space="preserve"> </w:t>
            </w:r>
            <w:r w:rsidRPr="001B4700">
              <w:rPr>
                <w:szCs w:val="24"/>
              </w:rPr>
              <w:t>16</w:t>
            </w:r>
          </w:p>
        </w:tc>
      </w:tr>
    </w:tbl>
    <w:p w14:paraId="7659C425" w14:textId="031BA0B2" w:rsidR="00A01B45" w:rsidRPr="001B4700" w:rsidRDefault="00305EF1">
      <w:pPr>
        <w:pStyle w:val="ListParagraph"/>
        <w:numPr>
          <w:ilvl w:val="0"/>
          <w:numId w:val="17"/>
        </w:numPr>
        <w:spacing w:before="240" w:after="0"/>
        <w:ind w:left="1134" w:hanging="567"/>
        <w:rPr>
          <w:szCs w:val="24"/>
        </w:rPr>
        <w:pPrChange w:id="2336" w:author="Muhammad Subarkah" w:date="2024-12-10T23:29:00Z" w16du:dateUtc="2024-12-10T16:29:00Z">
          <w:pPr>
            <w:pStyle w:val="ListParagraph"/>
            <w:numPr>
              <w:numId w:val="17"/>
            </w:numPr>
            <w:spacing w:before="240" w:after="0"/>
            <w:ind w:left="1560" w:hanging="437"/>
          </w:pPr>
        </w:pPrChange>
      </w:pPr>
      <w:r w:rsidRPr="001B4700">
        <w:t>Instrumen</w:t>
      </w:r>
      <w:r w:rsidR="008830F2" w:rsidRPr="001B4700">
        <w:t xml:space="preserve"> Kelayakan </w:t>
      </w:r>
      <w:r w:rsidR="009073C9" w:rsidRPr="001B4700">
        <w:t>Media</w:t>
      </w:r>
      <w:r w:rsidR="008830F2" w:rsidRPr="001B4700">
        <w:t xml:space="preserve"> Pembelajaran Oleh Ahli </w:t>
      </w:r>
      <w:r w:rsidR="009073C9" w:rsidRPr="001B4700">
        <w:t>Media</w:t>
      </w:r>
    </w:p>
    <w:p w14:paraId="149F0799" w14:textId="765E5D90" w:rsidR="002C0A16" w:rsidRPr="001B4700" w:rsidRDefault="008D6818">
      <w:pPr>
        <w:pStyle w:val="H2Paragh"/>
        <w:pPrChange w:id="2337" w:author="Muhammad Subarkah" w:date="2024-12-10T23:29:00Z" w16du:dateUtc="2024-12-10T16:29:00Z">
          <w:pPr>
            <w:pStyle w:val="ListParagraph"/>
            <w:spacing w:before="240" w:after="0"/>
            <w:ind w:left="1560"/>
          </w:pPr>
        </w:pPrChange>
      </w:pPr>
      <w:r w:rsidRPr="008D6818">
        <w:t xml:space="preserve">Uji kelayakan digunakan untuk menilai kesesuaian media pembelajaran yang dikembangkan. Seperti yang dinyatakan oleh Walker dan </w:t>
      </w:r>
      <w:proofErr w:type="spellStart"/>
      <w:r w:rsidRPr="008D6818">
        <w:t>Hess</w:t>
      </w:r>
      <w:proofErr w:type="spellEnd"/>
      <w:r w:rsidRPr="008D6818">
        <w:t xml:space="preserve">, sebagaimana dikutip dalam Cecep </w:t>
      </w:r>
      <w:proofErr w:type="spellStart"/>
      <w:r w:rsidRPr="008D6818">
        <w:t>Kustandi</w:t>
      </w:r>
      <w:proofErr w:type="spellEnd"/>
      <w:r w:rsidRPr="008D6818">
        <w:t xml:space="preserve"> (2011), kriteria evaluasi untuk media pembelajaran didasarkan pada tiga aspek: konten dan tujuan, aspek pembelajaran, serta aspek teknis. Para ahli media melakukan evaluasi mereka dengan mengisi kuesioner yang dirancang untuk menangkap wawasan mereka tentang kriteria ini.</w:t>
      </w:r>
    </w:p>
    <w:p w14:paraId="147C70F0" w14:textId="359B6A08" w:rsidR="005526F6" w:rsidRPr="001B4700" w:rsidRDefault="00002859">
      <w:pPr>
        <w:pStyle w:val="Caption"/>
        <w:keepNext/>
        <w:ind w:left="567"/>
        <w:rPr>
          <w:i w:val="0"/>
          <w:iCs w:val="0"/>
          <w:color w:val="auto"/>
          <w:sz w:val="24"/>
          <w:szCs w:val="24"/>
        </w:rPr>
        <w:pPrChange w:id="2338" w:author="Muhammad Subarkah" w:date="2024-12-10T23:29:00Z" w16du:dateUtc="2024-12-10T16:29:00Z">
          <w:pPr>
            <w:pStyle w:val="Caption"/>
            <w:keepNext/>
            <w:ind w:left="2694" w:hanging="1134"/>
          </w:pPr>
        </w:pPrChange>
      </w:pPr>
      <w:bookmarkStart w:id="2339" w:name="_Toc177711719"/>
      <w:bookmarkStart w:id="2340" w:name="_Toc179883034"/>
      <w:bookmarkStart w:id="2341" w:name="_Toc179883237"/>
      <w:bookmarkStart w:id="2342" w:name="_Toc179883608"/>
      <w:bookmarkStart w:id="2343" w:name="_Toc179883752"/>
      <w:bookmarkStart w:id="2344" w:name="_Toc181964291"/>
      <w:bookmarkStart w:id="2345" w:name="_Toc184828388"/>
      <w:r w:rsidRPr="001B4700">
        <w:rPr>
          <w:i w:val="0"/>
          <w:iCs w:val="0"/>
          <w:color w:val="auto"/>
          <w:sz w:val="24"/>
          <w:szCs w:val="24"/>
        </w:rPr>
        <w:lastRenderedPageBreak/>
        <w:t xml:space="preserve">Tabel </w:t>
      </w:r>
      <w:r w:rsidRPr="001B4700">
        <w:rPr>
          <w:i w:val="0"/>
          <w:iCs w:val="0"/>
          <w:color w:val="auto"/>
          <w:sz w:val="24"/>
          <w:szCs w:val="24"/>
        </w:rPr>
        <w:fldChar w:fldCharType="begin"/>
      </w:r>
      <w:r w:rsidRPr="001B4700">
        <w:rPr>
          <w:i w:val="0"/>
          <w:iCs w:val="0"/>
          <w:color w:val="auto"/>
          <w:sz w:val="24"/>
          <w:szCs w:val="24"/>
        </w:rPr>
        <w:instrText xml:space="preserve"> SEQ Tabel \* ARABIC </w:instrText>
      </w:r>
      <w:r w:rsidRPr="001B4700">
        <w:rPr>
          <w:i w:val="0"/>
          <w:iCs w:val="0"/>
          <w:color w:val="auto"/>
          <w:sz w:val="24"/>
          <w:szCs w:val="24"/>
        </w:rPr>
        <w:fldChar w:fldCharType="separate"/>
      </w:r>
      <w:ins w:id="2346" w:author="Muhammad Subarkah" w:date="2024-12-19T13:03:00Z" w16du:dateUtc="2024-12-19T06:03:00Z">
        <w:r w:rsidR="0021290A">
          <w:rPr>
            <w:i w:val="0"/>
            <w:iCs w:val="0"/>
            <w:noProof/>
            <w:color w:val="auto"/>
            <w:sz w:val="24"/>
            <w:szCs w:val="24"/>
          </w:rPr>
          <w:t>4</w:t>
        </w:r>
      </w:ins>
      <w:r w:rsidRPr="001B4700">
        <w:rPr>
          <w:i w:val="0"/>
          <w:iCs w:val="0"/>
          <w:color w:val="auto"/>
          <w:sz w:val="24"/>
          <w:szCs w:val="24"/>
        </w:rPr>
        <w:fldChar w:fldCharType="end"/>
      </w:r>
      <w:r w:rsidRPr="001B4700">
        <w:rPr>
          <w:i w:val="0"/>
          <w:iCs w:val="0"/>
          <w:color w:val="auto"/>
          <w:sz w:val="24"/>
          <w:szCs w:val="24"/>
        </w:rPr>
        <w:t xml:space="preserve">. </w:t>
      </w:r>
      <w:bookmarkStart w:id="2347" w:name="OLE_LINK10"/>
      <w:proofErr w:type="spellStart"/>
      <w:r w:rsidRPr="001B4700">
        <w:rPr>
          <w:i w:val="0"/>
          <w:iCs w:val="0"/>
          <w:color w:val="auto"/>
          <w:sz w:val="24"/>
          <w:szCs w:val="24"/>
        </w:rPr>
        <w:t>Kisi</w:t>
      </w:r>
      <w:r w:rsidR="00EB10E2" w:rsidRPr="001B4700">
        <w:rPr>
          <w:i w:val="0"/>
          <w:iCs w:val="0"/>
          <w:color w:val="auto"/>
          <w:sz w:val="24"/>
          <w:szCs w:val="24"/>
        </w:rPr>
        <w:t>-Kisi</w:t>
      </w:r>
      <w:proofErr w:type="spellEnd"/>
      <w:r w:rsidR="00EB10E2" w:rsidRPr="001B4700">
        <w:rPr>
          <w:i w:val="0"/>
          <w:iCs w:val="0"/>
          <w:color w:val="auto"/>
          <w:sz w:val="24"/>
          <w:szCs w:val="24"/>
        </w:rPr>
        <w:t xml:space="preserve"> Instrumen Ahli Media</w:t>
      </w:r>
      <w:bookmarkEnd w:id="2339"/>
      <w:bookmarkEnd w:id="2340"/>
      <w:bookmarkEnd w:id="2341"/>
      <w:bookmarkEnd w:id="2342"/>
      <w:bookmarkEnd w:id="2343"/>
      <w:bookmarkEnd w:id="2344"/>
      <w:bookmarkEnd w:id="2345"/>
      <w:bookmarkEnd w:id="2347"/>
    </w:p>
    <w:tbl>
      <w:tblPr>
        <w:tblStyle w:val="TableGrid"/>
        <w:tblW w:w="7343" w:type="dxa"/>
        <w:tblInd w:w="562" w:type="dxa"/>
        <w:tblLook w:val="04A0" w:firstRow="1" w:lastRow="0" w:firstColumn="1" w:lastColumn="0" w:noHBand="0" w:noVBand="1"/>
        <w:tblPrChange w:id="2348" w:author="Muhammad Subarkah" w:date="2024-12-10T23:31:00Z" w16du:dateUtc="2024-12-10T16:31:00Z">
          <w:tblPr>
            <w:tblStyle w:val="TableGrid"/>
            <w:tblW w:w="6645" w:type="dxa"/>
            <w:tblInd w:w="1555" w:type="dxa"/>
            <w:tblLook w:val="04A0" w:firstRow="1" w:lastRow="0" w:firstColumn="1" w:lastColumn="0" w:noHBand="0" w:noVBand="1"/>
          </w:tblPr>
        </w:tblPrChange>
      </w:tblPr>
      <w:tblGrid>
        <w:gridCol w:w="526"/>
        <w:gridCol w:w="2026"/>
        <w:gridCol w:w="3515"/>
        <w:gridCol w:w="1276"/>
        <w:tblGridChange w:id="2349">
          <w:tblGrid>
            <w:gridCol w:w="526"/>
            <w:gridCol w:w="2026"/>
            <w:gridCol w:w="1420"/>
            <w:gridCol w:w="526"/>
            <w:gridCol w:w="1569"/>
            <w:gridCol w:w="769"/>
            <w:gridCol w:w="507"/>
            <w:gridCol w:w="2098"/>
            <w:gridCol w:w="1176"/>
          </w:tblGrid>
        </w:tblGridChange>
      </w:tblGrid>
      <w:tr w:rsidR="000C783E" w:rsidRPr="001B4700" w14:paraId="3B3553C9" w14:textId="77777777" w:rsidTr="001D1422">
        <w:trPr>
          <w:trHeight w:val="340"/>
          <w:trPrChange w:id="2350" w:author="Muhammad Subarkah" w:date="2024-12-10T23:31:00Z" w16du:dateUtc="2024-12-10T16:31:00Z">
            <w:trPr>
              <w:gridBefore w:val="3"/>
              <w:trHeight w:val="340"/>
            </w:trPr>
          </w:trPrChange>
        </w:trPr>
        <w:tc>
          <w:tcPr>
            <w:tcW w:w="526" w:type="dxa"/>
            <w:shd w:val="clear" w:color="auto" w:fill="FF9933"/>
            <w:vAlign w:val="center"/>
            <w:tcPrChange w:id="2351" w:author="Muhammad Subarkah" w:date="2024-12-10T23:31:00Z" w16du:dateUtc="2024-12-10T16:31:00Z">
              <w:tcPr>
                <w:tcW w:w="526" w:type="dxa"/>
                <w:shd w:val="clear" w:color="auto" w:fill="FF9933"/>
                <w:vAlign w:val="center"/>
              </w:tcPr>
            </w:tcPrChange>
          </w:tcPr>
          <w:p w14:paraId="0505587F" w14:textId="77777777" w:rsidR="005526F6" w:rsidRPr="001B4700" w:rsidRDefault="005526F6">
            <w:pPr>
              <w:pStyle w:val="ListParagraph"/>
              <w:spacing w:line="240" w:lineRule="auto"/>
              <w:ind w:left="0" w:right="-168"/>
              <w:rPr>
                <w:szCs w:val="24"/>
              </w:rPr>
              <w:pPrChange w:id="2352" w:author="Muhammad Subarkah" w:date="2024-12-10T23:29:00Z" w16du:dateUtc="2024-12-10T16:29:00Z">
                <w:pPr>
                  <w:pStyle w:val="ListParagraph"/>
                  <w:spacing w:line="240" w:lineRule="auto"/>
                  <w:ind w:left="0" w:right="-168"/>
                  <w:jc w:val="center"/>
                </w:pPr>
              </w:pPrChange>
            </w:pPr>
            <w:proofErr w:type="spellStart"/>
            <w:r w:rsidRPr="001B4700">
              <w:rPr>
                <w:szCs w:val="24"/>
              </w:rPr>
              <w:t>No</w:t>
            </w:r>
            <w:proofErr w:type="spellEnd"/>
          </w:p>
        </w:tc>
        <w:tc>
          <w:tcPr>
            <w:tcW w:w="2026" w:type="dxa"/>
            <w:shd w:val="clear" w:color="auto" w:fill="FF9933"/>
            <w:vAlign w:val="center"/>
            <w:tcPrChange w:id="2353" w:author="Muhammad Subarkah" w:date="2024-12-10T23:31:00Z" w16du:dateUtc="2024-12-10T16:31:00Z">
              <w:tcPr>
                <w:tcW w:w="2338" w:type="dxa"/>
                <w:gridSpan w:val="2"/>
                <w:shd w:val="clear" w:color="auto" w:fill="FF9933"/>
                <w:vAlign w:val="center"/>
              </w:tcPr>
            </w:tcPrChange>
          </w:tcPr>
          <w:p w14:paraId="3920A12E" w14:textId="77777777" w:rsidR="005526F6" w:rsidRPr="001B4700" w:rsidRDefault="005526F6" w:rsidP="00BE22D4">
            <w:pPr>
              <w:pStyle w:val="ListParagraph"/>
              <w:spacing w:line="240" w:lineRule="auto"/>
              <w:ind w:left="0"/>
              <w:jc w:val="center"/>
              <w:rPr>
                <w:szCs w:val="24"/>
              </w:rPr>
            </w:pPr>
            <w:r w:rsidRPr="001B4700">
              <w:rPr>
                <w:szCs w:val="24"/>
              </w:rPr>
              <w:t>Aspek</w:t>
            </w:r>
          </w:p>
        </w:tc>
        <w:tc>
          <w:tcPr>
            <w:tcW w:w="3515" w:type="dxa"/>
            <w:shd w:val="clear" w:color="auto" w:fill="FF9933"/>
            <w:vAlign w:val="center"/>
            <w:tcPrChange w:id="2354" w:author="Muhammad Subarkah" w:date="2024-12-10T23:31:00Z" w16du:dateUtc="2024-12-10T16:31:00Z">
              <w:tcPr>
                <w:tcW w:w="2605" w:type="dxa"/>
                <w:gridSpan w:val="2"/>
                <w:shd w:val="clear" w:color="auto" w:fill="FF9933"/>
                <w:vAlign w:val="center"/>
              </w:tcPr>
            </w:tcPrChange>
          </w:tcPr>
          <w:p w14:paraId="33D43F86" w14:textId="77777777" w:rsidR="005526F6" w:rsidRPr="001B4700" w:rsidRDefault="005526F6" w:rsidP="00BE22D4">
            <w:pPr>
              <w:pStyle w:val="ListParagraph"/>
              <w:spacing w:line="240" w:lineRule="auto"/>
              <w:ind w:left="0"/>
              <w:jc w:val="center"/>
              <w:rPr>
                <w:szCs w:val="24"/>
              </w:rPr>
            </w:pPr>
            <w:r w:rsidRPr="001B4700">
              <w:rPr>
                <w:szCs w:val="24"/>
              </w:rPr>
              <w:t>Indikator</w:t>
            </w:r>
          </w:p>
        </w:tc>
        <w:tc>
          <w:tcPr>
            <w:tcW w:w="1276" w:type="dxa"/>
            <w:shd w:val="clear" w:color="auto" w:fill="FF9933"/>
            <w:vAlign w:val="center"/>
            <w:tcPrChange w:id="2355" w:author="Muhammad Subarkah" w:date="2024-12-10T23:31:00Z" w16du:dateUtc="2024-12-10T16:31:00Z">
              <w:tcPr>
                <w:tcW w:w="1176" w:type="dxa"/>
                <w:shd w:val="clear" w:color="auto" w:fill="FF9933"/>
                <w:vAlign w:val="center"/>
              </w:tcPr>
            </w:tcPrChange>
          </w:tcPr>
          <w:p w14:paraId="7095BB0A" w14:textId="77777777" w:rsidR="005526F6" w:rsidRPr="001B4700" w:rsidRDefault="005526F6" w:rsidP="00BE22D4">
            <w:pPr>
              <w:pStyle w:val="ListParagraph"/>
              <w:spacing w:line="240" w:lineRule="auto"/>
              <w:ind w:left="0"/>
              <w:jc w:val="center"/>
              <w:rPr>
                <w:szCs w:val="24"/>
              </w:rPr>
            </w:pPr>
            <w:r w:rsidRPr="001B4700">
              <w:rPr>
                <w:szCs w:val="24"/>
              </w:rPr>
              <w:t>No. Butir</w:t>
            </w:r>
          </w:p>
        </w:tc>
      </w:tr>
      <w:tr w:rsidR="008F164B" w:rsidRPr="001B4700" w14:paraId="0BBA0EA3" w14:textId="77777777" w:rsidTr="001D1422">
        <w:trPr>
          <w:trHeight w:val="340"/>
          <w:trPrChange w:id="2356" w:author="Muhammad Subarkah" w:date="2024-12-10T23:31:00Z" w16du:dateUtc="2024-12-10T16:31:00Z">
            <w:trPr>
              <w:gridBefore w:val="3"/>
              <w:trHeight w:val="340"/>
            </w:trPr>
          </w:trPrChange>
        </w:trPr>
        <w:tc>
          <w:tcPr>
            <w:tcW w:w="526" w:type="dxa"/>
            <w:vMerge w:val="restart"/>
            <w:vAlign w:val="center"/>
            <w:tcPrChange w:id="2357" w:author="Muhammad Subarkah" w:date="2024-12-10T23:31:00Z" w16du:dateUtc="2024-12-10T16:31:00Z">
              <w:tcPr>
                <w:tcW w:w="526" w:type="dxa"/>
                <w:vMerge w:val="restart"/>
                <w:vAlign w:val="center"/>
              </w:tcPr>
            </w:tcPrChange>
          </w:tcPr>
          <w:p w14:paraId="07DC2841" w14:textId="77777777" w:rsidR="008F164B" w:rsidRPr="001B4700" w:rsidRDefault="008F164B" w:rsidP="00BE22D4">
            <w:pPr>
              <w:pStyle w:val="ListParagraph"/>
              <w:spacing w:line="240" w:lineRule="auto"/>
              <w:ind w:left="0"/>
              <w:jc w:val="center"/>
              <w:rPr>
                <w:szCs w:val="24"/>
              </w:rPr>
            </w:pPr>
            <w:r w:rsidRPr="001B4700">
              <w:rPr>
                <w:szCs w:val="24"/>
              </w:rPr>
              <w:t>1</w:t>
            </w:r>
          </w:p>
        </w:tc>
        <w:tc>
          <w:tcPr>
            <w:tcW w:w="2026" w:type="dxa"/>
            <w:vMerge w:val="restart"/>
            <w:vAlign w:val="center"/>
            <w:tcPrChange w:id="2358" w:author="Muhammad Subarkah" w:date="2024-12-10T23:31:00Z" w16du:dateUtc="2024-12-10T16:31:00Z">
              <w:tcPr>
                <w:tcW w:w="2338" w:type="dxa"/>
                <w:gridSpan w:val="2"/>
                <w:vMerge w:val="restart"/>
                <w:vAlign w:val="center"/>
              </w:tcPr>
            </w:tcPrChange>
          </w:tcPr>
          <w:p w14:paraId="2400FE1C" w14:textId="77777777" w:rsidR="008F164B" w:rsidRPr="001B4700" w:rsidRDefault="008F164B" w:rsidP="00BE22D4">
            <w:pPr>
              <w:pStyle w:val="ListParagraph"/>
              <w:spacing w:line="240" w:lineRule="auto"/>
              <w:ind w:left="0"/>
              <w:jc w:val="left"/>
              <w:rPr>
                <w:szCs w:val="24"/>
              </w:rPr>
            </w:pPr>
            <w:r w:rsidRPr="001B4700">
              <w:rPr>
                <w:szCs w:val="24"/>
              </w:rPr>
              <w:t>I</w:t>
            </w:r>
            <w:bookmarkStart w:id="2359" w:name="OLE_LINK13"/>
            <w:r w:rsidRPr="001B4700">
              <w:rPr>
                <w:szCs w:val="24"/>
              </w:rPr>
              <w:t>s</w:t>
            </w:r>
            <w:bookmarkEnd w:id="2359"/>
            <w:r w:rsidRPr="001B4700">
              <w:rPr>
                <w:szCs w:val="24"/>
              </w:rPr>
              <w:t>i dan Tujuan</w:t>
            </w:r>
          </w:p>
        </w:tc>
        <w:tc>
          <w:tcPr>
            <w:tcW w:w="3515" w:type="dxa"/>
            <w:tcPrChange w:id="2360" w:author="Muhammad Subarkah" w:date="2024-12-10T23:31:00Z" w16du:dateUtc="2024-12-10T16:31:00Z">
              <w:tcPr>
                <w:tcW w:w="2605" w:type="dxa"/>
                <w:gridSpan w:val="2"/>
              </w:tcPr>
            </w:tcPrChange>
          </w:tcPr>
          <w:p w14:paraId="5521505D" w14:textId="3092A8A7" w:rsidR="008F164B" w:rsidRPr="001B4700" w:rsidRDefault="008F164B" w:rsidP="00BE22D4">
            <w:pPr>
              <w:pStyle w:val="ListParagraph"/>
              <w:spacing w:line="240" w:lineRule="auto"/>
              <w:ind w:left="0"/>
              <w:jc w:val="left"/>
              <w:rPr>
                <w:szCs w:val="24"/>
              </w:rPr>
            </w:pPr>
            <w:r>
              <w:t>Membant</w:t>
            </w:r>
            <w:r w:rsidRPr="004E4E2C">
              <w:t>u</w:t>
            </w:r>
            <w:r>
              <w:t xml:space="preserve"> proses belajar mengajar</w:t>
            </w:r>
          </w:p>
        </w:tc>
        <w:tc>
          <w:tcPr>
            <w:tcW w:w="1276" w:type="dxa"/>
            <w:vAlign w:val="center"/>
            <w:tcPrChange w:id="2361" w:author="Muhammad Subarkah" w:date="2024-12-10T23:31:00Z" w16du:dateUtc="2024-12-10T16:31:00Z">
              <w:tcPr>
                <w:tcW w:w="1176" w:type="dxa"/>
                <w:vAlign w:val="center"/>
              </w:tcPr>
            </w:tcPrChange>
          </w:tcPr>
          <w:p w14:paraId="7A14D19B" w14:textId="2A93DB14" w:rsidR="008F164B" w:rsidRPr="001B4700" w:rsidRDefault="008F164B" w:rsidP="00BE22D4">
            <w:pPr>
              <w:pStyle w:val="ListParagraph"/>
              <w:spacing w:line="240" w:lineRule="auto"/>
              <w:ind w:left="0"/>
              <w:jc w:val="center"/>
              <w:rPr>
                <w:szCs w:val="24"/>
              </w:rPr>
            </w:pPr>
            <w:r w:rsidRPr="001B4700">
              <w:rPr>
                <w:szCs w:val="24"/>
              </w:rPr>
              <w:t>1</w:t>
            </w:r>
          </w:p>
        </w:tc>
      </w:tr>
      <w:tr w:rsidR="008F164B" w:rsidRPr="001B4700" w14:paraId="65298EF2" w14:textId="77777777" w:rsidTr="001D1422">
        <w:trPr>
          <w:trHeight w:val="340"/>
          <w:trPrChange w:id="2362" w:author="Muhammad Subarkah" w:date="2024-12-10T23:31:00Z" w16du:dateUtc="2024-12-10T16:31:00Z">
            <w:trPr>
              <w:gridBefore w:val="3"/>
              <w:trHeight w:val="340"/>
            </w:trPr>
          </w:trPrChange>
        </w:trPr>
        <w:tc>
          <w:tcPr>
            <w:tcW w:w="526" w:type="dxa"/>
            <w:vMerge/>
            <w:vAlign w:val="center"/>
            <w:tcPrChange w:id="2363" w:author="Muhammad Subarkah" w:date="2024-12-10T23:31:00Z" w16du:dateUtc="2024-12-10T16:31:00Z">
              <w:tcPr>
                <w:tcW w:w="526" w:type="dxa"/>
                <w:vMerge/>
                <w:vAlign w:val="center"/>
              </w:tcPr>
            </w:tcPrChange>
          </w:tcPr>
          <w:p w14:paraId="61CB1262" w14:textId="77777777" w:rsidR="008F164B" w:rsidRPr="001B4700" w:rsidRDefault="008F164B" w:rsidP="00BE22D4">
            <w:pPr>
              <w:pStyle w:val="ListParagraph"/>
              <w:spacing w:line="240" w:lineRule="auto"/>
              <w:ind w:left="0"/>
              <w:jc w:val="center"/>
              <w:rPr>
                <w:szCs w:val="24"/>
              </w:rPr>
            </w:pPr>
          </w:p>
        </w:tc>
        <w:tc>
          <w:tcPr>
            <w:tcW w:w="2026" w:type="dxa"/>
            <w:vMerge/>
            <w:vAlign w:val="center"/>
            <w:tcPrChange w:id="2364" w:author="Muhammad Subarkah" w:date="2024-12-10T23:31:00Z" w16du:dateUtc="2024-12-10T16:31:00Z">
              <w:tcPr>
                <w:tcW w:w="2338" w:type="dxa"/>
                <w:gridSpan w:val="2"/>
                <w:vMerge/>
                <w:vAlign w:val="center"/>
              </w:tcPr>
            </w:tcPrChange>
          </w:tcPr>
          <w:p w14:paraId="468D1730" w14:textId="77777777" w:rsidR="008F164B" w:rsidRPr="001B4700" w:rsidRDefault="008F164B" w:rsidP="00BE22D4">
            <w:pPr>
              <w:pStyle w:val="ListParagraph"/>
              <w:spacing w:line="240" w:lineRule="auto"/>
              <w:ind w:left="0"/>
              <w:jc w:val="left"/>
              <w:rPr>
                <w:szCs w:val="24"/>
              </w:rPr>
            </w:pPr>
          </w:p>
        </w:tc>
        <w:tc>
          <w:tcPr>
            <w:tcW w:w="3515" w:type="dxa"/>
            <w:tcPrChange w:id="2365" w:author="Muhammad Subarkah" w:date="2024-12-10T23:31:00Z" w16du:dateUtc="2024-12-10T16:31:00Z">
              <w:tcPr>
                <w:tcW w:w="2605" w:type="dxa"/>
                <w:gridSpan w:val="2"/>
              </w:tcPr>
            </w:tcPrChange>
          </w:tcPr>
          <w:p w14:paraId="2DBF6142" w14:textId="682244A5" w:rsidR="008F164B" w:rsidRPr="001B4700" w:rsidRDefault="008F164B" w:rsidP="00BE22D4">
            <w:pPr>
              <w:pStyle w:val="ListParagraph"/>
              <w:spacing w:line="240" w:lineRule="auto"/>
              <w:ind w:left="0"/>
              <w:jc w:val="left"/>
            </w:pPr>
            <w:r>
              <w:t>Memperm</w:t>
            </w:r>
            <w:r w:rsidRPr="004E4E2C">
              <w:t>u</w:t>
            </w:r>
            <w:r>
              <w:t>dah cara belajar peserta didik</w:t>
            </w:r>
          </w:p>
        </w:tc>
        <w:tc>
          <w:tcPr>
            <w:tcW w:w="1276" w:type="dxa"/>
            <w:vAlign w:val="center"/>
            <w:tcPrChange w:id="2366" w:author="Muhammad Subarkah" w:date="2024-12-10T23:31:00Z" w16du:dateUtc="2024-12-10T16:31:00Z">
              <w:tcPr>
                <w:tcW w:w="1176" w:type="dxa"/>
                <w:vAlign w:val="center"/>
              </w:tcPr>
            </w:tcPrChange>
          </w:tcPr>
          <w:p w14:paraId="2202EC22" w14:textId="6EA35635" w:rsidR="008F164B" w:rsidRPr="001B4700" w:rsidRDefault="008F164B" w:rsidP="00BE22D4">
            <w:pPr>
              <w:pStyle w:val="ListParagraph"/>
              <w:spacing w:line="240" w:lineRule="auto"/>
              <w:ind w:left="0"/>
              <w:jc w:val="center"/>
              <w:rPr>
                <w:szCs w:val="24"/>
              </w:rPr>
            </w:pPr>
            <w:r>
              <w:rPr>
                <w:szCs w:val="24"/>
              </w:rPr>
              <w:t>2</w:t>
            </w:r>
          </w:p>
        </w:tc>
      </w:tr>
      <w:tr w:rsidR="008F164B" w:rsidRPr="001B4700" w14:paraId="77FCA03C" w14:textId="77777777" w:rsidTr="001D1422">
        <w:trPr>
          <w:trHeight w:val="296"/>
          <w:trPrChange w:id="2367" w:author="Muhammad Subarkah" w:date="2024-12-10T23:31:00Z" w16du:dateUtc="2024-12-10T16:31:00Z">
            <w:trPr>
              <w:gridBefore w:val="3"/>
              <w:trHeight w:val="296"/>
            </w:trPr>
          </w:trPrChange>
        </w:trPr>
        <w:tc>
          <w:tcPr>
            <w:tcW w:w="526" w:type="dxa"/>
            <w:vMerge/>
            <w:vAlign w:val="center"/>
            <w:tcPrChange w:id="2368" w:author="Muhammad Subarkah" w:date="2024-12-10T23:31:00Z" w16du:dateUtc="2024-12-10T16:31:00Z">
              <w:tcPr>
                <w:tcW w:w="526" w:type="dxa"/>
                <w:vMerge/>
                <w:vAlign w:val="center"/>
              </w:tcPr>
            </w:tcPrChange>
          </w:tcPr>
          <w:p w14:paraId="13B71F13" w14:textId="77777777" w:rsidR="008F164B" w:rsidRPr="001B4700" w:rsidRDefault="008F164B" w:rsidP="00BE22D4">
            <w:pPr>
              <w:pStyle w:val="ListParagraph"/>
              <w:spacing w:line="240" w:lineRule="auto"/>
              <w:ind w:left="0"/>
              <w:jc w:val="center"/>
              <w:rPr>
                <w:szCs w:val="24"/>
              </w:rPr>
            </w:pPr>
          </w:p>
        </w:tc>
        <w:tc>
          <w:tcPr>
            <w:tcW w:w="2026" w:type="dxa"/>
            <w:vMerge/>
            <w:vAlign w:val="center"/>
            <w:tcPrChange w:id="2369" w:author="Muhammad Subarkah" w:date="2024-12-10T23:31:00Z" w16du:dateUtc="2024-12-10T16:31:00Z">
              <w:tcPr>
                <w:tcW w:w="2338" w:type="dxa"/>
                <w:gridSpan w:val="2"/>
                <w:vMerge/>
                <w:vAlign w:val="center"/>
              </w:tcPr>
            </w:tcPrChange>
          </w:tcPr>
          <w:p w14:paraId="732FE6FA" w14:textId="77777777" w:rsidR="008F164B" w:rsidRPr="001B4700" w:rsidRDefault="008F164B" w:rsidP="00BE22D4">
            <w:pPr>
              <w:pStyle w:val="ListParagraph"/>
              <w:spacing w:line="240" w:lineRule="auto"/>
              <w:ind w:left="0"/>
              <w:jc w:val="left"/>
            </w:pPr>
          </w:p>
        </w:tc>
        <w:tc>
          <w:tcPr>
            <w:tcW w:w="3515" w:type="dxa"/>
            <w:tcPrChange w:id="2370" w:author="Muhammad Subarkah" w:date="2024-12-10T23:31:00Z" w16du:dateUtc="2024-12-10T16:31:00Z">
              <w:tcPr>
                <w:tcW w:w="2605" w:type="dxa"/>
                <w:gridSpan w:val="2"/>
              </w:tcPr>
            </w:tcPrChange>
          </w:tcPr>
          <w:p w14:paraId="0FBD052D" w14:textId="1E6BF645" w:rsidR="008F164B" w:rsidRPr="001B4700" w:rsidRDefault="008F164B" w:rsidP="00BE22D4">
            <w:pPr>
              <w:pStyle w:val="ListParagraph"/>
              <w:spacing w:line="240" w:lineRule="auto"/>
              <w:ind w:left="0"/>
              <w:jc w:val="left"/>
              <w:rPr>
                <w:szCs w:val="24"/>
              </w:rPr>
            </w:pPr>
            <w:r>
              <w:rPr>
                <w:szCs w:val="24"/>
              </w:rPr>
              <w:t>Meningkatkan keaktifan peserta didik</w:t>
            </w:r>
          </w:p>
        </w:tc>
        <w:tc>
          <w:tcPr>
            <w:tcW w:w="1276" w:type="dxa"/>
            <w:vAlign w:val="center"/>
            <w:tcPrChange w:id="2371" w:author="Muhammad Subarkah" w:date="2024-12-10T23:31:00Z" w16du:dateUtc="2024-12-10T16:31:00Z">
              <w:tcPr>
                <w:tcW w:w="1176" w:type="dxa"/>
                <w:vAlign w:val="center"/>
              </w:tcPr>
            </w:tcPrChange>
          </w:tcPr>
          <w:p w14:paraId="617C48AB" w14:textId="318FE4E3" w:rsidR="008F164B" w:rsidRPr="001B4700" w:rsidRDefault="00C071B3" w:rsidP="00BE22D4">
            <w:pPr>
              <w:pStyle w:val="ListParagraph"/>
              <w:spacing w:line="240" w:lineRule="auto"/>
              <w:ind w:left="0"/>
              <w:jc w:val="center"/>
              <w:rPr>
                <w:szCs w:val="24"/>
              </w:rPr>
            </w:pPr>
            <w:r>
              <w:rPr>
                <w:szCs w:val="24"/>
              </w:rPr>
              <w:t>3,5,6</w:t>
            </w:r>
          </w:p>
        </w:tc>
      </w:tr>
      <w:tr w:rsidR="008F164B" w:rsidRPr="001B4700" w14:paraId="28AEC084" w14:textId="77777777" w:rsidTr="001D1422">
        <w:trPr>
          <w:trHeight w:val="295"/>
          <w:trPrChange w:id="2372" w:author="Muhammad Subarkah" w:date="2024-12-10T23:31:00Z" w16du:dateUtc="2024-12-10T16:31:00Z">
            <w:trPr>
              <w:gridBefore w:val="3"/>
              <w:trHeight w:val="295"/>
            </w:trPr>
          </w:trPrChange>
        </w:trPr>
        <w:tc>
          <w:tcPr>
            <w:tcW w:w="526" w:type="dxa"/>
            <w:vMerge/>
            <w:vAlign w:val="center"/>
            <w:tcPrChange w:id="2373" w:author="Muhammad Subarkah" w:date="2024-12-10T23:31:00Z" w16du:dateUtc="2024-12-10T16:31:00Z">
              <w:tcPr>
                <w:tcW w:w="526" w:type="dxa"/>
                <w:vMerge/>
                <w:vAlign w:val="center"/>
              </w:tcPr>
            </w:tcPrChange>
          </w:tcPr>
          <w:p w14:paraId="158A49EA" w14:textId="77777777" w:rsidR="008F164B" w:rsidRPr="001B4700" w:rsidRDefault="008F164B" w:rsidP="008F164B">
            <w:pPr>
              <w:pStyle w:val="ListParagraph"/>
              <w:spacing w:line="240" w:lineRule="auto"/>
              <w:ind w:left="0"/>
              <w:jc w:val="center"/>
              <w:rPr>
                <w:szCs w:val="24"/>
              </w:rPr>
            </w:pPr>
          </w:p>
        </w:tc>
        <w:tc>
          <w:tcPr>
            <w:tcW w:w="2026" w:type="dxa"/>
            <w:vMerge/>
            <w:vAlign w:val="center"/>
            <w:tcPrChange w:id="2374" w:author="Muhammad Subarkah" w:date="2024-12-10T23:31:00Z" w16du:dateUtc="2024-12-10T16:31:00Z">
              <w:tcPr>
                <w:tcW w:w="2338" w:type="dxa"/>
                <w:gridSpan w:val="2"/>
                <w:vMerge/>
                <w:vAlign w:val="center"/>
              </w:tcPr>
            </w:tcPrChange>
          </w:tcPr>
          <w:p w14:paraId="7542516C" w14:textId="77777777" w:rsidR="008F164B" w:rsidRPr="001B4700" w:rsidRDefault="008F164B" w:rsidP="008F164B">
            <w:pPr>
              <w:pStyle w:val="ListParagraph"/>
              <w:spacing w:line="240" w:lineRule="auto"/>
              <w:ind w:left="0"/>
              <w:jc w:val="left"/>
            </w:pPr>
          </w:p>
        </w:tc>
        <w:tc>
          <w:tcPr>
            <w:tcW w:w="3515" w:type="dxa"/>
            <w:tcPrChange w:id="2375" w:author="Muhammad Subarkah" w:date="2024-12-10T23:31:00Z" w16du:dateUtc="2024-12-10T16:31:00Z">
              <w:tcPr>
                <w:tcW w:w="2605" w:type="dxa"/>
                <w:gridSpan w:val="2"/>
              </w:tcPr>
            </w:tcPrChange>
          </w:tcPr>
          <w:p w14:paraId="0C3A9E03" w14:textId="7F4E26A7" w:rsidR="008F164B" w:rsidRDefault="008F164B" w:rsidP="008F164B">
            <w:pPr>
              <w:pStyle w:val="ListParagraph"/>
              <w:spacing w:line="240" w:lineRule="auto"/>
              <w:ind w:left="0"/>
              <w:jc w:val="left"/>
            </w:pPr>
            <w:r>
              <w:t>Mend</w:t>
            </w:r>
            <w:r w:rsidRPr="004E4E2C">
              <w:t>u</w:t>
            </w:r>
            <w:r>
              <w:t>k</w:t>
            </w:r>
            <w:r w:rsidRPr="004E4E2C">
              <w:t>u</w:t>
            </w:r>
            <w:r>
              <w:t>ng keterkaitan media pembelajaran dengan mata k</w:t>
            </w:r>
            <w:r w:rsidRPr="004E4E2C">
              <w:t>u</w:t>
            </w:r>
            <w:r>
              <w:t>liah lain</w:t>
            </w:r>
          </w:p>
        </w:tc>
        <w:tc>
          <w:tcPr>
            <w:tcW w:w="1276" w:type="dxa"/>
            <w:vAlign w:val="center"/>
            <w:tcPrChange w:id="2376" w:author="Muhammad Subarkah" w:date="2024-12-10T23:31:00Z" w16du:dateUtc="2024-12-10T16:31:00Z">
              <w:tcPr>
                <w:tcW w:w="1176" w:type="dxa"/>
                <w:vAlign w:val="center"/>
              </w:tcPr>
            </w:tcPrChange>
          </w:tcPr>
          <w:p w14:paraId="3FCCA3A5" w14:textId="06CCF387" w:rsidR="008F164B" w:rsidRDefault="008F164B" w:rsidP="008F164B">
            <w:pPr>
              <w:pStyle w:val="ListParagraph"/>
              <w:spacing w:line="240" w:lineRule="auto"/>
              <w:ind w:left="0"/>
              <w:jc w:val="center"/>
              <w:rPr>
                <w:szCs w:val="24"/>
              </w:rPr>
            </w:pPr>
            <w:r>
              <w:rPr>
                <w:szCs w:val="24"/>
              </w:rPr>
              <w:t>4,7,8,9,10</w:t>
            </w:r>
          </w:p>
        </w:tc>
      </w:tr>
      <w:tr w:rsidR="008F164B" w:rsidRPr="001B4700" w14:paraId="067EDB1B" w14:textId="77777777" w:rsidTr="001D1422">
        <w:trPr>
          <w:trHeight w:val="611"/>
          <w:trPrChange w:id="2377" w:author="Muhammad Subarkah" w:date="2024-12-10T23:31:00Z" w16du:dateUtc="2024-12-10T16:31:00Z">
            <w:trPr>
              <w:gridBefore w:val="3"/>
              <w:trHeight w:val="611"/>
            </w:trPr>
          </w:trPrChange>
        </w:trPr>
        <w:tc>
          <w:tcPr>
            <w:tcW w:w="526" w:type="dxa"/>
            <w:vMerge w:val="restart"/>
            <w:vAlign w:val="center"/>
            <w:tcPrChange w:id="2378" w:author="Muhammad Subarkah" w:date="2024-12-10T23:31:00Z" w16du:dateUtc="2024-12-10T16:31:00Z">
              <w:tcPr>
                <w:tcW w:w="526" w:type="dxa"/>
                <w:vMerge w:val="restart"/>
                <w:vAlign w:val="center"/>
              </w:tcPr>
            </w:tcPrChange>
          </w:tcPr>
          <w:p w14:paraId="319C0F04" w14:textId="77777777" w:rsidR="008F164B" w:rsidRPr="001B4700" w:rsidRDefault="008F164B" w:rsidP="008F164B">
            <w:pPr>
              <w:pStyle w:val="ListParagraph"/>
              <w:spacing w:line="240" w:lineRule="auto"/>
              <w:ind w:left="0"/>
              <w:jc w:val="center"/>
              <w:rPr>
                <w:szCs w:val="24"/>
              </w:rPr>
            </w:pPr>
            <w:r w:rsidRPr="001B4700">
              <w:rPr>
                <w:szCs w:val="24"/>
              </w:rPr>
              <w:t>2</w:t>
            </w:r>
          </w:p>
        </w:tc>
        <w:tc>
          <w:tcPr>
            <w:tcW w:w="2026" w:type="dxa"/>
            <w:vMerge w:val="restart"/>
            <w:vAlign w:val="center"/>
            <w:tcPrChange w:id="2379" w:author="Muhammad Subarkah" w:date="2024-12-10T23:31:00Z" w16du:dateUtc="2024-12-10T16:31:00Z">
              <w:tcPr>
                <w:tcW w:w="2338" w:type="dxa"/>
                <w:gridSpan w:val="2"/>
                <w:vMerge w:val="restart"/>
                <w:vAlign w:val="center"/>
              </w:tcPr>
            </w:tcPrChange>
          </w:tcPr>
          <w:p w14:paraId="4AF8D19D" w14:textId="474ECDEE" w:rsidR="008F164B" w:rsidRPr="001B4700" w:rsidRDefault="008F164B" w:rsidP="008F164B">
            <w:pPr>
              <w:pStyle w:val="ListParagraph"/>
              <w:spacing w:line="240" w:lineRule="auto"/>
              <w:ind w:left="0"/>
              <w:jc w:val="left"/>
              <w:rPr>
                <w:szCs w:val="24"/>
              </w:rPr>
            </w:pPr>
            <w:r>
              <w:rPr>
                <w:szCs w:val="24"/>
              </w:rPr>
              <w:t>Perangkat Media Pembelajaran</w:t>
            </w:r>
          </w:p>
        </w:tc>
        <w:tc>
          <w:tcPr>
            <w:tcW w:w="3515" w:type="dxa"/>
            <w:tcPrChange w:id="2380" w:author="Muhammad Subarkah" w:date="2024-12-10T23:31:00Z" w16du:dateUtc="2024-12-10T16:31:00Z">
              <w:tcPr>
                <w:tcW w:w="2605" w:type="dxa"/>
                <w:gridSpan w:val="2"/>
              </w:tcPr>
            </w:tcPrChange>
          </w:tcPr>
          <w:p w14:paraId="468E409D" w14:textId="38F9617C" w:rsidR="008F164B" w:rsidRPr="001B4700" w:rsidRDefault="008F164B" w:rsidP="008F164B">
            <w:pPr>
              <w:pStyle w:val="ListParagraph"/>
              <w:spacing w:line="240" w:lineRule="auto"/>
              <w:ind w:left="0"/>
              <w:jc w:val="left"/>
              <w:rPr>
                <w:szCs w:val="24"/>
              </w:rPr>
            </w:pPr>
            <w:r>
              <w:t>Tampilan pada media pembelajaran</w:t>
            </w:r>
          </w:p>
        </w:tc>
        <w:tc>
          <w:tcPr>
            <w:tcW w:w="1276" w:type="dxa"/>
            <w:vAlign w:val="center"/>
            <w:tcPrChange w:id="2381" w:author="Muhammad Subarkah" w:date="2024-12-10T23:31:00Z" w16du:dateUtc="2024-12-10T16:31:00Z">
              <w:tcPr>
                <w:tcW w:w="1176" w:type="dxa"/>
                <w:vAlign w:val="center"/>
              </w:tcPr>
            </w:tcPrChange>
          </w:tcPr>
          <w:p w14:paraId="5A5192F0" w14:textId="0880C53A" w:rsidR="008F164B" w:rsidRPr="001B4700" w:rsidRDefault="008F164B" w:rsidP="008F164B">
            <w:pPr>
              <w:pStyle w:val="ListParagraph"/>
              <w:spacing w:line="240" w:lineRule="auto"/>
              <w:ind w:left="0"/>
              <w:jc w:val="center"/>
              <w:rPr>
                <w:szCs w:val="24"/>
              </w:rPr>
            </w:pPr>
            <w:r>
              <w:rPr>
                <w:szCs w:val="24"/>
              </w:rPr>
              <w:t>11</w:t>
            </w:r>
          </w:p>
        </w:tc>
      </w:tr>
      <w:tr w:rsidR="008F164B" w:rsidRPr="001B4700" w14:paraId="1AFD3A3A" w14:textId="77777777" w:rsidTr="001D1422">
        <w:trPr>
          <w:trHeight w:val="96"/>
          <w:trPrChange w:id="2382" w:author="Muhammad Subarkah" w:date="2024-12-10T23:31:00Z" w16du:dateUtc="2024-12-10T16:31:00Z">
            <w:trPr>
              <w:gridBefore w:val="3"/>
              <w:trHeight w:val="96"/>
            </w:trPr>
          </w:trPrChange>
        </w:trPr>
        <w:tc>
          <w:tcPr>
            <w:tcW w:w="526" w:type="dxa"/>
            <w:vMerge/>
            <w:vAlign w:val="center"/>
            <w:tcPrChange w:id="2383" w:author="Muhammad Subarkah" w:date="2024-12-10T23:31:00Z" w16du:dateUtc="2024-12-10T16:31:00Z">
              <w:tcPr>
                <w:tcW w:w="526" w:type="dxa"/>
                <w:vMerge/>
                <w:vAlign w:val="center"/>
              </w:tcPr>
            </w:tcPrChange>
          </w:tcPr>
          <w:p w14:paraId="1C78C613" w14:textId="77777777" w:rsidR="008F164B" w:rsidRPr="001B4700" w:rsidRDefault="008F164B" w:rsidP="008F164B">
            <w:pPr>
              <w:pStyle w:val="ListParagraph"/>
              <w:spacing w:line="240" w:lineRule="auto"/>
              <w:ind w:left="0"/>
              <w:jc w:val="center"/>
              <w:rPr>
                <w:szCs w:val="24"/>
              </w:rPr>
            </w:pPr>
          </w:p>
        </w:tc>
        <w:tc>
          <w:tcPr>
            <w:tcW w:w="2026" w:type="dxa"/>
            <w:vMerge/>
            <w:vAlign w:val="center"/>
            <w:tcPrChange w:id="2384" w:author="Muhammad Subarkah" w:date="2024-12-10T23:31:00Z" w16du:dateUtc="2024-12-10T16:31:00Z">
              <w:tcPr>
                <w:tcW w:w="2338" w:type="dxa"/>
                <w:gridSpan w:val="2"/>
                <w:vMerge/>
                <w:vAlign w:val="center"/>
              </w:tcPr>
            </w:tcPrChange>
          </w:tcPr>
          <w:p w14:paraId="605398F2" w14:textId="77777777" w:rsidR="008F164B" w:rsidRPr="001B4700" w:rsidRDefault="008F164B" w:rsidP="008F164B">
            <w:pPr>
              <w:pStyle w:val="ListParagraph"/>
              <w:spacing w:line="240" w:lineRule="auto"/>
              <w:ind w:left="0"/>
              <w:jc w:val="left"/>
              <w:rPr>
                <w:szCs w:val="24"/>
              </w:rPr>
            </w:pPr>
          </w:p>
        </w:tc>
        <w:tc>
          <w:tcPr>
            <w:tcW w:w="3515" w:type="dxa"/>
            <w:tcPrChange w:id="2385" w:author="Muhammad Subarkah" w:date="2024-12-10T23:31:00Z" w16du:dateUtc="2024-12-10T16:31:00Z">
              <w:tcPr>
                <w:tcW w:w="2605" w:type="dxa"/>
                <w:gridSpan w:val="2"/>
              </w:tcPr>
            </w:tcPrChange>
          </w:tcPr>
          <w:p w14:paraId="021F7826" w14:textId="79C6680C" w:rsidR="008F164B" w:rsidRPr="001B4700" w:rsidRDefault="008F164B" w:rsidP="008F164B">
            <w:pPr>
              <w:pStyle w:val="ListParagraph"/>
              <w:spacing w:line="240" w:lineRule="auto"/>
              <w:ind w:left="0"/>
              <w:jc w:val="left"/>
            </w:pPr>
            <w:r>
              <w:t>Keses</w:t>
            </w:r>
            <w:r w:rsidRPr="000C783E">
              <w:t>u</w:t>
            </w:r>
            <w:r>
              <w:t>aian f</w:t>
            </w:r>
            <w:r w:rsidRPr="000C783E">
              <w:t>u</w:t>
            </w:r>
            <w:r>
              <w:t>ngsi dan perangkat pada media pembelajaran</w:t>
            </w:r>
          </w:p>
        </w:tc>
        <w:tc>
          <w:tcPr>
            <w:tcW w:w="1276" w:type="dxa"/>
            <w:vAlign w:val="center"/>
            <w:tcPrChange w:id="2386" w:author="Muhammad Subarkah" w:date="2024-12-10T23:31:00Z" w16du:dateUtc="2024-12-10T16:31:00Z">
              <w:tcPr>
                <w:tcW w:w="1176" w:type="dxa"/>
                <w:vAlign w:val="center"/>
              </w:tcPr>
            </w:tcPrChange>
          </w:tcPr>
          <w:p w14:paraId="0C51036E" w14:textId="590414FE" w:rsidR="008F164B" w:rsidRPr="001B4700" w:rsidRDefault="008F164B" w:rsidP="008F164B">
            <w:pPr>
              <w:pStyle w:val="ListParagraph"/>
              <w:spacing w:line="240" w:lineRule="auto"/>
              <w:ind w:left="0"/>
              <w:jc w:val="center"/>
              <w:rPr>
                <w:szCs w:val="24"/>
              </w:rPr>
            </w:pPr>
            <w:r>
              <w:rPr>
                <w:szCs w:val="24"/>
              </w:rPr>
              <w:t>12,13,14</w:t>
            </w:r>
          </w:p>
        </w:tc>
      </w:tr>
      <w:tr w:rsidR="008F164B" w:rsidRPr="001B4700" w14:paraId="316ACDCF" w14:textId="77777777" w:rsidTr="001D1422">
        <w:trPr>
          <w:trHeight w:val="278"/>
          <w:trPrChange w:id="2387" w:author="Muhammad Subarkah" w:date="2024-12-10T23:31:00Z" w16du:dateUtc="2024-12-10T16:31:00Z">
            <w:trPr>
              <w:gridBefore w:val="3"/>
              <w:trHeight w:val="278"/>
            </w:trPr>
          </w:trPrChange>
        </w:trPr>
        <w:tc>
          <w:tcPr>
            <w:tcW w:w="526" w:type="dxa"/>
            <w:vAlign w:val="center"/>
            <w:tcPrChange w:id="2388" w:author="Muhammad Subarkah" w:date="2024-12-10T23:31:00Z" w16du:dateUtc="2024-12-10T16:31:00Z">
              <w:tcPr>
                <w:tcW w:w="526" w:type="dxa"/>
                <w:vAlign w:val="center"/>
              </w:tcPr>
            </w:tcPrChange>
          </w:tcPr>
          <w:p w14:paraId="11C40B01" w14:textId="77777777" w:rsidR="008F164B" w:rsidRPr="001B4700" w:rsidRDefault="008F164B" w:rsidP="008F164B">
            <w:pPr>
              <w:pStyle w:val="ListParagraph"/>
              <w:spacing w:line="240" w:lineRule="auto"/>
              <w:ind w:left="0"/>
              <w:jc w:val="center"/>
              <w:rPr>
                <w:szCs w:val="24"/>
              </w:rPr>
            </w:pPr>
            <w:r w:rsidRPr="001B4700">
              <w:rPr>
                <w:szCs w:val="24"/>
              </w:rPr>
              <w:t>3</w:t>
            </w:r>
          </w:p>
        </w:tc>
        <w:tc>
          <w:tcPr>
            <w:tcW w:w="2026" w:type="dxa"/>
            <w:vAlign w:val="center"/>
            <w:tcPrChange w:id="2389" w:author="Muhammad Subarkah" w:date="2024-12-10T23:31:00Z" w16du:dateUtc="2024-12-10T16:31:00Z">
              <w:tcPr>
                <w:tcW w:w="2338" w:type="dxa"/>
                <w:gridSpan w:val="2"/>
                <w:vAlign w:val="center"/>
              </w:tcPr>
            </w:tcPrChange>
          </w:tcPr>
          <w:p w14:paraId="28E6E3EE" w14:textId="45B3B8FA" w:rsidR="008F164B" w:rsidRPr="001B4700" w:rsidRDefault="008F164B" w:rsidP="008F164B">
            <w:pPr>
              <w:pStyle w:val="ListParagraph"/>
              <w:spacing w:line="240" w:lineRule="auto"/>
              <w:ind w:left="0"/>
              <w:jc w:val="left"/>
              <w:rPr>
                <w:szCs w:val="24"/>
              </w:rPr>
            </w:pPr>
            <w:r>
              <w:rPr>
                <w:szCs w:val="24"/>
              </w:rPr>
              <w:t>Kem</w:t>
            </w:r>
            <w:r w:rsidRPr="00896F4F">
              <w:rPr>
                <w:szCs w:val="24"/>
              </w:rPr>
              <w:t>u</w:t>
            </w:r>
            <w:r>
              <w:rPr>
                <w:szCs w:val="24"/>
              </w:rPr>
              <w:t>dahan Pengg</w:t>
            </w:r>
            <w:r w:rsidRPr="00896F4F">
              <w:rPr>
                <w:szCs w:val="24"/>
              </w:rPr>
              <w:t>u</w:t>
            </w:r>
            <w:r>
              <w:rPr>
                <w:szCs w:val="24"/>
              </w:rPr>
              <w:t>naan</w:t>
            </w:r>
          </w:p>
        </w:tc>
        <w:tc>
          <w:tcPr>
            <w:tcW w:w="3515" w:type="dxa"/>
            <w:tcPrChange w:id="2390" w:author="Muhammad Subarkah" w:date="2024-12-10T23:31:00Z" w16du:dateUtc="2024-12-10T16:31:00Z">
              <w:tcPr>
                <w:tcW w:w="2605" w:type="dxa"/>
                <w:gridSpan w:val="2"/>
              </w:tcPr>
            </w:tcPrChange>
          </w:tcPr>
          <w:p w14:paraId="3CC2EEA3" w14:textId="71CA1ACA" w:rsidR="008F164B" w:rsidRPr="001B4700" w:rsidRDefault="008F164B" w:rsidP="008F164B">
            <w:pPr>
              <w:pStyle w:val="ListParagraph"/>
              <w:spacing w:line="240" w:lineRule="auto"/>
              <w:ind w:left="0"/>
              <w:jc w:val="left"/>
            </w:pPr>
            <w:r w:rsidRPr="001B4700">
              <w:t>Kemudahan penggunaan</w:t>
            </w:r>
            <w:ins w:id="2391" w:author="Muhammad Subarkah" w:date="2024-12-08T13:48:00Z" w16du:dateUtc="2024-12-08T06:48:00Z">
              <w:r>
                <w:t xml:space="preserve"> </w:t>
              </w:r>
            </w:ins>
            <w:r>
              <w:t>dan kemenarikan</w:t>
            </w:r>
            <w:r w:rsidRPr="001B4700">
              <w:t xml:space="preserve"> media pembelajaran </w:t>
            </w:r>
          </w:p>
        </w:tc>
        <w:tc>
          <w:tcPr>
            <w:tcW w:w="1276" w:type="dxa"/>
            <w:vAlign w:val="center"/>
            <w:tcPrChange w:id="2392" w:author="Muhammad Subarkah" w:date="2024-12-10T23:31:00Z" w16du:dateUtc="2024-12-10T16:31:00Z">
              <w:tcPr>
                <w:tcW w:w="1176" w:type="dxa"/>
                <w:vAlign w:val="center"/>
              </w:tcPr>
            </w:tcPrChange>
          </w:tcPr>
          <w:p w14:paraId="1D49C081" w14:textId="2022CE2C" w:rsidR="008F164B" w:rsidRPr="001B4700" w:rsidRDefault="008F164B" w:rsidP="008F164B">
            <w:pPr>
              <w:pStyle w:val="ListParagraph"/>
              <w:spacing w:line="240" w:lineRule="auto"/>
              <w:ind w:left="0"/>
              <w:jc w:val="center"/>
              <w:rPr>
                <w:szCs w:val="24"/>
              </w:rPr>
            </w:pPr>
            <w:r>
              <w:rPr>
                <w:szCs w:val="24"/>
              </w:rPr>
              <w:t>15,16,17</w:t>
            </w:r>
          </w:p>
        </w:tc>
      </w:tr>
    </w:tbl>
    <w:p w14:paraId="62F166AC" w14:textId="155DDB43" w:rsidR="00541D0D" w:rsidRPr="001B4700" w:rsidRDefault="00CB5A29">
      <w:pPr>
        <w:pStyle w:val="ListParagraph"/>
        <w:numPr>
          <w:ilvl w:val="0"/>
          <w:numId w:val="17"/>
        </w:numPr>
        <w:spacing w:before="240" w:after="0"/>
        <w:ind w:left="1134" w:hanging="567"/>
        <w:rPr>
          <w:szCs w:val="24"/>
        </w:rPr>
        <w:pPrChange w:id="2393" w:author="Muhammad Subarkah" w:date="2024-12-10T23:30:00Z" w16du:dateUtc="2024-12-10T16:30:00Z">
          <w:pPr>
            <w:pStyle w:val="ListParagraph"/>
            <w:numPr>
              <w:numId w:val="17"/>
            </w:numPr>
            <w:spacing w:before="240" w:after="0"/>
            <w:ind w:left="1560" w:hanging="437"/>
          </w:pPr>
        </w:pPrChange>
      </w:pPr>
      <w:r w:rsidRPr="001B4700">
        <w:t>Instrumen</w:t>
      </w:r>
      <w:r w:rsidR="008830F2" w:rsidRPr="001B4700">
        <w:t xml:space="preserve"> Kelayakan Materi Pembelajaran Oleh Pengguna</w:t>
      </w:r>
    </w:p>
    <w:p w14:paraId="12958A3F" w14:textId="6DB09FDC" w:rsidR="00694A8F" w:rsidRPr="001B4700" w:rsidDel="004B529B" w:rsidRDefault="00A5197F">
      <w:pPr>
        <w:pStyle w:val="H2Paragh"/>
        <w:rPr>
          <w:del w:id="2394" w:author="Muhammad Subarkah" w:date="2024-12-10T02:51:00Z" w16du:dateUtc="2024-12-09T19:51:00Z"/>
        </w:rPr>
        <w:pPrChange w:id="2395" w:author="Muhammad Subarkah" w:date="2024-12-10T23:30:00Z" w16du:dateUtc="2024-12-10T16:30:00Z">
          <w:pPr>
            <w:pStyle w:val="ListParagraph"/>
            <w:spacing w:before="240" w:after="0"/>
            <w:ind w:left="1560"/>
          </w:pPr>
        </w:pPrChange>
      </w:pPr>
      <w:r w:rsidRPr="00A5197F">
        <w:t xml:space="preserve">Uji kelayakan </w:t>
      </w:r>
      <w:ins w:id="2396" w:author="Muhammad Subarkah" w:date="2024-12-10T23:31:00Z" w16du:dateUtc="2024-12-10T16:31:00Z">
        <w:r w:rsidR="00664A11">
          <w:t>bert</w:t>
        </w:r>
        <w:r w:rsidR="00664A11" w:rsidRPr="00664A11">
          <w:t>u</w:t>
        </w:r>
        <w:r w:rsidR="00664A11">
          <w:t>j</w:t>
        </w:r>
        <w:r w:rsidR="00664A11" w:rsidRPr="00664A11">
          <w:t>u</w:t>
        </w:r>
        <w:r w:rsidR="00664A11">
          <w:t xml:space="preserve">an </w:t>
        </w:r>
      </w:ins>
      <w:del w:id="2397" w:author="Muhammad Subarkah" w:date="2024-12-10T23:31:00Z" w16du:dateUtc="2024-12-10T16:31:00Z">
        <w:r w:rsidRPr="00A5197F" w:rsidDel="00664A11">
          <w:delText xml:space="preserve">ini dilakukan </w:delText>
        </w:r>
      </w:del>
      <w:r w:rsidRPr="00A5197F">
        <w:t>untuk menilai kesesuaian media dan materi pembelajaran yang dikembangkan</w:t>
      </w:r>
      <w:del w:id="2398" w:author="Muhammad Subarkah" w:date="2024-12-10T23:31:00Z" w16du:dateUtc="2024-12-10T16:31:00Z">
        <w:r w:rsidRPr="00A5197F" w:rsidDel="00A84E14">
          <w:delText>, dengan fokus</w:delText>
        </w:r>
      </w:del>
      <w:r w:rsidRPr="00A5197F">
        <w:t xml:space="preserve"> pada tiga aspek utama</w:t>
      </w:r>
      <w:ins w:id="2399" w:author="Muhammad Subarkah" w:date="2024-12-10T23:32:00Z" w16du:dateUtc="2024-12-10T16:32:00Z">
        <w:r w:rsidR="00EA2FEC">
          <w:t xml:space="preserve"> yait</w:t>
        </w:r>
        <w:r w:rsidR="00EA2FEC" w:rsidRPr="00EA2FEC">
          <w:t>u</w:t>
        </w:r>
        <w:r w:rsidR="00EA2FEC">
          <w:t xml:space="preserve">: </w:t>
        </w:r>
      </w:ins>
      <w:del w:id="2400" w:author="Muhammad Subarkah" w:date="2024-12-10T23:32:00Z" w16du:dateUtc="2024-12-10T16:32:00Z">
        <w:r w:rsidRPr="00A5197F" w:rsidDel="00EA2FEC">
          <w:delText xml:space="preserve">: </w:delText>
        </w:r>
      </w:del>
      <w:r w:rsidRPr="00A5197F">
        <w:t>kualitas konten dan tujuan, kualitas pembelajaran, dan kemudahan penggunaan</w:t>
      </w:r>
      <w:del w:id="2401" w:author="Muhammad Subarkah" w:date="2024-12-10T23:31:00Z" w16du:dateUtc="2024-12-10T16:31:00Z">
        <w:r w:rsidRPr="00A5197F" w:rsidDel="00760E69">
          <w:delText>.</w:delText>
        </w:r>
      </w:del>
    </w:p>
    <w:p w14:paraId="0635F02B" w14:textId="38248A67" w:rsidR="00DC3C2F" w:rsidRDefault="00DC3C2F">
      <w:pPr>
        <w:pStyle w:val="H2Paragh"/>
        <w:rPr>
          <w:ins w:id="2402" w:author="Muhammad Subarkah" w:date="2024-12-08T13:59:00Z" w16du:dateUtc="2024-12-08T06:59:00Z"/>
        </w:rPr>
        <w:pPrChange w:id="2403" w:author="Muhammad Subarkah" w:date="2024-12-10T23:30:00Z" w16du:dateUtc="2024-12-10T16:30:00Z">
          <w:pPr>
            <w:spacing w:line="259" w:lineRule="auto"/>
            <w:jc w:val="left"/>
          </w:pPr>
        </w:pPrChange>
      </w:pPr>
      <w:bookmarkStart w:id="2404" w:name="_Toc177711720"/>
      <w:bookmarkStart w:id="2405" w:name="_Toc179883035"/>
      <w:bookmarkStart w:id="2406" w:name="_Toc179883238"/>
      <w:bookmarkStart w:id="2407" w:name="_Toc179883609"/>
      <w:bookmarkStart w:id="2408" w:name="_Toc179883753"/>
      <w:bookmarkStart w:id="2409" w:name="_Toc181964292"/>
    </w:p>
    <w:p w14:paraId="7A644779" w14:textId="117A9135" w:rsidR="00501426" w:rsidRPr="001B4700" w:rsidRDefault="00501426">
      <w:pPr>
        <w:pStyle w:val="Caption"/>
        <w:keepNext/>
        <w:ind w:left="567"/>
        <w:rPr>
          <w:i w:val="0"/>
          <w:iCs w:val="0"/>
          <w:color w:val="auto"/>
          <w:sz w:val="24"/>
          <w:szCs w:val="24"/>
        </w:rPr>
        <w:pPrChange w:id="2410" w:author="Muhammad Subarkah" w:date="2024-12-10T23:30:00Z" w16du:dateUtc="2024-12-10T16:30:00Z">
          <w:pPr>
            <w:pStyle w:val="Caption"/>
            <w:keepNext/>
            <w:ind w:left="2410" w:hanging="850"/>
          </w:pPr>
        </w:pPrChange>
      </w:pPr>
      <w:bookmarkStart w:id="2411" w:name="_Toc184828389"/>
      <w:r w:rsidRPr="001B4700">
        <w:rPr>
          <w:i w:val="0"/>
          <w:iCs w:val="0"/>
          <w:color w:val="auto"/>
          <w:sz w:val="24"/>
          <w:szCs w:val="24"/>
        </w:rPr>
        <w:t xml:space="preserve">Tabel </w:t>
      </w:r>
      <w:r w:rsidRPr="001B4700">
        <w:rPr>
          <w:i w:val="0"/>
          <w:iCs w:val="0"/>
          <w:color w:val="auto"/>
          <w:sz w:val="24"/>
          <w:szCs w:val="24"/>
        </w:rPr>
        <w:fldChar w:fldCharType="begin"/>
      </w:r>
      <w:r w:rsidRPr="001B4700">
        <w:rPr>
          <w:i w:val="0"/>
          <w:iCs w:val="0"/>
          <w:color w:val="auto"/>
          <w:sz w:val="24"/>
          <w:szCs w:val="24"/>
        </w:rPr>
        <w:instrText xml:space="preserve"> SEQ Tabel \* ARABIC </w:instrText>
      </w:r>
      <w:r w:rsidRPr="001B4700">
        <w:rPr>
          <w:i w:val="0"/>
          <w:iCs w:val="0"/>
          <w:color w:val="auto"/>
          <w:sz w:val="24"/>
          <w:szCs w:val="24"/>
        </w:rPr>
        <w:fldChar w:fldCharType="separate"/>
      </w:r>
      <w:ins w:id="2412" w:author="Muhammad Subarkah" w:date="2024-12-19T13:03:00Z" w16du:dateUtc="2024-12-19T06:03:00Z">
        <w:r w:rsidR="0021290A">
          <w:rPr>
            <w:i w:val="0"/>
            <w:iCs w:val="0"/>
            <w:noProof/>
            <w:color w:val="auto"/>
            <w:sz w:val="24"/>
            <w:szCs w:val="24"/>
          </w:rPr>
          <w:t>5</w:t>
        </w:r>
      </w:ins>
      <w:del w:id="2413" w:author="Muhammad Subarkah" w:date="2024-12-04T21:19:00Z" w16du:dateUtc="2024-12-04T14:19:00Z">
        <w:r w:rsidR="00EC2E13" w:rsidDel="003D509A">
          <w:rPr>
            <w:i w:val="0"/>
            <w:iCs w:val="0"/>
            <w:noProof/>
            <w:color w:val="auto"/>
            <w:sz w:val="24"/>
            <w:szCs w:val="24"/>
          </w:rPr>
          <w:delText>3</w:delText>
        </w:r>
      </w:del>
      <w:r w:rsidRPr="001B4700">
        <w:rPr>
          <w:i w:val="0"/>
          <w:iCs w:val="0"/>
          <w:color w:val="auto"/>
          <w:sz w:val="24"/>
          <w:szCs w:val="24"/>
        </w:rPr>
        <w:fldChar w:fldCharType="end"/>
      </w:r>
      <w:r w:rsidRPr="001B4700">
        <w:rPr>
          <w:i w:val="0"/>
          <w:iCs w:val="0"/>
          <w:color w:val="auto"/>
          <w:sz w:val="24"/>
          <w:szCs w:val="24"/>
        </w:rPr>
        <w:t xml:space="preserve">. </w:t>
      </w:r>
      <w:proofErr w:type="spellStart"/>
      <w:r w:rsidRPr="001B4700">
        <w:rPr>
          <w:i w:val="0"/>
          <w:iCs w:val="0"/>
          <w:color w:val="auto"/>
          <w:sz w:val="24"/>
          <w:szCs w:val="24"/>
        </w:rPr>
        <w:t>Kisi</w:t>
      </w:r>
      <w:r w:rsidR="00EB10E2" w:rsidRPr="001B4700">
        <w:rPr>
          <w:i w:val="0"/>
          <w:iCs w:val="0"/>
          <w:color w:val="auto"/>
          <w:sz w:val="24"/>
          <w:szCs w:val="24"/>
        </w:rPr>
        <w:t>-Kisi</w:t>
      </w:r>
      <w:proofErr w:type="spellEnd"/>
      <w:r w:rsidR="00EB10E2" w:rsidRPr="001B4700">
        <w:rPr>
          <w:i w:val="0"/>
          <w:iCs w:val="0"/>
          <w:color w:val="auto"/>
          <w:sz w:val="24"/>
          <w:szCs w:val="24"/>
        </w:rPr>
        <w:t xml:space="preserve"> Instrumen Kelayakan Pengguna</w:t>
      </w:r>
      <w:bookmarkEnd w:id="2404"/>
      <w:bookmarkEnd w:id="2405"/>
      <w:bookmarkEnd w:id="2406"/>
      <w:bookmarkEnd w:id="2407"/>
      <w:bookmarkEnd w:id="2408"/>
      <w:bookmarkEnd w:id="2409"/>
      <w:bookmarkEnd w:id="2411"/>
    </w:p>
    <w:tbl>
      <w:tblPr>
        <w:tblStyle w:val="TableGrid"/>
        <w:tblW w:w="7371" w:type="dxa"/>
        <w:tblInd w:w="562" w:type="dxa"/>
        <w:tblLook w:val="04A0" w:firstRow="1" w:lastRow="0" w:firstColumn="1" w:lastColumn="0" w:noHBand="0" w:noVBand="1"/>
        <w:tblPrChange w:id="2414" w:author="Muhammad Subarkah" w:date="2024-12-10T23:31:00Z" w16du:dateUtc="2024-12-10T16:31:00Z">
          <w:tblPr>
            <w:tblStyle w:val="TableGrid"/>
            <w:tblW w:w="6378" w:type="dxa"/>
            <w:tblInd w:w="1555" w:type="dxa"/>
            <w:tblLook w:val="04A0" w:firstRow="1" w:lastRow="0" w:firstColumn="1" w:lastColumn="0" w:noHBand="0" w:noVBand="1"/>
          </w:tblPr>
        </w:tblPrChange>
      </w:tblPr>
      <w:tblGrid>
        <w:gridCol w:w="548"/>
        <w:gridCol w:w="2004"/>
        <w:gridCol w:w="3544"/>
        <w:gridCol w:w="1275"/>
        <w:tblGridChange w:id="2415">
          <w:tblGrid>
            <w:gridCol w:w="548"/>
            <w:gridCol w:w="2004"/>
            <w:gridCol w:w="1420"/>
            <w:gridCol w:w="548"/>
            <w:gridCol w:w="1576"/>
            <w:gridCol w:w="2"/>
            <w:gridCol w:w="1273"/>
            <w:gridCol w:w="1704"/>
            <w:gridCol w:w="1275"/>
          </w:tblGrid>
        </w:tblGridChange>
      </w:tblGrid>
      <w:tr w:rsidR="003F40DB" w:rsidRPr="001B4700" w14:paraId="6B598A40" w14:textId="77777777" w:rsidTr="001D1422">
        <w:trPr>
          <w:trHeight w:val="340"/>
          <w:trPrChange w:id="2416" w:author="Muhammad Subarkah" w:date="2024-12-10T23:31:00Z" w16du:dateUtc="2024-12-10T16:31:00Z">
            <w:trPr>
              <w:gridBefore w:val="3"/>
              <w:trHeight w:val="340"/>
            </w:trPr>
          </w:trPrChange>
        </w:trPr>
        <w:tc>
          <w:tcPr>
            <w:tcW w:w="548" w:type="dxa"/>
            <w:shd w:val="clear" w:color="auto" w:fill="FF9933"/>
            <w:vAlign w:val="center"/>
            <w:tcPrChange w:id="2417" w:author="Muhammad Subarkah" w:date="2024-12-10T23:31:00Z" w16du:dateUtc="2024-12-10T16:31:00Z">
              <w:tcPr>
                <w:tcW w:w="548" w:type="dxa"/>
                <w:shd w:val="clear" w:color="auto" w:fill="FF9933"/>
                <w:vAlign w:val="center"/>
              </w:tcPr>
            </w:tcPrChange>
          </w:tcPr>
          <w:p w14:paraId="4605988D" w14:textId="77777777" w:rsidR="003F40DB" w:rsidRPr="001B4700" w:rsidRDefault="003F40DB">
            <w:pPr>
              <w:pStyle w:val="ListParagraph"/>
              <w:spacing w:line="240" w:lineRule="auto"/>
              <w:ind w:left="0" w:right="-168"/>
              <w:rPr>
                <w:szCs w:val="24"/>
              </w:rPr>
              <w:pPrChange w:id="2418" w:author="Muhammad Subarkah" w:date="2024-12-10T23:30:00Z" w16du:dateUtc="2024-12-10T16:30:00Z">
                <w:pPr>
                  <w:pStyle w:val="ListParagraph"/>
                  <w:spacing w:line="240" w:lineRule="auto"/>
                  <w:ind w:left="0" w:right="-168"/>
                  <w:jc w:val="center"/>
                </w:pPr>
              </w:pPrChange>
            </w:pPr>
            <w:proofErr w:type="spellStart"/>
            <w:r w:rsidRPr="001B4700">
              <w:rPr>
                <w:szCs w:val="24"/>
              </w:rPr>
              <w:t>No</w:t>
            </w:r>
            <w:proofErr w:type="spellEnd"/>
          </w:p>
        </w:tc>
        <w:tc>
          <w:tcPr>
            <w:tcW w:w="2004" w:type="dxa"/>
            <w:shd w:val="clear" w:color="auto" w:fill="FF9933"/>
            <w:vAlign w:val="center"/>
            <w:tcPrChange w:id="2419" w:author="Muhammad Subarkah" w:date="2024-12-10T23:31:00Z" w16du:dateUtc="2024-12-10T16:31:00Z">
              <w:tcPr>
                <w:tcW w:w="1578" w:type="dxa"/>
                <w:gridSpan w:val="2"/>
                <w:shd w:val="clear" w:color="auto" w:fill="FF9933"/>
                <w:vAlign w:val="center"/>
              </w:tcPr>
            </w:tcPrChange>
          </w:tcPr>
          <w:p w14:paraId="5FBA2114" w14:textId="77777777" w:rsidR="003F40DB" w:rsidRPr="001B4700" w:rsidRDefault="003F40DB" w:rsidP="00644C11">
            <w:pPr>
              <w:pStyle w:val="ListParagraph"/>
              <w:spacing w:line="240" w:lineRule="auto"/>
              <w:ind w:left="0"/>
              <w:jc w:val="center"/>
              <w:rPr>
                <w:szCs w:val="24"/>
              </w:rPr>
            </w:pPr>
            <w:r w:rsidRPr="001B4700">
              <w:rPr>
                <w:szCs w:val="24"/>
              </w:rPr>
              <w:t>Aspek</w:t>
            </w:r>
          </w:p>
        </w:tc>
        <w:tc>
          <w:tcPr>
            <w:tcW w:w="3544" w:type="dxa"/>
            <w:shd w:val="clear" w:color="auto" w:fill="FF9933"/>
            <w:vAlign w:val="center"/>
            <w:tcPrChange w:id="2420" w:author="Muhammad Subarkah" w:date="2024-12-10T23:31:00Z" w16du:dateUtc="2024-12-10T16:31:00Z">
              <w:tcPr>
                <w:tcW w:w="2977" w:type="dxa"/>
                <w:gridSpan w:val="2"/>
                <w:shd w:val="clear" w:color="auto" w:fill="FF9933"/>
                <w:vAlign w:val="center"/>
              </w:tcPr>
            </w:tcPrChange>
          </w:tcPr>
          <w:p w14:paraId="0293DD87" w14:textId="77777777" w:rsidR="003F40DB" w:rsidRPr="001B4700" w:rsidRDefault="003F40DB" w:rsidP="00644C11">
            <w:pPr>
              <w:pStyle w:val="ListParagraph"/>
              <w:spacing w:line="240" w:lineRule="auto"/>
              <w:ind w:left="0"/>
              <w:jc w:val="center"/>
              <w:rPr>
                <w:szCs w:val="24"/>
              </w:rPr>
            </w:pPr>
            <w:r w:rsidRPr="001B4700">
              <w:rPr>
                <w:szCs w:val="24"/>
              </w:rPr>
              <w:t>Indikator</w:t>
            </w:r>
          </w:p>
        </w:tc>
        <w:tc>
          <w:tcPr>
            <w:tcW w:w="1275" w:type="dxa"/>
            <w:shd w:val="clear" w:color="auto" w:fill="FF9933"/>
            <w:vAlign w:val="center"/>
            <w:tcPrChange w:id="2421" w:author="Muhammad Subarkah" w:date="2024-12-10T23:31:00Z" w16du:dateUtc="2024-12-10T16:31:00Z">
              <w:tcPr>
                <w:tcW w:w="1275" w:type="dxa"/>
                <w:shd w:val="clear" w:color="auto" w:fill="FF9933"/>
                <w:vAlign w:val="center"/>
              </w:tcPr>
            </w:tcPrChange>
          </w:tcPr>
          <w:p w14:paraId="7DA62EAC" w14:textId="77777777" w:rsidR="003F40DB" w:rsidRPr="001B4700" w:rsidRDefault="003F40DB" w:rsidP="00644C11">
            <w:pPr>
              <w:pStyle w:val="ListParagraph"/>
              <w:spacing w:line="240" w:lineRule="auto"/>
              <w:ind w:left="0"/>
              <w:jc w:val="center"/>
              <w:rPr>
                <w:szCs w:val="24"/>
              </w:rPr>
            </w:pPr>
            <w:r w:rsidRPr="001B4700">
              <w:rPr>
                <w:szCs w:val="24"/>
              </w:rPr>
              <w:t>No. Butir</w:t>
            </w:r>
          </w:p>
        </w:tc>
      </w:tr>
      <w:tr w:rsidR="003F40DB" w:rsidRPr="001B4700" w14:paraId="13825FDD" w14:textId="77777777" w:rsidTr="001D1422">
        <w:trPr>
          <w:trHeight w:val="340"/>
          <w:trPrChange w:id="2422" w:author="Muhammad Subarkah" w:date="2024-12-10T23:31:00Z" w16du:dateUtc="2024-12-10T16:31:00Z">
            <w:trPr>
              <w:gridBefore w:val="3"/>
              <w:trHeight w:val="340"/>
            </w:trPr>
          </w:trPrChange>
        </w:trPr>
        <w:tc>
          <w:tcPr>
            <w:tcW w:w="548" w:type="dxa"/>
            <w:vMerge w:val="restart"/>
            <w:vAlign w:val="center"/>
            <w:tcPrChange w:id="2423" w:author="Muhammad Subarkah" w:date="2024-12-10T23:31:00Z" w16du:dateUtc="2024-12-10T16:31:00Z">
              <w:tcPr>
                <w:tcW w:w="548" w:type="dxa"/>
                <w:vMerge w:val="restart"/>
                <w:vAlign w:val="center"/>
              </w:tcPr>
            </w:tcPrChange>
          </w:tcPr>
          <w:p w14:paraId="65199D47" w14:textId="77777777" w:rsidR="003F40DB" w:rsidRPr="001B4700" w:rsidRDefault="003F40DB" w:rsidP="00644C11">
            <w:pPr>
              <w:pStyle w:val="ListParagraph"/>
              <w:spacing w:line="240" w:lineRule="auto"/>
              <w:ind w:left="0"/>
              <w:jc w:val="center"/>
              <w:rPr>
                <w:szCs w:val="24"/>
              </w:rPr>
            </w:pPr>
            <w:r w:rsidRPr="001B4700">
              <w:rPr>
                <w:szCs w:val="24"/>
              </w:rPr>
              <w:t>1</w:t>
            </w:r>
          </w:p>
        </w:tc>
        <w:tc>
          <w:tcPr>
            <w:tcW w:w="2004" w:type="dxa"/>
            <w:vMerge w:val="restart"/>
            <w:vAlign w:val="center"/>
            <w:tcPrChange w:id="2424" w:author="Muhammad Subarkah" w:date="2024-12-10T23:31:00Z" w16du:dateUtc="2024-12-10T16:31:00Z">
              <w:tcPr>
                <w:tcW w:w="1578" w:type="dxa"/>
                <w:gridSpan w:val="2"/>
                <w:vMerge w:val="restart"/>
                <w:vAlign w:val="center"/>
              </w:tcPr>
            </w:tcPrChange>
          </w:tcPr>
          <w:p w14:paraId="22B39984" w14:textId="130322F8" w:rsidR="003F40DB" w:rsidRPr="001B4700" w:rsidRDefault="003F40DB" w:rsidP="00644C11">
            <w:pPr>
              <w:pStyle w:val="ListParagraph"/>
              <w:spacing w:line="240" w:lineRule="auto"/>
              <w:ind w:left="0"/>
              <w:jc w:val="left"/>
              <w:rPr>
                <w:szCs w:val="24"/>
              </w:rPr>
            </w:pPr>
            <w:r w:rsidRPr="001B4700">
              <w:rPr>
                <w:szCs w:val="24"/>
              </w:rPr>
              <w:t>Kualitas Pada Isi dan Tujuan</w:t>
            </w:r>
          </w:p>
        </w:tc>
        <w:tc>
          <w:tcPr>
            <w:tcW w:w="3544" w:type="dxa"/>
            <w:tcPrChange w:id="2425" w:author="Muhammad Subarkah" w:date="2024-12-10T23:31:00Z" w16du:dateUtc="2024-12-10T16:31:00Z">
              <w:tcPr>
                <w:tcW w:w="2977" w:type="dxa"/>
                <w:gridSpan w:val="2"/>
              </w:tcPr>
            </w:tcPrChange>
          </w:tcPr>
          <w:p w14:paraId="5F1525EF" w14:textId="004B2F0E" w:rsidR="003F40DB" w:rsidRPr="001B4700" w:rsidRDefault="00C25A9A" w:rsidP="00644C11">
            <w:pPr>
              <w:pStyle w:val="ListParagraph"/>
              <w:spacing w:line="240" w:lineRule="auto"/>
              <w:ind w:left="0"/>
              <w:jc w:val="left"/>
            </w:pPr>
            <w:r w:rsidRPr="001B4700">
              <w:t xml:space="preserve">Kemenarikan </w:t>
            </w:r>
          </w:p>
        </w:tc>
        <w:tc>
          <w:tcPr>
            <w:tcW w:w="1275" w:type="dxa"/>
            <w:vAlign w:val="center"/>
            <w:tcPrChange w:id="2426" w:author="Muhammad Subarkah" w:date="2024-12-10T23:31:00Z" w16du:dateUtc="2024-12-10T16:31:00Z">
              <w:tcPr>
                <w:tcW w:w="1275" w:type="dxa"/>
                <w:vAlign w:val="center"/>
              </w:tcPr>
            </w:tcPrChange>
          </w:tcPr>
          <w:p w14:paraId="495D1884" w14:textId="1D60E7D5" w:rsidR="003F40DB" w:rsidRPr="001B4700" w:rsidRDefault="00C25A9A" w:rsidP="00644C11">
            <w:pPr>
              <w:pStyle w:val="ListParagraph"/>
              <w:spacing w:line="240" w:lineRule="auto"/>
              <w:ind w:left="0"/>
              <w:jc w:val="center"/>
              <w:rPr>
                <w:szCs w:val="24"/>
              </w:rPr>
            </w:pPr>
            <w:r w:rsidRPr="001B4700">
              <w:rPr>
                <w:szCs w:val="24"/>
              </w:rPr>
              <w:t>1</w:t>
            </w:r>
          </w:p>
        </w:tc>
      </w:tr>
      <w:tr w:rsidR="003F40DB" w:rsidRPr="001B4700" w14:paraId="224F555D" w14:textId="77777777" w:rsidTr="001D1422">
        <w:trPr>
          <w:trHeight w:val="340"/>
          <w:trPrChange w:id="2427" w:author="Muhammad Subarkah" w:date="2024-12-10T23:31:00Z" w16du:dateUtc="2024-12-10T16:31:00Z">
            <w:trPr>
              <w:gridBefore w:val="3"/>
              <w:trHeight w:val="340"/>
            </w:trPr>
          </w:trPrChange>
        </w:trPr>
        <w:tc>
          <w:tcPr>
            <w:tcW w:w="548" w:type="dxa"/>
            <w:vMerge/>
            <w:vAlign w:val="center"/>
            <w:tcPrChange w:id="2428" w:author="Muhammad Subarkah" w:date="2024-12-10T23:31:00Z" w16du:dateUtc="2024-12-10T16:31:00Z">
              <w:tcPr>
                <w:tcW w:w="548" w:type="dxa"/>
                <w:vMerge/>
                <w:vAlign w:val="center"/>
              </w:tcPr>
            </w:tcPrChange>
          </w:tcPr>
          <w:p w14:paraId="0BA467F2" w14:textId="77777777" w:rsidR="003F40DB" w:rsidRPr="001B4700" w:rsidRDefault="003F40DB" w:rsidP="00644C11">
            <w:pPr>
              <w:pStyle w:val="ListParagraph"/>
              <w:spacing w:line="240" w:lineRule="auto"/>
              <w:ind w:left="0"/>
              <w:jc w:val="center"/>
              <w:rPr>
                <w:szCs w:val="24"/>
              </w:rPr>
            </w:pPr>
          </w:p>
        </w:tc>
        <w:tc>
          <w:tcPr>
            <w:tcW w:w="2004" w:type="dxa"/>
            <w:vMerge/>
            <w:vAlign w:val="center"/>
            <w:tcPrChange w:id="2429" w:author="Muhammad Subarkah" w:date="2024-12-10T23:31:00Z" w16du:dateUtc="2024-12-10T16:31:00Z">
              <w:tcPr>
                <w:tcW w:w="1578" w:type="dxa"/>
                <w:gridSpan w:val="2"/>
                <w:vMerge/>
                <w:vAlign w:val="center"/>
              </w:tcPr>
            </w:tcPrChange>
          </w:tcPr>
          <w:p w14:paraId="3D346D68" w14:textId="77777777" w:rsidR="003F40DB" w:rsidRPr="001B4700" w:rsidRDefault="003F40DB" w:rsidP="00644C11">
            <w:pPr>
              <w:pStyle w:val="ListParagraph"/>
              <w:spacing w:line="240" w:lineRule="auto"/>
              <w:ind w:left="0"/>
              <w:jc w:val="left"/>
            </w:pPr>
          </w:p>
        </w:tc>
        <w:tc>
          <w:tcPr>
            <w:tcW w:w="3544" w:type="dxa"/>
            <w:tcPrChange w:id="2430" w:author="Muhammad Subarkah" w:date="2024-12-10T23:31:00Z" w16du:dateUtc="2024-12-10T16:31:00Z">
              <w:tcPr>
                <w:tcW w:w="2977" w:type="dxa"/>
                <w:gridSpan w:val="2"/>
              </w:tcPr>
            </w:tcPrChange>
          </w:tcPr>
          <w:p w14:paraId="1F55F4FE" w14:textId="4ED617D7" w:rsidR="003F40DB" w:rsidRPr="001B4700" w:rsidRDefault="00C25A9A" w:rsidP="00644C11">
            <w:pPr>
              <w:pStyle w:val="ListParagraph"/>
              <w:spacing w:line="240" w:lineRule="auto"/>
              <w:ind w:left="0"/>
              <w:jc w:val="left"/>
              <w:rPr>
                <w:szCs w:val="24"/>
              </w:rPr>
            </w:pPr>
            <w:r w:rsidRPr="001B4700">
              <w:t xml:space="preserve">Kesesuaian materi dengan </w:t>
            </w:r>
            <w:ins w:id="2431" w:author="Muhammad Subarkah" w:date="2024-12-08T13:25:00Z" w16du:dateUtc="2024-12-08T06:25:00Z">
              <w:r w:rsidR="004D48F2">
                <w:t>RPS</w:t>
              </w:r>
            </w:ins>
            <w:del w:id="2432" w:author="Muhammad Subarkah" w:date="2024-12-08T13:25:00Z" w16du:dateUtc="2024-12-08T06:25:00Z">
              <w:r w:rsidRPr="001B4700" w:rsidDel="004D48F2">
                <w:delText xml:space="preserve">rencana </w:delText>
              </w:r>
              <w:commentRangeStart w:id="2433"/>
              <w:r w:rsidRPr="001B4700" w:rsidDel="004D48F2">
                <w:delText>pembelajaran</w:delText>
              </w:r>
              <w:commentRangeEnd w:id="2433"/>
              <w:r w:rsidR="00E43030" w:rsidDel="004D48F2">
                <w:rPr>
                  <w:rStyle w:val="CommentReference"/>
                </w:rPr>
                <w:commentReference w:id="2433"/>
              </w:r>
            </w:del>
          </w:p>
        </w:tc>
        <w:tc>
          <w:tcPr>
            <w:tcW w:w="1275" w:type="dxa"/>
            <w:vAlign w:val="center"/>
            <w:tcPrChange w:id="2434" w:author="Muhammad Subarkah" w:date="2024-12-10T23:31:00Z" w16du:dateUtc="2024-12-10T16:31:00Z">
              <w:tcPr>
                <w:tcW w:w="1275" w:type="dxa"/>
                <w:vAlign w:val="center"/>
              </w:tcPr>
            </w:tcPrChange>
          </w:tcPr>
          <w:p w14:paraId="3FA46F51" w14:textId="29AAA68E" w:rsidR="003F40DB" w:rsidRPr="001B4700" w:rsidRDefault="00C25A9A" w:rsidP="00644C11">
            <w:pPr>
              <w:pStyle w:val="ListParagraph"/>
              <w:spacing w:line="240" w:lineRule="auto"/>
              <w:ind w:left="0"/>
              <w:jc w:val="center"/>
              <w:rPr>
                <w:szCs w:val="24"/>
              </w:rPr>
            </w:pPr>
            <w:r w:rsidRPr="001B4700">
              <w:rPr>
                <w:szCs w:val="24"/>
              </w:rPr>
              <w:t>3</w:t>
            </w:r>
          </w:p>
        </w:tc>
      </w:tr>
      <w:tr w:rsidR="003F40DB" w:rsidRPr="001B4700" w14:paraId="6D1CF998" w14:textId="77777777" w:rsidTr="001D1422">
        <w:trPr>
          <w:trHeight w:val="340"/>
          <w:trPrChange w:id="2435" w:author="Muhammad Subarkah" w:date="2024-12-10T23:31:00Z" w16du:dateUtc="2024-12-10T16:31:00Z">
            <w:trPr>
              <w:gridBefore w:val="3"/>
              <w:trHeight w:val="340"/>
            </w:trPr>
          </w:trPrChange>
        </w:trPr>
        <w:tc>
          <w:tcPr>
            <w:tcW w:w="548" w:type="dxa"/>
            <w:vMerge/>
            <w:vAlign w:val="center"/>
            <w:tcPrChange w:id="2436" w:author="Muhammad Subarkah" w:date="2024-12-10T23:31:00Z" w16du:dateUtc="2024-12-10T16:31:00Z">
              <w:tcPr>
                <w:tcW w:w="548" w:type="dxa"/>
                <w:vMerge/>
                <w:vAlign w:val="center"/>
              </w:tcPr>
            </w:tcPrChange>
          </w:tcPr>
          <w:p w14:paraId="588A8994" w14:textId="77777777" w:rsidR="003F40DB" w:rsidRPr="001B4700" w:rsidRDefault="003F40DB" w:rsidP="00644C11">
            <w:pPr>
              <w:pStyle w:val="ListParagraph"/>
              <w:spacing w:line="240" w:lineRule="auto"/>
              <w:ind w:left="0"/>
              <w:jc w:val="center"/>
              <w:rPr>
                <w:szCs w:val="24"/>
              </w:rPr>
            </w:pPr>
          </w:p>
        </w:tc>
        <w:tc>
          <w:tcPr>
            <w:tcW w:w="2004" w:type="dxa"/>
            <w:vMerge/>
            <w:vAlign w:val="center"/>
            <w:tcPrChange w:id="2437" w:author="Muhammad Subarkah" w:date="2024-12-10T23:31:00Z" w16du:dateUtc="2024-12-10T16:31:00Z">
              <w:tcPr>
                <w:tcW w:w="1578" w:type="dxa"/>
                <w:gridSpan w:val="2"/>
                <w:vMerge/>
                <w:vAlign w:val="center"/>
              </w:tcPr>
            </w:tcPrChange>
          </w:tcPr>
          <w:p w14:paraId="55CCE6D4" w14:textId="77777777" w:rsidR="003F40DB" w:rsidRPr="001B4700" w:rsidRDefault="003F40DB" w:rsidP="00644C11">
            <w:pPr>
              <w:pStyle w:val="ListParagraph"/>
              <w:spacing w:line="240" w:lineRule="auto"/>
              <w:ind w:left="0"/>
              <w:jc w:val="left"/>
            </w:pPr>
          </w:p>
        </w:tc>
        <w:tc>
          <w:tcPr>
            <w:tcW w:w="3544" w:type="dxa"/>
            <w:tcPrChange w:id="2438" w:author="Muhammad Subarkah" w:date="2024-12-10T23:31:00Z" w16du:dateUtc="2024-12-10T16:31:00Z">
              <w:tcPr>
                <w:tcW w:w="2977" w:type="dxa"/>
                <w:gridSpan w:val="2"/>
              </w:tcPr>
            </w:tcPrChange>
          </w:tcPr>
          <w:p w14:paraId="30C03AB8" w14:textId="2C09426E" w:rsidR="003F40DB" w:rsidRPr="001B4700" w:rsidRDefault="003F40DB" w:rsidP="00644C11">
            <w:pPr>
              <w:pStyle w:val="ListParagraph"/>
              <w:spacing w:line="240" w:lineRule="auto"/>
              <w:ind w:left="0"/>
              <w:jc w:val="left"/>
              <w:rPr>
                <w:szCs w:val="24"/>
              </w:rPr>
            </w:pPr>
            <w:r w:rsidRPr="001B4700">
              <w:t>Kejelasan Materi</w:t>
            </w:r>
          </w:p>
        </w:tc>
        <w:tc>
          <w:tcPr>
            <w:tcW w:w="1275" w:type="dxa"/>
            <w:vAlign w:val="center"/>
            <w:tcPrChange w:id="2439" w:author="Muhammad Subarkah" w:date="2024-12-10T23:31:00Z" w16du:dateUtc="2024-12-10T16:31:00Z">
              <w:tcPr>
                <w:tcW w:w="1275" w:type="dxa"/>
                <w:vAlign w:val="center"/>
              </w:tcPr>
            </w:tcPrChange>
          </w:tcPr>
          <w:p w14:paraId="5999674E" w14:textId="2ACBBACF" w:rsidR="003F40DB" w:rsidRPr="001B4700" w:rsidRDefault="00074D06" w:rsidP="00644C11">
            <w:pPr>
              <w:pStyle w:val="ListParagraph"/>
              <w:spacing w:line="240" w:lineRule="auto"/>
              <w:ind w:left="0"/>
              <w:jc w:val="center"/>
              <w:rPr>
                <w:szCs w:val="24"/>
              </w:rPr>
            </w:pPr>
            <w:r w:rsidRPr="001B4700">
              <w:rPr>
                <w:szCs w:val="24"/>
              </w:rPr>
              <w:t>4</w:t>
            </w:r>
            <w:r w:rsidR="003F40DB" w:rsidRPr="001B4700">
              <w:rPr>
                <w:szCs w:val="24"/>
              </w:rPr>
              <w:t>, 5, 6</w:t>
            </w:r>
          </w:p>
        </w:tc>
      </w:tr>
      <w:tr w:rsidR="003F40DB" w:rsidRPr="001B4700" w14:paraId="69ABB758" w14:textId="77777777" w:rsidTr="001D1422">
        <w:trPr>
          <w:trHeight w:val="340"/>
          <w:trPrChange w:id="2440" w:author="Muhammad Subarkah" w:date="2024-12-10T23:31:00Z" w16du:dateUtc="2024-12-10T16:31:00Z">
            <w:trPr>
              <w:gridBefore w:val="3"/>
              <w:trHeight w:val="340"/>
            </w:trPr>
          </w:trPrChange>
        </w:trPr>
        <w:tc>
          <w:tcPr>
            <w:tcW w:w="548" w:type="dxa"/>
            <w:vMerge/>
            <w:vAlign w:val="center"/>
            <w:tcPrChange w:id="2441" w:author="Muhammad Subarkah" w:date="2024-12-10T23:31:00Z" w16du:dateUtc="2024-12-10T16:31:00Z">
              <w:tcPr>
                <w:tcW w:w="548" w:type="dxa"/>
                <w:vMerge/>
                <w:vAlign w:val="center"/>
              </w:tcPr>
            </w:tcPrChange>
          </w:tcPr>
          <w:p w14:paraId="0BA02965" w14:textId="77777777" w:rsidR="003F40DB" w:rsidRPr="001B4700" w:rsidRDefault="003F40DB" w:rsidP="00644C11">
            <w:pPr>
              <w:pStyle w:val="ListParagraph"/>
              <w:spacing w:line="240" w:lineRule="auto"/>
              <w:ind w:left="0"/>
              <w:jc w:val="center"/>
              <w:rPr>
                <w:szCs w:val="24"/>
              </w:rPr>
            </w:pPr>
          </w:p>
        </w:tc>
        <w:tc>
          <w:tcPr>
            <w:tcW w:w="2004" w:type="dxa"/>
            <w:vMerge/>
            <w:vAlign w:val="center"/>
            <w:tcPrChange w:id="2442" w:author="Muhammad Subarkah" w:date="2024-12-10T23:31:00Z" w16du:dateUtc="2024-12-10T16:31:00Z">
              <w:tcPr>
                <w:tcW w:w="1578" w:type="dxa"/>
                <w:gridSpan w:val="2"/>
                <w:vMerge/>
                <w:vAlign w:val="center"/>
              </w:tcPr>
            </w:tcPrChange>
          </w:tcPr>
          <w:p w14:paraId="1A60ADD5" w14:textId="77777777" w:rsidR="003F40DB" w:rsidRPr="001B4700" w:rsidRDefault="003F40DB" w:rsidP="00644C11">
            <w:pPr>
              <w:pStyle w:val="ListParagraph"/>
              <w:spacing w:line="240" w:lineRule="auto"/>
              <w:ind w:left="0"/>
              <w:jc w:val="left"/>
            </w:pPr>
          </w:p>
        </w:tc>
        <w:tc>
          <w:tcPr>
            <w:tcW w:w="3544" w:type="dxa"/>
            <w:tcPrChange w:id="2443" w:author="Muhammad Subarkah" w:date="2024-12-10T23:31:00Z" w16du:dateUtc="2024-12-10T16:31:00Z">
              <w:tcPr>
                <w:tcW w:w="2977" w:type="dxa"/>
                <w:gridSpan w:val="2"/>
              </w:tcPr>
            </w:tcPrChange>
          </w:tcPr>
          <w:p w14:paraId="09F98951" w14:textId="071948BA" w:rsidR="003F40DB" w:rsidRPr="001B4700" w:rsidRDefault="003F40DB" w:rsidP="00644C11">
            <w:pPr>
              <w:pStyle w:val="ListParagraph"/>
              <w:spacing w:line="240" w:lineRule="auto"/>
              <w:ind w:left="0"/>
              <w:jc w:val="left"/>
              <w:rPr>
                <w:szCs w:val="24"/>
              </w:rPr>
            </w:pPr>
            <w:r w:rsidRPr="001B4700">
              <w:t>Menambah Pengetahuan</w:t>
            </w:r>
          </w:p>
        </w:tc>
        <w:tc>
          <w:tcPr>
            <w:tcW w:w="1275" w:type="dxa"/>
            <w:vAlign w:val="center"/>
            <w:tcPrChange w:id="2444" w:author="Muhammad Subarkah" w:date="2024-12-10T23:31:00Z" w16du:dateUtc="2024-12-10T16:31:00Z">
              <w:tcPr>
                <w:tcW w:w="1275" w:type="dxa"/>
                <w:vAlign w:val="center"/>
              </w:tcPr>
            </w:tcPrChange>
          </w:tcPr>
          <w:p w14:paraId="4515A019" w14:textId="412C4EAC" w:rsidR="003F40DB" w:rsidRPr="001B4700" w:rsidRDefault="00074D06" w:rsidP="00644C11">
            <w:pPr>
              <w:pStyle w:val="ListParagraph"/>
              <w:spacing w:line="240" w:lineRule="auto"/>
              <w:ind w:left="0"/>
              <w:jc w:val="center"/>
              <w:rPr>
                <w:szCs w:val="24"/>
              </w:rPr>
            </w:pPr>
            <w:r w:rsidRPr="001B4700">
              <w:rPr>
                <w:szCs w:val="24"/>
              </w:rPr>
              <w:t>2</w:t>
            </w:r>
          </w:p>
        </w:tc>
      </w:tr>
      <w:tr w:rsidR="003F40DB" w:rsidRPr="001B4700" w14:paraId="7927FA73" w14:textId="77777777" w:rsidTr="001D1422">
        <w:trPr>
          <w:trHeight w:val="96"/>
          <w:trPrChange w:id="2445" w:author="Muhammad Subarkah" w:date="2024-12-10T23:31:00Z" w16du:dateUtc="2024-12-10T16:31:00Z">
            <w:trPr>
              <w:gridBefore w:val="3"/>
              <w:trHeight w:val="96"/>
            </w:trPr>
          </w:trPrChange>
        </w:trPr>
        <w:tc>
          <w:tcPr>
            <w:tcW w:w="548" w:type="dxa"/>
            <w:vMerge w:val="restart"/>
            <w:vAlign w:val="center"/>
            <w:tcPrChange w:id="2446" w:author="Muhammad Subarkah" w:date="2024-12-10T23:31:00Z" w16du:dateUtc="2024-12-10T16:31:00Z">
              <w:tcPr>
                <w:tcW w:w="548" w:type="dxa"/>
                <w:vMerge w:val="restart"/>
                <w:vAlign w:val="center"/>
              </w:tcPr>
            </w:tcPrChange>
          </w:tcPr>
          <w:p w14:paraId="7BA5AA1E" w14:textId="77777777" w:rsidR="003F40DB" w:rsidRPr="001B4700" w:rsidRDefault="003F40DB" w:rsidP="00644C11">
            <w:pPr>
              <w:pStyle w:val="ListParagraph"/>
              <w:spacing w:line="240" w:lineRule="auto"/>
              <w:ind w:left="0"/>
              <w:jc w:val="center"/>
              <w:rPr>
                <w:szCs w:val="24"/>
              </w:rPr>
            </w:pPr>
            <w:r w:rsidRPr="001B4700">
              <w:rPr>
                <w:szCs w:val="24"/>
              </w:rPr>
              <w:t>2</w:t>
            </w:r>
          </w:p>
        </w:tc>
        <w:tc>
          <w:tcPr>
            <w:tcW w:w="2004" w:type="dxa"/>
            <w:vMerge w:val="restart"/>
            <w:vAlign w:val="center"/>
            <w:tcPrChange w:id="2447" w:author="Muhammad Subarkah" w:date="2024-12-10T23:31:00Z" w16du:dateUtc="2024-12-10T16:31:00Z">
              <w:tcPr>
                <w:tcW w:w="1578" w:type="dxa"/>
                <w:gridSpan w:val="2"/>
                <w:vMerge w:val="restart"/>
                <w:vAlign w:val="center"/>
              </w:tcPr>
            </w:tcPrChange>
          </w:tcPr>
          <w:p w14:paraId="1D7C4A78" w14:textId="102AF517" w:rsidR="003F40DB" w:rsidRPr="001B4700" w:rsidRDefault="003F40DB" w:rsidP="00644C11">
            <w:pPr>
              <w:pStyle w:val="ListParagraph"/>
              <w:spacing w:line="240" w:lineRule="auto"/>
              <w:ind w:left="0"/>
              <w:jc w:val="left"/>
              <w:rPr>
                <w:szCs w:val="24"/>
              </w:rPr>
            </w:pPr>
            <w:r w:rsidRPr="001B4700">
              <w:rPr>
                <w:szCs w:val="24"/>
              </w:rPr>
              <w:t>Kualitas Pada Pembelajaran</w:t>
            </w:r>
          </w:p>
        </w:tc>
        <w:tc>
          <w:tcPr>
            <w:tcW w:w="3544" w:type="dxa"/>
            <w:tcPrChange w:id="2448" w:author="Muhammad Subarkah" w:date="2024-12-10T23:31:00Z" w16du:dateUtc="2024-12-10T16:31:00Z">
              <w:tcPr>
                <w:tcW w:w="2977" w:type="dxa"/>
                <w:gridSpan w:val="2"/>
              </w:tcPr>
            </w:tcPrChange>
          </w:tcPr>
          <w:p w14:paraId="4441A3F4" w14:textId="09C4C3DC" w:rsidR="003F40DB" w:rsidRPr="001B4700" w:rsidRDefault="003F40DB" w:rsidP="00644C11">
            <w:pPr>
              <w:pStyle w:val="ListParagraph"/>
              <w:spacing w:line="240" w:lineRule="auto"/>
              <w:ind w:left="0"/>
              <w:jc w:val="left"/>
              <w:rPr>
                <w:szCs w:val="24"/>
              </w:rPr>
            </w:pPr>
            <w:r w:rsidRPr="001B4700">
              <w:t>Kejelasan Pada Modul</w:t>
            </w:r>
          </w:p>
        </w:tc>
        <w:tc>
          <w:tcPr>
            <w:tcW w:w="1275" w:type="dxa"/>
            <w:vAlign w:val="center"/>
            <w:tcPrChange w:id="2449" w:author="Muhammad Subarkah" w:date="2024-12-10T23:31:00Z" w16du:dateUtc="2024-12-10T16:31:00Z">
              <w:tcPr>
                <w:tcW w:w="1275" w:type="dxa"/>
                <w:vAlign w:val="center"/>
              </w:tcPr>
            </w:tcPrChange>
          </w:tcPr>
          <w:p w14:paraId="253B909F" w14:textId="0EF114EB" w:rsidR="003F40DB" w:rsidRPr="001B4700" w:rsidRDefault="00431F5D" w:rsidP="00644C11">
            <w:pPr>
              <w:pStyle w:val="ListParagraph"/>
              <w:spacing w:line="240" w:lineRule="auto"/>
              <w:ind w:left="0"/>
              <w:jc w:val="center"/>
              <w:rPr>
                <w:szCs w:val="24"/>
              </w:rPr>
            </w:pPr>
            <w:r w:rsidRPr="001B4700">
              <w:rPr>
                <w:szCs w:val="24"/>
              </w:rPr>
              <w:t>7, 16, 17</w:t>
            </w:r>
          </w:p>
        </w:tc>
      </w:tr>
      <w:tr w:rsidR="003F40DB" w:rsidRPr="001B4700" w14:paraId="7D83DA80" w14:textId="77777777" w:rsidTr="001D1422">
        <w:trPr>
          <w:trHeight w:val="173"/>
          <w:trPrChange w:id="2450" w:author="Muhammad Subarkah" w:date="2024-12-10T23:31:00Z" w16du:dateUtc="2024-12-10T16:31:00Z">
            <w:trPr>
              <w:gridBefore w:val="3"/>
              <w:trHeight w:val="173"/>
            </w:trPr>
          </w:trPrChange>
        </w:trPr>
        <w:tc>
          <w:tcPr>
            <w:tcW w:w="548" w:type="dxa"/>
            <w:vMerge/>
            <w:vAlign w:val="center"/>
            <w:tcPrChange w:id="2451" w:author="Muhammad Subarkah" w:date="2024-12-10T23:31:00Z" w16du:dateUtc="2024-12-10T16:31:00Z">
              <w:tcPr>
                <w:tcW w:w="548" w:type="dxa"/>
                <w:vMerge/>
                <w:vAlign w:val="center"/>
              </w:tcPr>
            </w:tcPrChange>
          </w:tcPr>
          <w:p w14:paraId="0DC0140D" w14:textId="77777777" w:rsidR="003F40DB" w:rsidRPr="001B4700" w:rsidRDefault="003F40DB" w:rsidP="00644C11">
            <w:pPr>
              <w:pStyle w:val="ListParagraph"/>
              <w:spacing w:line="240" w:lineRule="auto"/>
              <w:ind w:left="0"/>
              <w:jc w:val="center"/>
              <w:rPr>
                <w:szCs w:val="24"/>
              </w:rPr>
            </w:pPr>
          </w:p>
        </w:tc>
        <w:tc>
          <w:tcPr>
            <w:tcW w:w="2004" w:type="dxa"/>
            <w:vMerge/>
            <w:vAlign w:val="center"/>
            <w:tcPrChange w:id="2452" w:author="Muhammad Subarkah" w:date="2024-12-10T23:31:00Z" w16du:dateUtc="2024-12-10T16:31:00Z">
              <w:tcPr>
                <w:tcW w:w="1578" w:type="dxa"/>
                <w:gridSpan w:val="2"/>
                <w:vMerge/>
                <w:vAlign w:val="center"/>
              </w:tcPr>
            </w:tcPrChange>
          </w:tcPr>
          <w:p w14:paraId="1CCDFD62" w14:textId="77777777" w:rsidR="003F40DB" w:rsidRPr="001B4700" w:rsidRDefault="003F40DB" w:rsidP="00644C11">
            <w:pPr>
              <w:pStyle w:val="ListParagraph"/>
              <w:spacing w:line="240" w:lineRule="auto"/>
              <w:ind w:left="0"/>
              <w:jc w:val="left"/>
              <w:rPr>
                <w:szCs w:val="24"/>
              </w:rPr>
            </w:pPr>
          </w:p>
        </w:tc>
        <w:tc>
          <w:tcPr>
            <w:tcW w:w="3544" w:type="dxa"/>
            <w:tcPrChange w:id="2453" w:author="Muhammad Subarkah" w:date="2024-12-10T23:31:00Z" w16du:dateUtc="2024-12-10T16:31:00Z">
              <w:tcPr>
                <w:tcW w:w="2977" w:type="dxa"/>
                <w:gridSpan w:val="2"/>
              </w:tcPr>
            </w:tcPrChange>
          </w:tcPr>
          <w:p w14:paraId="257E5718" w14:textId="173F60F0" w:rsidR="003F40DB" w:rsidRPr="001B4700" w:rsidRDefault="003F40DB" w:rsidP="00644C11">
            <w:pPr>
              <w:pStyle w:val="ListParagraph"/>
              <w:spacing w:line="240" w:lineRule="auto"/>
              <w:ind w:left="0"/>
              <w:jc w:val="left"/>
            </w:pPr>
            <w:r w:rsidRPr="001B4700">
              <w:t>Memberikan dampak bagi pendidik dan pembelajarannya</w:t>
            </w:r>
          </w:p>
        </w:tc>
        <w:tc>
          <w:tcPr>
            <w:tcW w:w="1275" w:type="dxa"/>
            <w:vAlign w:val="center"/>
            <w:tcPrChange w:id="2454" w:author="Muhammad Subarkah" w:date="2024-12-10T23:31:00Z" w16du:dateUtc="2024-12-10T16:31:00Z">
              <w:tcPr>
                <w:tcW w:w="1275" w:type="dxa"/>
                <w:vAlign w:val="center"/>
              </w:tcPr>
            </w:tcPrChange>
          </w:tcPr>
          <w:p w14:paraId="7ADFF9EC" w14:textId="5D2F9FF2" w:rsidR="003F40DB" w:rsidRPr="001B4700" w:rsidRDefault="003F40DB" w:rsidP="00644C11">
            <w:pPr>
              <w:pStyle w:val="ListParagraph"/>
              <w:spacing w:line="240" w:lineRule="auto"/>
              <w:ind w:left="0"/>
              <w:jc w:val="center"/>
              <w:rPr>
                <w:szCs w:val="24"/>
              </w:rPr>
            </w:pPr>
            <w:r w:rsidRPr="001B4700">
              <w:rPr>
                <w:szCs w:val="24"/>
              </w:rPr>
              <w:t>12, 13</w:t>
            </w:r>
          </w:p>
        </w:tc>
      </w:tr>
      <w:tr w:rsidR="003F40DB" w:rsidRPr="001B4700" w14:paraId="56AD4D08" w14:textId="77777777" w:rsidTr="001D1422">
        <w:trPr>
          <w:trHeight w:val="172"/>
          <w:trPrChange w:id="2455" w:author="Muhammad Subarkah" w:date="2024-12-10T23:31:00Z" w16du:dateUtc="2024-12-10T16:31:00Z">
            <w:trPr>
              <w:gridBefore w:val="3"/>
              <w:trHeight w:val="172"/>
            </w:trPr>
          </w:trPrChange>
        </w:trPr>
        <w:tc>
          <w:tcPr>
            <w:tcW w:w="548" w:type="dxa"/>
            <w:vMerge/>
            <w:vAlign w:val="center"/>
            <w:tcPrChange w:id="2456" w:author="Muhammad Subarkah" w:date="2024-12-10T23:31:00Z" w16du:dateUtc="2024-12-10T16:31:00Z">
              <w:tcPr>
                <w:tcW w:w="548" w:type="dxa"/>
                <w:vMerge/>
                <w:vAlign w:val="center"/>
              </w:tcPr>
            </w:tcPrChange>
          </w:tcPr>
          <w:p w14:paraId="51C36E33" w14:textId="77777777" w:rsidR="003F40DB" w:rsidRPr="001B4700" w:rsidRDefault="003F40DB" w:rsidP="00644C11">
            <w:pPr>
              <w:pStyle w:val="ListParagraph"/>
              <w:spacing w:line="240" w:lineRule="auto"/>
              <w:ind w:left="0"/>
              <w:jc w:val="center"/>
              <w:rPr>
                <w:szCs w:val="24"/>
              </w:rPr>
            </w:pPr>
          </w:p>
        </w:tc>
        <w:tc>
          <w:tcPr>
            <w:tcW w:w="2004" w:type="dxa"/>
            <w:vMerge/>
            <w:vAlign w:val="center"/>
            <w:tcPrChange w:id="2457" w:author="Muhammad Subarkah" w:date="2024-12-10T23:31:00Z" w16du:dateUtc="2024-12-10T16:31:00Z">
              <w:tcPr>
                <w:tcW w:w="1578" w:type="dxa"/>
                <w:gridSpan w:val="2"/>
                <w:vMerge/>
                <w:vAlign w:val="center"/>
              </w:tcPr>
            </w:tcPrChange>
          </w:tcPr>
          <w:p w14:paraId="5167847A" w14:textId="77777777" w:rsidR="003F40DB" w:rsidRPr="001B4700" w:rsidRDefault="003F40DB" w:rsidP="00644C11">
            <w:pPr>
              <w:pStyle w:val="ListParagraph"/>
              <w:spacing w:line="240" w:lineRule="auto"/>
              <w:ind w:left="0"/>
              <w:jc w:val="left"/>
              <w:rPr>
                <w:szCs w:val="24"/>
              </w:rPr>
            </w:pPr>
          </w:p>
        </w:tc>
        <w:tc>
          <w:tcPr>
            <w:tcW w:w="3544" w:type="dxa"/>
            <w:tcPrChange w:id="2458" w:author="Muhammad Subarkah" w:date="2024-12-10T23:31:00Z" w16du:dateUtc="2024-12-10T16:31:00Z">
              <w:tcPr>
                <w:tcW w:w="2977" w:type="dxa"/>
                <w:gridSpan w:val="2"/>
              </w:tcPr>
            </w:tcPrChange>
          </w:tcPr>
          <w:p w14:paraId="0B521005" w14:textId="52477E78" w:rsidR="003F40DB" w:rsidRPr="001B4700" w:rsidRDefault="00C23729" w:rsidP="00644C11">
            <w:pPr>
              <w:pStyle w:val="ListParagraph"/>
              <w:spacing w:line="240" w:lineRule="auto"/>
              <w:ind w:left="0"/>
              <w:jc w:val="left"/>
            </w:pPr>
            <w:r w:rsidRPr="001B4700">
              <w:t>Variasi Materi</w:t>
            </w:r>
          </w:p>
        </w:tc>
        <w:tc>
          <w:tcPr>
            <w:tcW w:w="1275" w:type="dxa"/>
            <w:vAlign w:val="center"/>
            <w:tcPrChange w:id="2459" w:author="Muhammad Subarkah" w:date="2024-12-10T23:31:00Z" w16du:dateUtc="2024-12-10T16:31:00Z">
              <w:tcPr>
                <w:tcW w:w="1275" w:type="dxa"/>
                <w:vAlign w:val="center"/>
              </w:tcPr>
            </w:tcPrChange>
          </w:tcPr>
          <w:p w14:paraId="663D3F2B" w14:textId="69C40EE3" w:rsidR="003F40DB" w:rsidRPr="001B4700" w:rsidRDefault="00093980" w:rsidP="00644C11">
            <w:pPr>
              <w:pStyle w:val="ListParagraph"/>
              <w:spacing w:line="240" w:lineRule="auto"/>
              <w:ind w:left="0"/>
              <w:jc w:val="center"/>
              <w:rPr>
                <w:szCs w:val="24"/>
              </w:rPr>
            </w:pPr>
            <w:r w:rsidRPr="001B4700">
              <w:rPr>
                <w:szCs w:val="24"/>
              </w:rPr>
              <w:t>1</w:t>
            </w:r>
            <w:r w:rsidR="00C23729" w:rsidRPr="001B4700">
              <w:rPr>
                <w:szCs w:val="24"/>
              </w:rPr>
              <w:t>4</w:t>
            </w:r>
          </w:p>
        </w:tc>
      </w:tr>
      <w:tr w:rsidR="003F40DB" w:rsidRPr="001B4700" w14:paraId="36FD4213" w14:textId="77777777" w:rsidTr="001D1422">
        <w:trPr>
          <w:trHeight w:val="172"/>
          <w:trPrChange w:id="2460" w:author="Muhammad Subarkah" w:date="2024-12-10T23:31:00Z" w16du:dateUtc="2024-12-10T16:31:00Z">
            <w:trPr>
              <w:gridBefore w:val="3"/>
              <w:trHeight w:val="172"/>
            </w:trPr>
          </w:trPrChange>
        </w:trPr>
        <w:tc>
          <w:tcPr>
            <w:tcW w:w="548" w:type="dxa"/>
            <w:vMerge/>
            <w:vAlign w:val="center"/>
            <w:tcPrChange w:id="2461" w:author="Muhammad Subarkah" w:date="2024-12-10T23:31:00Z" w16du:dateUtc="2024-12-10T16:31:00Z">
              <w:tcPr>
                <w:tcW w:w="548" w:type="dxa"/>
                <w:vMerge/>
                <w:vAlign w:val="center"/>
              </w:tcPr>
            </w:tcPrChange>
          </w:tcPr>
          <w:p w14:paraId="517101C6" w14:textId="77777777" w:rsidR="003F40DB" w:rsidRPr="001B4700" w:rsidRDefault="003F40DB" w:rsidP="00644C11">
            <w:pPr>
              <w:pStyle w:val="ListParagraph"/>
              <w:spacing w:line="240" w:lineRule="auto"/>
              <w:ind w:left="0"/>
              <w:jc w:val="center"/>
              <w:rPr>
                <w:szCs w:val="24"/>
              </w:rPr>
            </w:pPr>
          </w:p>
        </w:tc>
        <w:tc>
          <w:tcPr>
            <w:tcW w:w="2004" w:type="dxa"/>
            <w:vMerge/>
            <w:vAlign w:val="center"/>
            <w:tcPrChange w:id="2462" w:author="Muhammad Subarkah" w:date="2024-12-10T23:31:00Z" w16du:dateUtc="2024-12-10T16:31:00Z">
              <w:tcPr>
                <w:tcW w:w="1578" w:type="dxa"/>
                <w:gridSpan w:val="2"/>
                <w:vMerge/>
                <w:vAlign w:val="center"/>
              </w:tcPr>
            </w:tcPrChange>
          </w:tcPr>
          <w:p w14:paraId="775DE8E9" w14:textId="77777777" w:rsidR="003F40DB" w:rsidRPr="001B4700" w:rsidRDefault="003F40DB" w:rsidP="00644C11">
            <w:pPr>
              <w:pStyle w:val="ListParagraph"/>
              <w:spacing w:line="240" w:lineRule="auto"/>
              <w:ind w:left="0"/>
              <w:jc w:val="left"/>
              <w:rPr>
                <w:szCs w:val="24"/>
              </w:rPr>
            </w:pPr>
          </w:p>
        </w:tc>
        <w:tc>
          <w:tcPr>
            <w:tcW w:w="3544" w:type="dxa"/>
            <w:tcPrChange w:id="2463" w:author="Muhammad Subarkah" w:date="2024-12-10T23:31:00Z" w16du:dateUtc="2024-12-10T16:31:00Z">
              <w:tcPr>
                <w:tcW w:w="2977" w:type="dxa"/>
                <w:gridSpan w:val="2"/>
              </w:tcPr>
            </w:tcPrChange>
          </w:tcPr>
          <w:p w14:paraId="68BD26A2" w14:textId="1BCB9B49" w:rsidR="003F40DB" w:rsidRPr="001B4700" w:rsidRDefault="00C23729" w:rsidP="00644C11">
            <w:pPr>
              <w:pStyle w:val="ListParagraph"/>
              <w:spacing w:line="240" w:lineRule="auto"/>
              <w:ind w:left="0"/>
              <w:jc w:val="left"/>
            </w:pPr>
            <w:r w:rsidRPr="001B4700">
              <w:t>Menambah Keaktifan</w:t>
            </w:r>
          </w:p>
        </w:tc>
        <w:tc>
          <w:tcPr>
            <w:tcW w:w="1275" w:type="dxa"/>
            <w:vAlign w:val="center"/>
            <w:tcPrChange w:id="2464" w:author="Muhammad Subarkah" w:date="2024-12-10T23:31:00Z" w16du:dateUtc="2024-12-10T16:31:00Z">
              <w:tcPr>
                <w:tcW w:w="1275" w:type="dxa"/>
                <w:vAlign w:val="center"/>
              </w:tcPr>
            </w:tcPrChange>
          </w:tcPr>
          <w:p w14:paraId="3B7FF596" w14:textId="7C325020" w:rsidR="003F40DB" w:rsidRPr="001B4700" w:rsidRDefault="00093980" w:rsidP="00644C11">
            <w:pPr>
              <w:pStyle w:val="ListParagraph"/>
              <w:spacing w:line="240" w:lineRule="auto"/>
              <w:ind w:left="0"/>
              <w:jc w:val="center"/>
              <w:rPr>
                <w:szCs w:val="24"/>
              </w:rPr>
            </w:pPr>
            <w:r w:rsidRPr="001B4700">
              <w:rPr>
                <w:szCs w:val="24"/>
              </w:rPr>
              <w:t>1</w:t>
            </w:r>
            <w:r w:rsidR="00C23729" w:rsidRPr="001B4700">
              <w:rPr>
                <w:szCs w:val="24"/>
              </w:rPr>
              <w:t>8</w:t>
            </w:r>
          </w:p>
        </w:tc>
      </w:tr>
      <w:tr w:rsidR="003F40DB" w:rsidRPr="001B4700" w14:paraId="36AB35BE" w14:textId="77777777" w:rsidTr="001D1422">
        <w:trPr>
          <w:trHeight w:val="172"/>
          <w:trPrChange w:id="2465" w:author="Muhammad Subarkah" w:date="2024-12-10T23:31:00Z" w16du:dateUtc="2024-12-10T16:31:00Z">
            <w:trPr>
              <w:gridBefore w:val="3"/>
              <w:trHeight w:val="172"/>
            </w:trPr>
          </w:trPrChange>
        </w:trPr>
        <w:tc>
          <w:tcPr>
            <w:tcW w:w="548" w:type="dxa"/>
            <w:vMerge/>
            <w:vAlign w:val="center"/>
            <w:tcPrChange w:id="2466" w:author="Muhammad Subarkah" w:date="2024-12-10T23:31:00Z" w16du:dateUtc="2024-12-10T16:31:00Z">
              <w:tcPr>
                <w:tcW w:w="548" w:type="dxa"/>
                <w:vMerge/>
                <w:vAlign w:val="center"/>
              </w:tcPr>
            </w:tcPrChange>
          </w:tcPr>
          <w:p w14:paraId="2CDCB0CA" w14:textId="77777777" w:rsidR="003F40DB" w:rsidRPr="001B4700" w:rsidRDefault="003F40DB" w:rsidP="00644C11">
            <w:pPr>
              <w:pStyle w:val="ListParagraph"/>
              <w:spacing w:line="240" w:lineRule="auto"/>
              <w:ind w:left="0"/>
              <w:jc w:val="center"/>
              <w:rPr>
                <w:szCs w:val="24"/>
              </w:rPr>
            </w:pPr>
          </w:p>
        </w:tc>
        <w:tc>
          <w:tcPr>
            <w:tcW w:w="2004" w:type="dxa"/>
            <w:vMerge/>
            <w:vAlign w:val="center"/>
            <w:tcPrChange w:id="2467" w:author="Muhammad Subarkah" w:date="2024-12-10T23:31:00Z" w16du:dateUtc="2024-12-10T16:31:00Z">
              <w:tcPr>
                <w:tcW w:w="1578" w:type="dxa"/>
                <w:gridSpan w:val="2"/>
                <w:vMerge/>
                <w:vAlign w:val="center"/>
              </w:tcPr>
            </w:tcPrChange>
          </w:tcPr>
          <w:p w14:paraId="2976FFB7" w14:textId="77777777" w:rsidR="003F40DB" w:rsidRPr="001B4700" w:rsidRDefault="003F40DB" w:rsidP="00644C11">
            <w:pPr>
              <w:pStyle w:val="ListParagraph"/>
              <w:spacing w:line="240" w:lineRule="auto"/>
              <w:ind w:left="0"/>
              <w:jc w:val="left"/>
              <w:rPr>
                <w:szCs w:val="24"/>
              </w:rPr>
            </w:pPr>
          </w:p>
        </w:tc>
        <w:tc>
          <w:tcPr>
            <w:tcW w:w="3544" w:type="dxa"/>
            <w:tcPrChange w:id="2468" w:author="Muhammad Subarkah" w:date="2024-12-10T23:31:00Z" w16du:dateUtc="2024-12-10T16:31:00Z">
              <w:tcPr>
                <w:tcW w:w="2977" w:type="dxa"/>
                <w:gridSpan w:val="2"/>
              </w:tcPr>
            </w:tcPrChange>
          </w:tcPr>
          <w:p w14:paraId="553CCA26" w14:textId="246C5794" w:rsidR="003F40DB" w:rsidRPr="001B4700" w:rsidRDefault="003F40DB" w:rsidP="00644C11">
            <w:pPr>
              <w:pStyle w:val="ListParagraph"/>
              <w:spacing w:line="240" w:lineRule="auto"/>
              <w:ind w:left="0"/>
              <w:jc w:val="left"/>
            </w:pPr>
            <w:r w:rsidRPr="001B4700">
              <w:t>Memberikan Dampak bagi Peserta Didik</w:t>
            </w:r>
          </w:p>
        </w:tc>
        <w:tc>
          <w:tcPr>
            <w:tcW w:w="1275" w:type="dxa"/>
            <w:vAlign w:val="center"/>
            <w:tcPrChange w:id="2469" w:author="Muhammad Subarkah" w:date="2024-12-10T23:31:00Z" w16du:dateUtc="2024-12-10T16:31:00Z">
              <w:tcPr>
                <w:tcW w:w="1275" w:type="dxa"/>
                <w:vAlign w:val="center"/>
              </w:tcPr>
            </w:tcPrChange>
          </w:tcPr>
          <w:p w14:paraId="1823F643" w14:textId="34BDB706" w:rsidR="003F40DB" w:rsidRPr="001B4700" w:rsidRDefault="00093980" w:rsidP="00644C11">
            <w:pPr>
              <w:pStyle w:val="ListParagraph"/>
              <w:spacing w:line="240" w:lineRule="auto"/>
              <w:ind w:left="0"/>
              <w:jc w:val="center"/>
              <w:rPr>
                <w:szCs w:val="24"/>
              </w:rPr>
            </w:pPr>
            <w:r w:rsidRPr="001B4700">
              <w:rPr>
                <w:szCs w:val="24"/>
              </w:rPr>
              <w:t>15</w:t>
            </w:r>
          </w:p>
        </w:tc>
      </w:tr>
      <w:tr w:rsidR="00754928" w:rsidRPr="001B4700" w14:paraId="421332F2" w14:textId="77777777" w:rsidTr="001D1422">
        <w:trPr>
          <w:trHeight w:val="231"/>
          <w:trPrChange w:id="2470" w:author="Muhammad Subarkah" w:date="2024-12-10T23:31:00Z" w16du:dateUtc="2024-12-10T16:31:00Z">
            <w:trPr>
              <w:gridBefore w:val="3"/>
              <w:trHeight w:val="231"/>
            </w:trPr>
          </w:trPrChange>
        </w:trPr>
        <w:tc>
          <w:tcPr>
            <w:tcW w:w="548" w:type="dxa"/>
            <w:vMerge w:val="restart"/>
            <w:vAlign w:val="center"/>
            <w:tcPrChange w:id="2471" w:author="Muhammad Subarkah" w:date="2024-12-10T23:31:00Z" w16du:dateUtc="2024-12-10T16:31:00Z">
              <w:tcPr>
                <w:tcW w:w="548" w:type="dxa"/>
                <w:vMerge w:val="restart"/>
                <w:vAlign w:val="center"/>
              </w:tcPr>
            </w:tcPrChange>
          </w:tcPr>
          <w:p w14:paraId="466265CC" w14:textId="77777777" w:rsidR="00754928" w:rsidRPr="001B4700" w:rsidRDefault="00754928" w:rsidP="00644C11">
            <w:pPr>
              <w:pStyle w:val="ListParagraph"/>
              <w:spacing w:line="240" w:lineRule="auto"/>
              <w:ind w:left="0"/>
              <w:jc w:val="center"/>
              <w:rPr>
                <w:szCs w:val="24"/>
              </w:rPr>
            </w:pPr>
            <w:r w:rsidRPr="001B4700">
              <w:rPr>
                <w:szCs w:val="24"/>
              </w:rPr>
              <w:t>3</w:t>
            </w:r>
          </w:p>
        </w:tc>
        <w:tc>
          <w:tcPr>
            <w:tcW w:w="2004" w:type="dxa"/>
            <w:vMerge w:val="restart"/>
            <w:vAlign w:val="center"/>
            <w:tcPrChange w:id="2472" w:author="Muhammad Subarkah" w:date="2024-12-10T23:31:00Z" w16du:dateUtc="2024-12-10T16:31:00Z">
              <w:tcPr>
                <w:tcW w:w="1578" w:type="dxa"/>
                <w:gridSpan w:val="2"/>
                <w:vMerge w:val="restart"/>
                <w:vAlign w:val="center"/>
              </w:tcPr>
            </w:tcPrChange>
          </w:tcPr>
          <w:p w14:paraId="47E82258" w14:textId="3BE5D809" w:rsidR="00754928" w:rsidRPr="001B4700" w:rsidRDefault="00754928" w:rsidP="00644C11">
            <w:pPr>
              <w:pStyle w:val="ListParagraph"/>
              <w:spacing w:line="240" w:lineRule="auto"/>
              <w:ind w:left="0"/>
              <w:jc w:val="left"/>
              <w:rPr>
                <w:szCs w:val="24"/>
              </w:rPr>
            </w:pPr>
            <w:r w:rsidRPr="001B4700">
              <w:rPr>
                <w:szCs w:val="24"/>
              </w:rPr>
              <w:t>Penggunaan</w:t>
            </w:r>
          </w:p>
        </w:tc>
        <w:tc>
          <w:tcPr>
            <w:tcW w:w="3544" w:type="dxa"/>
            <w:tcPrChange w:id="2473" w:author="Muhammad Subarkah" w:date="2024-12-10T23:31:00Z" w16du:dateUtc="2024-12-10T16:31:00Z">
              <w:tcPr>
                <w:tcW w:w="2977" w:type="dxa"/>
                <w:gridSpan w:val="2"/>
              </w:tcPr>
            </w:tcPrChange>
          </w:tcPr>
          <w:p w14:paraId="2F7A5EA4" w14:textId="56850AA1" w:rsidR="00754928" w:rsidRPr="001B4700" w:rsidRDefault="00754928" w:rsidP="00644C11">
            <w:pPr>
              <w:pStyle w:val="ListParagraph"/>
              <w:spacing w:line="240" w:lineRule="auto"/>
              <w:ind w:left="0"/>
              <w:jc w:val="left"/>
              <w:rPr>
                <w:szCs w:val="24"/>
              </w:rPr>
            </w:pPr>
            <w:r w:rsidRPr="001B4700">
              <w:t>Kemudahan</w:t>
            </w:r>
          </w:p>
        </w:tc>
        <w:tc>
          <w:tcPr>
            <w:tcW w:w="1275" w:type="dxa"/>
            <w:vAlign w:val="center"/>
            <w:tcPrChange w:id="2474" w:author="Muhammad Subarkah" w:date="2024-12-10T23:31:00Z" w16du:dateUtc="2024-12-10T16:31:00Z">
              <w:tcPr>
                <w:tcW w:w="1275" w:type="dxa"/>
                <w:vAlign w:val="center"/>
              </w:tcPr>
            </w:tcPrChange>
          </w:tcPr>
          <w:p w14:paraId="048D76CC" w14:textId="3A8899E9" w:rsidR="00754928" w:rsidRPr="001B4700" w:rsidRDefault="00754928" w:rsidP="00644C11">
            <w:pPr>
              <w:pStyle w:val="ListParagraph"/>
              <w:spacing w:line="240" w:lineRule="auto"/>
              <w:ind w:left="0"/>
              <w:jc w:val="center"/>
              <w:rPr>
                <w:szCs w:val="24"/>
              </w:rPr>
            </w:pPr>
            <w:r w:rsidRPr="001B4700">
              <w:rPr>
                <w:szCs w:val="24"/>
              </w:rPr>
              <w:t>8, 11</w:t>
            </w:r>
          </w:p>
        </w:tc>
      </w:tr>
      <w:tr w:rsidR="00754928" w:rsidRPr="001B4700" w14:paraId="76186191" w14:textId="77777777" w:rsidTr="001D1422">
        <w:trPr>
          <w:trHeight w:val="229"/>
          <w:trPrChange w:id="2475" w:author="Muhammad Subarkah" w:date="2024-12-10T23:31:00Z" w16du:dateUtc="2024-12-10T16:31:00Z">
            <w:trPr>
              <w:gridBefore w:val="3"/>
              <w:trHeight w:val="229"/>
            </w:trPr>
          </w:trPrChange>
        </w:trPr>
        <w:tc>
          <w:tcPr>
            <w:tcW w:w="548" w:type="dxa"/>
            <w:vMerge/>
            <w:vAlign w:val="center"/>
            <w:tcPrChange w:id="2476" w:author="Muhammad Subarkah" w:date="2024-12-10T23:31:00Z" w16du:dateUtc="2024-12-10T16:31:00Z">
              <w:tcPr>
                <w:tcW w:w="548" w:type="dxa"/>
                <w:vMerge/>
                <w:vAlign w:val="center"/>
              </w:tcPr>
            </w:tcPrChange>
          </w:tcPr>
          <w:p w14:paraId="39458CC0" w14:textId="77777777" w:rsidR="00754928" w:rsidRPr="001B4700" w:rsidRDefault="00754928" w:rsidP="00644C11">
            <w:pPr>
              <w:pStyle w:val="ListParagraph"/>
              <w:spacing w:line="240" w:lineRule="auto"/>
              <w:ind w:left="0"/>
              <w:jc w:val="center"/>
              <w:rPr>
                <w:szCs w:val="24"/>
              </w:rPr>
            </w:pPr>
          </w:p>
        </w:tc>
        <w:tc>
          <w:tcPr>
            <w:tcW w:w="2004" w:type="dxa"/>
            <w:vMerge/>
            <w:vAlign w:val="center"/>
            <w:tcPrChange w:id="2477" w:author="Muhammad Subarkah" w:date="2024-12-10T23:31:00Z" w16du:dateUtc="2024-12-10T16:31:00Z">
              <w:tcPr>
                <w:tcW w:w="1578" w:type="dxa"/>
                <w:gridSpan w:val="2"/>
                <w:vMerge/>
                <w:vAlign w:val="center"/>
              </w:tcPr>
            </w:tcPrChange>
          </w:tcPr>
          <w:p w14:paraId="3C357140" w14:textId="77777777" w:rsidR="00754928" w:rsidRPr="001B4700" w:rsidRDefault="00754928" w:rsidP="00644C11">
            <w:pPr>
              <w:pStyle w:val="ListParagraph"/>
              <w:spacing w:line="240" w:lineRule="auto"/>
              <w:ind w:left="0"/>
              <w:jc w:val="left"/>
              <w:rPr>
                <w:szCs w:val="24"/>
              </w:rPr>
            </w:pPr>
          </w:p>
        </w:tc>
        <w:tc>
          <w:tcPr>
            <w:tcW w:w="3544" w:type="dxa"/>
            <w:tcPrChange w:id="2478" w:author="Muhammad Subarkah" w:date="2024-12-10T23:31:00Z" w16du:dateUtc="2024-12-10T16:31:00Z">
              <w:tcPr>
                <w:tcW w:w="2977" w:type="dxa"/>
                <w:gridSpan w:val="2"/>
              </w:tcPr>
            </w:tcPrChange>
          </w:tcPr>
          <w:p w14:paraId="6946735F" w14:textId="370146CD" w:rsidR="00754928" w:rsidRPr="001B4700" w:rsidRDefault="00754928" w:rsidP="00644C11">
            <w:pPr>
              <w:pStyle w:val="ListParagraph"/>
              <w:spacing w:line="240" w:lineRule="auto"/>
              <w:ind w:left="0"/>
              <w:jc w:val="left"/>
            </w:pPr>
            <w:r w:rsidRPr="001B4700">
              <w:t>Motivasi Untuk Belajar</w:t>
            </w:r>
          </w:p>
        </w:tc>
        <w:tc>
          <w:tcPr>
            <w:tcW w:w="1275" w:type="dxa"/>
            <w:vAlign w:val="center"/>
            <w:tcPrChange w:id="2479" w:author="Muhammad Subarkah" w:date="2024-12-10T23:31:00Z" w16du:dateUtc="2024-12-10T16:31:00Z">
              <w:tcPr>
                <w:tcW w:w="1275" w:type="dxa"/>
                <w:vAlign w:val="center"/>
              </w:tcPr>
            </w:tcPrChange>
          </w:tcPr>
          <w:p w14:paraId="4EC4FC85" w14:textId="25854E8C" w:rsidR="00754928" w:rsidRPr="001B4700" w:rsidRDefault="00754928" w:rsidP="00644C11">
            <w:pPr>
              <w:pStyle w:val="ListParagraph"/>
              <w:spacing w:line="240" w:lineRule="auto"/>
              <w:ind w:left="0"/>
              <w:jc w:val="center"/>
              <w:rPr>
                <w:szCs w:val="24"/>
              </w:rPr>
            </w:pPr>
            <w:r w:rsidRPr="001B4700">
              <w:rPr>
                <w:szCs w:val="24"/>
              </w:rPr>
              <w:t>9</w:t>
            </w:r>
          </w:p>
        </w:tc>
      </w:tr>
      <w:tr w:rsidR="00754928" w:rsidRPr="001B4700" w14:paraId="0DAC567F" w14:textId="77777777" w:rsidTr="001D1422">
        <w:trPr>
          <w:trHeight w:val="229"/>
          <w:trPrChange w:id="2480" w:author="Muhammad Subarkah" w:date="2024-12-10T23:31:00Z" w16du:dateUtc="2024-12-10T16:31:00Z">
            <w:trPr>
              <w:gridBefore w:val="3"/>
              <w:trHeight w:val="229"/>
            </w:trPr>
          </w:trPrChange>
        </w:trPr>
        <w:tc>
          <w:tcPr>
            <w:tcW w:w="548" w:type="dxa"/>
            <w:vMerge/>
            <w:vAlign w:val="center"/>
            <w:tcPrChange w:id="2481" w:author="Muhammad Subarkah" w:date="2024-12-10T23:31:00Z" w16du:dateUtc="2024-12-10T16:31:00Z">
              <w:tcPr>
                <w:tcW w:w="548" w:type="dxa"/>
                <w:vMerge/>
                <w:vAlign w:val="center"/>
              </w:tcPr>
            </w:tcPrChange>
          </w:tcPr>
          <w:p w14:paraId="2063DD0E" w14:textId="77777777" w:rsidR="00754928" w:rsidRPr="001B4700" w:rsidRDefault="00754928" w:rsidP="00644C11">
            <w:pPr>
              <w:pStyle w:val="ListParagraph"/>
              <w:spacing w:line="240" w:lineRule="auto"/>
              <w:ind w:left="0"/>
              <w:jc w:val="center"/>
              <w:rPr>
                <w:szCs w:val="24"/>
              </w:rPr>
            </w:pPr>
          </w:p>
        </w:tc>
        <w:tc>
          <w:tcPr>
            <w:tcW w:w="2004" w:type="dxa"/>
            <w:vMerge/>
            <w:vAlign w:val="center"/>
            <w:tcPrChange w:id="2482" w:author="Muhammad Subarkah" w:date="2024-12-10T23:31:00Z" w16du:dateUtc="2024-12-10T16:31:00Z">
              <w:tcPr>
                <w:tcW w:w="1578" w:type="dxa"/>
                <w:gridSpan w:val="2"/>
                <w:vMerge/>
                <w:vAlign w:val="center"/>
              </w:tcPr>
            </w:tcPrChange>
          </w:tcPr>
          <w:p w14:paraId="322432C9" w14:textId="77777777" w:rsidR="00754928" w:rsidRPr="001B4700" w:rsidRDefault="00754928" w:rsidP="00644C11">
            <w:pPr>
              <w:pStyle w:val="ListParagraph"/>
              <w:spacing w:line="240" w:lineRule="auto"/>
              <w:ind w:left="0"/>
              <w:jc w:val="left"/>
              <w:rPr>
                <w:szCs w:val="24"/>
              </w:rPr>
            </w:pPr>
            <w:commentRangeStart w:id="2483"/>
          </w:p>
        </w:tc>
        <w:tc>
          <w:tcPr>
            <w:tcW w:w="3544" w:type="dxa"/>
            <w:tcPrChange w:id="2484" w:author="Muhammad Subarkah" w:date="2024-12-10T23:31:00Z" w16du:dateUtc="2024-12-10T16:31:00Z">
              <w:tcPr>
                <w:tcW w:w="2977" w:type="dxa"/>
                <w:gridSpan w:val="2"/>
              </w:tcPr>
            </w:tcPrChange>
          </w:tcPr>
          <w:p w14:paraId="31BD148C" w14:textId="4B00BDE0" w:rsidR="00754928" w:rsidRPr="001B4700" w:rsidRDefault="00754928" w:rsidP="00644C11">
            <w:pPr>
              <w:pStyle w:val="ListParagraph"/>
              <w:spacing w:line="240" w:lineRule="auto"/>
              <w:ind w:left="0"/>
              <w:jc w:val="left"/>
            </w:pPr>
            <w:r w:rsidRPr="001B4700">
              <w:t>Menambah Semangat</w:t>
            </w:r>
          </w:p>
        </w:tc>
        <w:tc>
          <w:tcPr>
            <w:tcW w:w="1275" w:type="dxa"/>
            <w:vAlign w:val="center"/>
            <w:tcPrChange w:id="2485" w:author="Muhammad Subarkah" w:date="2024-12-10T23:31:00Z" w16du:dateUtc="2024-12-10T16:31:00Z">
              <w:tcPr>
                <w:tcW w:w="1275" w:type="dxa"/>
                <w:vAlign w:val="center"/>
              </w:tcPr>
            </w:tcPrChange>
          </w:tcPr>
          <w:p w14:paraId="3DCA1C4C" w14:textId="09F3F733" w:rsidR="00754928" w:rsidRPr="001B4700" w:rsidRDefault="00754928" w:rsidP="00644C11">
            <w:pPr>
              <w:pStyle w:val="ListParagraph"/>
              <w:spacing w:line="240" w:lineRule="auto"/>
              <w:ind w:left="0"/>
              <w:jc w:val="center"/>
              <w:rPr>
                <w:szCs w:val="24"/>
              </w:rPr>
            </w:pPr>
            <w:r w:rsidRPr="001B4700">
              <w:rPr>
                <w:szCs w:val="24"/>
              </w:rPr>
              <w:t>10</w:t>
            </w:r>
            <w:commentRangeEnd w:id="2483"/>
            <w:r w:rsidR="00E43030">
              <w:rPr>
                <w:rStyle w:val="CommentReference"/>
              </w:rPr>
              <w:commentReference w:id="2483"/>
            </w:r>
          </w:p>
        </w:tc>
      </w:tr>
    </w:tbl>
    <w:p w14:paraId="64279157" w14:textId="1094DDEC" w:rsidR="002D074E" w:rsidRPr="00250538" w:rsidRDefault="006215A3">
      <w:pPr>
        <w:pStyle w:val="Heading3"/>
        <w:numPr>
          <w:ilvl w:val="3"/>
          <w:numId w:val="68"/>
        </w:numPr>
        <w:ind w:left="1134" w:hanging="567"/>
        <w:pPrChange w:id="2486" w:author="Muhammad Subarkah" w:date="2024-12-11T01:55:00Z" w16du:dateUtc="2024-12-10T18:55:00Z">
          <w:pPr>
            <w:pStyle w:val="ListParagraph"/>
            <w:numPr>
              <w:numId w:val="19"/>
            </w:numPr>
            <w:spacing w:before="240" w:after="0"/>
            <w:ind w:left="1146" w:hanging="437"/>
          </w:pPr>
        </w:pPrChange>
      </w:pPr>
      <w:bookmarkStart w:id="2487" w:name="_Toc184828337"/>
      <w:r w:rsidRPr="00250538">
        <w:lastRenderedPageBreak/>
        <w:t>Teknik Analisis Data</w:t>
      </w:r>
      <w:bookmarkEnd w:id="2487"/>
    </w:p>
    <w:p w14:paraId="4F81CEF0" w14:textId="3EAEAB2F" w:rsidR="00733EE3" w:rsidRPr="00935BE0" w:rsidRDefault="00733EE3">
      <w:pPr>
        <w:pStyle w:val="H2Paragh"/>
        <w:pPrChange w:id="2488" w:author="Muhammad Subarkah" w:date="2024-12-10T23:32:00Z" w16du:dateUtc="2024-12-10T16:32:00Z">
          <w:pPr>
            <w:pStyle w:val="ListParagraph"/>
            <w:spacing w:before="240" w:after="0"/>
            <w:ind w:left="1146" w:firstLine="414"/>
          </w:pPr>
        </w:pPrChange>
      </w:pPr>
      <w:r w:rsidRPr="00733EE3">
        <w:t xml:space="preserve">Penelitian ini melibatkan pengumpulan data melalui kuesioner yang disebar kepada mahasiswa </w:t>
      </w:r>
      <w:r w:rsidR="00D77991">
        <w:t xml:space="preserve">Prodi </w:t>
      </w:r>
      <w:r w:rsidRPr="00733EE3">
        <w:t xml:space="preserve">Pendidikan Teknik Mekatronika dan dianalisis menggunakan metode analisis deskriptif. Menurut Sugiyono (2015), analisis deskriptif digunakan sebagai kerangka kerja untuk memberikan gambaran tentang tingkat penafsiran objek yang diteliti dan mencakup variabel independen seperti kelayakan dan tingkat disiplin. </w:t>
      </w:r>
    </w:p>
    <w:p w14:paraId="36373DA6" w14:textId="033529C4" w:rsidR="00E20BE2" w:rsidRPr="001B4700" w:rsidRDefault="00733EE3">
      <w:pPr>
        <w:pStyle w:val="H2Paragh"/>
        <w:pPrChange w:id="2489" w:author="Muhammad Subarkah" w:date="2024-12-10T23:32:00Z" w16du:dateUtc="2024-12-10T16:32:00Z">
          <w:pPr>
            <w:pStyle w:val="ListParagraph"/>
            <w:spacing w:before="240" w:after="0"/>
            <w:ind w:left="1146" w:firstLine="414"/>
          </w:pPr>
        </w:pPrChange>
      </w:pPr>
      <w:r w:rsidRPr="00733EE3">
        <w:t xml:space="preserve">Data penelitian dikumpulkan melalui survei yang menggunakan skala </w:t>
      </w:r>
      <w:proofErr w:type="spellStart"/>
      <w:r w:rsidRPr="00733EE3">
        <w:t>Likert</w:t>
      </w:r>
      <w:proofErr w:type="spellEnd"/>
      <w:r w:rsidRPr="00733EE3">
        <w:t xml:space="preserve"> dengan empat pilihan </w:t>
      </w:r>
      <w:proofErr w:type="spellStart"/>
      <w:r w:rsidRPr="00733EE3">
        <w:t>respon</w:t>
      </w:r>
      <w:proofErr w:type="spellEnd"/>
      <w:r w:rsidRPr="00733EE3">
        <w:t xml:space="preserve">: Sangat </w:t>
      </w:r>
      <w:r w:rsidR="00F8065A">
        <w:t>S</w:t>
      </w:r>
      <w:bookmarkStart w:id="2490" w:name="OLE_LINK57"/>
      <w:r w:rsidR="00F8065A">
        <w:t>e</w:t>
      </w:r>
      <w:bookmarkEnd w:id="2490"/>
      <w:r w:rsidR="00F8065A">
        <w:t>t</w:t>
      </w:r>
      <w:r w:rsidR="00F8065A" w:rsidRPr="00F8065A">
        <w:t>u</w:t>
      </w:r>
      <w:r w:rsidR="00F8065A">
        <w:t>j</w:t>
      </w:r>
      <w:r w:rsidR="00F8065A" w:rsidRPr="00F8065A">
        <w:t>u</w:t>
      </w:r>
      <w:r w:rsidRPr="00733EE3">
        <w:t xml:space="preserve"> (4), </w:t>
      </w:r>
      <w:r w:rsidR="00E529CF">
        <w:t>Set</w:t>
      </w:r>
      <w:r w:rsidR="00E529CF" w:rsidRPr="00E529CF">
        <w:t>u</w:t>
      </w:r>
      <w:r w:rsidR="00E529CF">
        <w:t>j</w:t>
      </w:r>
      <w:r w:rsidR="00E529CF" w:rsidRPr="00E529CF">
        <w:t>u</w:t>
      </w:r>
      <w:r w:rsidRPr="00733EE3">
        <w:t xml:space="preserve"> (3), </w:t>
      </w:r>
      <w:r w:rsidR="006C273C">
        <w:t>Tidak Se</w:t>
      </w:r>
      <w:bookmarkStart w:id="2491" w:name="OLE_LINK58"/>
      <w:r w:rsidR="006C273C">
        <w:t>t</w:t>
      </w:r>
      <w:bookmarkEnd w:id="2491"/>
      <w:r w:rsidR="006C273C" w:rsidRPr="006C273C">
        <w:t>u</w:t>
      </w:r>
      <w:r w:rsidR="006C273C">
        <w:t>j</w:t>
      </w:r>
      <w:r w:rsidR="006C273C" w:rsidRPr="006C273C">
        <w:t xml:space="preserve">u </w:t>
      </w:r>
      <w:r w:rsidR="006C273C">
        <w:t xml:space="preserve"> </w:t>
      </w:r>
      <w:r w:rsidRPr="00733EE3">
        <w:t xml:space="preserve">(2), dan </w:t>
      </w:r>
      <w:r w:rsidR="00B75887">
        <w:t xml:space="preserve">Sangat </w:t>
      </w:r>
      <w:r w:rsidRPr="00733EE3">
        <w:t xml:space="preserve">Tidak </w:t>
      </w:r>
      <w:r w:rsidR="00B75887">
        <w:t>Set</w:t>
      </w:r>
      <w:r w:rsidR="00B75887" w:rsidRPr="00B75887">
        <w:t>u</w:t>
      </w:r>
      <w:r w:rsidR="00B75887">
        <w:t>j</w:t>
      </w:r>
      <w:r w:rsidR="00B75887" w:rsidRPr="00B75887">
        <w:t>u</w:t>
      </w:r>
      <w:r w:rsidRPr="00733EE3">
        <w:t xml:space="preserve"> (1). Keputusan untuk memilih skala </w:t>
      </w:r>
      <w:proofErr w:type="spellStart"/>
      <w:r w:rsidRPr="00733EE3">
        <w:t>Likert</w:t>
      </w:r>
      <w:proofErr w:type="spellEnd"/>
      <w:r w:rsidRPr="00733EE3">
        <w:t xml:space="preserve"> empat poin dianggap lebih efektif daripada skala lima poin karena mendorong responden untuk memberikan jawaban yang lebih pasti dengan menghilangkan opsi untuk pilihan netral atau tidak yakin. Diharapkan hasil analisis dapat memberikan pemahaman yang lebih jelas dan akurat mengenai persepsi mahasiswa terhadap </w:t>
      </w:r>
      <w:proofErr w:type="spellStart"/>
      <w:r w:rsidRPr="00733EE3">
        <w:t>materil</w:t>
      </w:r>
      <w:proofErr w:type="spellEnd"/>
      <w:r w:rsidRPr="00733EE3">
        <w:t xml:space="preserve"> pembelajaran yang telah dikembangkan.</w:t>
      </w:r>
    </w:p>
    <w:p w14:paraId="1C674D4D" w14:textId="3020F6F2" w:rsidR="00F508D5" w:rsidRPr="001B4700" w:rsidRDefault="00F508D5">
      <w:pPr>
        <w:pStyle w:val="Caption"/>
        <w:keepNext/>
        <w:spacing w:after="0" w:line="480" w:lineRule="auto"/>
        <w:ind w:left="567"/>
        <w:rPr>
          <w:i w:val="0"/>
          <w:iCs w:val="0"/>
          <w:color w:val="auto"/>
          <w:sz w:val="24"/>
          <w:szCs w:val="24"/>
        </w:rPr>
        <w:pPrChange w:id="2492" w:author="Muhammad Subarkah" w:date="2024-12-10T23:32:00Z" w16du:dateUtc="2024-12-10T16:32:00Z">
          <w:pPr>
            <w:pStyle w:val="Caption"/>
            <w:keepNext/>
            <w:spacing w:after="0" w:line="480" w:lineRule="auto"/>
            <w:ind w:left="1134"/>
          </w:pPr>
        </w:pPrChange>
      </w:pPr>
      <w:bookmarkStart w:id="2493" w:name="_Toc177711721"/>
      <w:bookmarkStart w:id="2494" w:name="_Toc179883036"/>
      <w:bookmarkStart w:id="2495" w:name="_Toc179883239"/>
      <w:bookmarkStart w:id="2496" w:name="_Toc179883610"/>
      <w:bookmarkStart w:id="2497" w:name="_Toc179883754"/>
      <w:bookmarkStart w:id="2498" w:name="_Toc181964293"/>
      <w:bookmarkStart w:id="2499" w:name="_Toc184828390"/>
      <w:r w:rsidRPr="001B4700">
        <w:rPr>
          <w:i w:val="0"/>
          <w:iCs w:val="0"/>
          <w:color w:val="auto"/>
          <w:sz w:val="24"/>
          <w:szCs w:val="24"/>
        </w:rPr>
        <w:t xml:space="preserve">Tabel </w:t>
      </w:r>
      <w:r w:rsidRPr="001B4700">
        <w:rPr>
          <w:i w:val="0"/>
          <w:iCs w:val="0"/>
          <w:color w:val="auto"/>
          <w:sz w:val="24"/>
          <w:szCs w:val="24"/>
        </w:rPr>
        <w:fldChar w:fldCharType="begin"/>
      </w:r>
      <w:r w:rsidRPr="001B4700">
        <w:rPr>
          <w:i w:val="0"/>
          <w:iCs w:val="0"/>
          <w:color w:val="auto"/>
          <w:sz w:val="24"/>
          <w:szCs w:val="24"/>
        </w:rPr>
        <w:instrText xml:space="preserve"> SEQ Tabel \* ARABIC </w:instrText>
      </w:r>
      <w:r w:rsidRPr="001B4700">
        <w:rPr>
          <w:i w:val="0"/>
          <w:iCs w:val="0"/>
          <w:color w:val="auto"/>
          <w:sz w:val="24"/>
          <w:szCs w:val="24"/>
        </w:rPr>
        <w:fldChar w:fldCharType="separate"/>
      </w:r>
      <w:ins w:id="2500" w:author="Muhammad Subarkah" w:date="2024-12-19T13:03:00Z" w16du:dateUtc="2024-12-19T06:03:00Z">
        <w:r w:rsidR="0021290A">
          <w:rPr>
            <w:i w:val="0"/>
            <w:iCs w:val="0"/>
            <w:noProof/>
            <w:color w:val="auto"/>
            <w:sz w:val="24"/>
            <w:szCs w:val="24"/>
          </w:rPr>
          <w:t>6</w:t>
        </w:r>
      </w:ins>
      <w:del w:id="2501" w:author="Muhammad Subarkah" w:date="2024-12-04T21:19:00Z" w16du:dateUtc="2024-12-04T14:19:00Z">
        <w:r w:rsidR="00EC2E13" w:rsidDel="003D509A">
          <w:rPr>
            <w:i w:val="0"/>
            <w:iCs w:val="0"/>
            <w:noProof/>
            <w:color w:val="auto"/>
            <w:sz w:val="24"/>
            <w:szCs w:val="24"/>
          </w:rPr>
          <w:delText>4</w:delText>
        </w:r>
      </w:del>
      <w:r w:rsidRPr="001B4700">
        <w:rPr>
          <w:i w:val="0"/>
          <w:iCs w:val="0"/>
          <w:color w:val="auto"/>
          <w:sz w:val="24"/>
          <w:szCs w:val="24"/>
        </w:rPr>
        <w:fldChar w:fldCharType="end"/>
      </w:r>
      <w:r w:rsidRPr="001B4700">
        <w:rPr>
          <w:i w:val="0"/>
          <w:iCs w:val="0"/>
          <w:color w:val="auto"/>
          <w:sz w:val="24"/>
          <w:szCs w:val="24"/>
        </w:rPr>
        <w:t xml:space="preserve">. Skala </w:t>
      </w:r>
      <w:proofErr w:type="spellStart"/>
      <w:r w:rsidRPr="001B4700">
        <w:rPr>
          <w:i w:val="0"/>
          <w:iCs w:val="0"/>
          <w:color w:val="auto"/>
          <w:sz w:val="24"/>
          <w:szCs w:val="24"/>
        </w:rPr>
        <w:t>Likert</w:t>
      </w:r>
      <w:bookmarkEnd w:id="2493"/>
      <w:proofErr w:type="spellEnd"/>
      <w:r w:rsidR="00EA15AE">
        <w:rPr>
          <w:i w:val="0"/>
          <w:iCs w:val="0"/>
          <w:color w:val="auto"/>
          <w:sz w:val="24"/>
          <w:szCs w:val="24"/>
        </w:rPr>
        <w:t xml:space="preserve"> </w:t>
      </w:r>
      <w:sdt>
        <w:sdtPr>
          <w:rPr>
            <w:i w:val="0"/>
            <w:iCs w:val="0"/>
            <w:color w:val="auto"/>
            <w:sz w:val="24"/>
            <w:szCs w:val="24"/>
          </w:rPr>
          <w:id w:val="46502606"/>
          <w:citation/>
        </w:sdtPr>
        <w:sdtContent>
          <w:r w:rsidR="00EA15AE">
            <w:rPr>
              <w:i w:val="0"/>
              <w:iCs w:val="0"/>
              <w:color w:val="auto"/>
              <w:sz w:val="24"/>
              <w:szCs w:val="24"/>
            </w:rPr>
            <w:fldChar w:fldCharType="begin"/>
          </w:r>
          <w:r w:rsidR="00EA15AE">
            <w:rPr>
              <w:i w:val="0"/>
              <w:iCs w:val="0"/>
              <w:color w:val="auto"/>
              <w:sz w:val="24"/>
              <w:szCs w:val="24"/>
              <w:lang w:val="en-US"/>
            </w:rPr>
            <w:instrText xml:space="preserve"> CITATION Ren32 \l 1033 </w:instrText>
          </w:r>
          <w:r w:rsidR="00EA15AE">
            <w:rPr>
              <w:i w:val="0"/>
              <w:iCs w:val="0"/>
              <w:color w:val="auto"/>
              <w:sz w:val="24"/>
              <w:szCs w:val="24"/>
            </w:rPr>
            <w:fldChar w:fldCharType="separate"/>
          </w:r>
          <w:r w:rsidR="00FB6838" w:rsidRPr="00FB6838">
            <w:rPr>
              <w:noProof/>
              <w:color w:val="auto"/>
              <w:sz w:val="24"/>
              <w:szCs w:val="24"/>
              <w:lang w:val="en-US"/>
            </w:rPr>
            <w:t>(Likert, 1932)</w:t>
          </w:r>
          <w:r w:rsidR="00EA15AE">
            <w:rPr>
              <w:i w:val="0"/>
              <w:iCs w:val="0"/>
              <w:color w:val="auto"/>
              <w:sz w:val="24"/>
              <w:szCs w:val="24"/>
            </w:rPr>
            <w:fldChar w:fldCharType="end"/>
          </w:r>
        </w:sdtContent>
      </w:sdt>
      <w:bookmarkEnd w:id="2494"/>
      <w:bookmarkEnd w:id="2495"/>
      <w:bookmarkEnd w:id="2496"/>
      <w:bookmarkEnd w:id="2497"/>
      <w:bookmarkEnd w:id="2498"/>
      <w:bookmarkEnd w:id="2499"/>
    </w:p>
    <w:tbl>
      <w:tblPr>
        <w:tblStyle w:val="TableGrid"/>
        <w:tblW w:w="6377" w:type="dxa"/>
        <w:tblInd w:w="1129" w:type="dxa"/>
        <w:tblLook w:val="04A0" w:firstRow="1" w:lastRow="0" w:firstColumn="1" w:lastColumn="0" w:noHBand="0" w:noVBand="1"/>
      </w:tblPr>
      <w:tblGrid>
        <w:gridCol w:w="2551"/>
        <w:gridCol w:w="1985"/>
        <w:gridCol w:w="1841"/>
      </w:tblGrid>
      <w:tr w:rsidR="00371799" w:rsidRPr="001B4700" w14:paraId="1D824AE7" w14:textId="77777777" w:rsidTr="000319F2">
        <w:trPr>
          <w:trHeight w:val="340"/>
        </w:trPr>
        <w:tc>
          <w:tcPr>
            <w:tcW w:w="2551" w:type="dxa"/>
            <w:shd w:val="clear" w:color="auto" w:fill="FF9933"/>
            <w:vAlign w:val="center"/>
          </w:tcPr>
          <w:p w14:paraId="1F6A56D8" w14:textId="2DCC90E7" w:rsidR="00371799" w:rsidRPr="001B4700" w:rsidRDefault="00371799" w:rsidP="00644C11">
            <w:pPr>
              <w:pStyle w:val="ListParagraph"/>
              <w:spacing w:line="240" w:lineRule="auto"/>
              <w:ind w:left="0"/>
              <w:jc w:val="center"/>
              <w:rPr>
                <w:szCs w:val="24"/>
              </w:rPr>
            </w:pPr>
            <w:r w:rsidRPr="001B4700">
              <w:rPr>
                <w:szCs w:val="24"/>
              </w:rPr>
              <w:t>Kategori</w:t>
            </w:r>
          </w:p>
        </w:tc>
        <w:tc>
          <w:tcPr>
            <w:tcW w:w="1985" w:type="dxa"/>
            <w:shd w:val="clear" w:color="auto" w:fill="FF9933"/>
            <w:vAlign w:val="center"/>
          </w:tcPr>
          <w:p w14:paraId="4D927183" w14:textId="07C13517" w:rsidR="00371799" w:rsidRPr="001B4700" w:rsidRDefault="00371799" w:rsidP="00644C11">
            <w:pPr>
              <w:pStyle w:val="ListParagraph"/>
              <w:spacing w:line="240" w:lineRule="auto"/>
              <w:ind w:left="0"/>
              <w:jc w:val="center"/>
              <w:rPr>
                <w:szCs w:val="24"/>
              </w:rPr>
            </w:pPr>
            <w:r w:rsidRPr="001B4700">
              <w:rPr>
                <w:szCs w:val="24"/>
              </w:rPr>
              <w:t>Skala</w:t>
            </w:r>
          </w:p>
        </w:tc>
        <w:tc>
          <w:tcPr>
            <w:tcW w:w="1841" w:type="dxa"/>
            <w:shd w:val="clear" w:color="auto" w:fill="FF9933"/>
            <w:vAlign w:val="center"/>
          </w:tcPr>
          <w:p w14:paraId="06198EA7" w14:textId="27BE5351" w:rsidR="00371799" w:rsidRPr="001B4700" w:rsidRDefault="00371799" w:rsidP="00644C11">
            <w:pPr>
              <w:pStyle w:val="ListParagraph"/>
              <w:spacing w:line="240" w:lineRule="auto"/>
              <w:ind w:left="0"/>
              <w:jc w:val="center"/>
              <w:rPr>
                <w:szCs w:val="24"/>
              </w:rPr>
            </w:pPr>
            <w:r w:rsidRPr="001B4700">
              <w:rPr>
                <w:szCs w:val="24"/>
              </w:rPr>
              <w:t>Skor</w:t>
            </w:r>
          </w:p>
        </w:tc>
      </w:tr>
      <w:tr w:rsidR="00371799" w:rsidRPr="001B4700" w14:paraId="740B07CE" w14:textId="77777777" w:rsidTr="000319F2">
        <w:trPr>
          <w:trHeight w:val="340"/>
        </w:trPr>
        <w:tc>
          <w:tcPr>
            <w:tcW w:w="2551" w:type="dxa"/>
            <w:vAlign w:val="center"/>
          </w:tcPr>
          <w:p w14:paraId="13AAD695" w14:textId="115C7BC5" w:rsidR="00371799" w:rsidRPr="001B4700" w:rsidRDefault="00371799" w:rsidP="00644C11">
            <w:pPr>
              <w:pStyle w:val="ListParagraph"/>
              <w:spacing w:line="240" w:lineRule="auto"/>
              <w:ind w:left="0"/>
              <w:jc w:val="left"/>
              <w:rPr>
                <w:szCs w:val="24"/>
              </w:rPr>
            </w:pPr>
            <w:r w:rsidRPr="001B4700">
              <w:rPr>
                <w:szCs w:val="24"/>
              </w:rPr>
              <w:t>Sangat Tidak Setuju</w:t>
            </w:r>
          </w:p>
        </w:tc>
        <w:tc>
          <w:tcPr>
            <w:tcW w:w="1985" w:type="dxa"/>
            <w:vAlign w:val="center"/>
          </w:tcPr>
          <w:p w14:paraId="1BF6C622" w14:textId="6023988E" w:rsidR="00371799" w:rsidRPr="001B4700" w:rsidRDefault="00371799" w:rsidP="00644C11">
            <w:pPr>
              <w:pStyle w:val="ListParagraph"/>
              <w:spacing w:line="240" w:lineRule="auto"/>
              <w:ind w:left="0"/>
              <w:jc w:val="center"/>
              <w:rPr>
                <w:szCs w:val="24"/>
              </w:rPr>
            </w:pPr>
            <w:r w:rsidRPr="001B4700">
              <w:rPr>
                <w:szCs w:val="24"/>
              </w:rPr>
              <w:t>STS</w:t>
            </w:r>
          </w:p>
        </w:tc>
        <w:tc>
          <w:tcPr>
            <w:tcW w:w="1841" w:type="dxa"/>
            <w:vAlign w:val="center"/>
          </w:tcPr>
          <w:p w14:paraId="651BBC13" w14:textId="6651B558" w:rsidR="00371799" w:rsidRPr="001B4700" w:rsidRDefault="00371799" w:rsidP="00644C11">
            <w:pPr>
              <w:pStyle w:val="ListParagraph"/>
              <w:spacing w:line="240" w:lineRule="auto"/>
              <w:ind w:left="0"/>
              <w:jc w:val="center"/>
              <w:rPr>
                <w:szCs w:val="24"/>
              </w:rPr>
            </w:pPr>
            <w:r w:rsidRPr="001B4700">
              <w:rPr>
                <w:szCs w:val="24"/>
              </w:rPr>
              <w:t>1</w:t>
            </w:r>
          </w:p>
        </w:tc>
      </w:tr>
      <w:tr w:rsidR="00371799" w:rsidRPr="001B4700" w14:paraId="06F96C77" w14:textId="77777777" w:rsidTr="000319F2">
        <w:trPr>
          <w:trHeight w:val="340"/>
        </w:trPr>
        <w:tc>
          <w:tcPr>
            <w:tcW w:w="2551" w:type="dxa"/>
            <w:vAlign w:val="center"/>
          </w:tcPr>
          <w:p w14:paraId="3242481F" w14:textId="226AEA67" w:rsidR="00371799" w:rsidRPr="001B4700" w:rsidRDefault="00371799" w:rsidP="00644C11">
            <w:pPr>
              <w:pStyle w:val="ListParagraph"/>
              <w:spacing w:line="240" w:lineRule="auto"/>
              <w:ind w:left="0"/>
              <w:jc w:val="left"/>
              <w:rPr>
                <w:szCs w:val="24"/>
              </w:rPr>
            </w:pPr>
            <w:r w:rsidRPr="001B4700">
              <w:rPr>
                <w:szCs w:val="24"/>
              </w:rPr>
              <w:t>Tidak Setuju</w:t>
            </w:r>
          </w:p>
        </w:tc>
        <w:tc>
          <w:tcPr>
            <w:tcW w:w="1985" w:type="dxa"/>
            <w:vAlign w:val="center"/>
          </w:tcPr>
          <w:p w14:paraId="33D5A9B9" w14:textId="37AF616D" w:rsidR="00371799" w:rsidRPr="001B4700" w:rsidRDefault="00371799" w:rsidP="00644C11">
            <w:pPr>
              <w:pStyle w:val="ListParagraph"/>
              <w:spacing w:line="240" w:lineRule="auto"/>
              <w:ind w:left="0"/>
              <w:jc w:val="center"/>
              <w:rPr>
                <w:szCs w:val="24"/>
              </w:rPr>
            </w:pPr>
            <w:r w:rsidRPr="001B4700">
              <w:rPr>
                <w:szCs w:val="24"/>
              </w:rPr>
              <w:t>TS</w:t>
            </w:r>
          </w:p>
        </w:tc>
        <w:tc>
          <w:tcPr>
            <w:tcW w:w="1841" w:type="dxa"/>
            <w:vAlign w:val="center"/>
          </w:tcPr>
          <w:p w14:paraId="26DCFD98" w14:textId="67A6DA2A" w:rsidR="00371799" w:rsidRPr="001B4700" w:rsidRDefault="00371799" w:rsidP="00644C11">
            <w:pPr>
              <w:pStyle w:val="ListParagraph"/>
              <w:spacing w:line="240" w:lineRule="auto"/>
              <w:ind w:left="0"/>
              <w:jc w:val="center"/>
              <w:rPr>
                <w:szCs w:val="24"/>
              </w:rPr>
            </w:pPr>
            <w:r w:rsidRPr="001B4700">
              <w:rPr>
                <w:szCs w:val="24"/>
              </w:rPr>
              <w:t>2</w:t>
            </w:r>
          </w:p>
        </w:tc>
      </w:tr>
      <w:tr w:rsidR="00371799" w:rsidRPr="001B4700" w14:paraId="7127FEAB" w14:textId="77777777" w:rsidTr="000319F2">
        <w:trPr>
          <w:trHeight w:val="340"/>
        </w:trPr>
        <w:tc>
          <w:tcPr>
            <w:tcW w:w="2551" w:type="dxa"/>
            <w:vAlign w:val="center"/>
          </w:tcPr>
          <w:p w14:paraId="1A3EC475" w14:textId="18E2D0DC" w:rsidR="00371799" w:rsidRPr="001B4700" w:rsidRDefault="00371799" w:rsidP="00644C11">
            <w:pPr>
              <w:pStyle w:val="ListParagraph"/>
              <w:spacing w:line="240" w:lineRule="auto"/>
              <w:ind w:left="0"/>
              <w:jc w:val="left"/>
              <w:rPr>
                <w:szCs w:val="24"/>
              </w:rPr>
            </w:pPr>
            <w:r w:rsidRPr="001B4700">
              <w:rPr>
                <w:szCs w:val="24"/>
              </w:rPr>
              <w:t>Setuju</w:t>
            </w:r>
          </w:p>
        </w:tc>
        <w:tc>
          <w:tcPr>
            <w:tcW w:w="1985" w:type="dxa"/>
            <w:vAlign w:val="center"/>
          </w:tcPr>
          <w:p w14:paraId="75037D3D" w14:textId="5E3970B5" w:rsidR="00371799" w:rsidRPr="001B4700" w:rsidRDefault="00371799" w:rsidP="00644C11">
            <w:pPr>
              <w:pStyle w:val="ListParagraph"/>
              <w:spacing w:line="240" w:lineRule="auto"/>
              <w:ind w:left="0"/>
              <w:jc w:val="center"/>
              <w:rPr>
                <w:szCs w:val="24"/>
              </w:rPr>
            </w:pPr>
            <w:r w:rsidRPr="001B4700">
              <w:rPr>
                <w:szCs w:val="24"/>
              </w:rPr>
              <w:t>S</w:t>
            </w:r>
          </w:p>
        </w:tc>
        <w:tc>
          <w:tcPr>
            <w:tcW w:w="1841" w:type="dxa"/>
            <w:vAlign w:val="center"/>
          </w:tcPr>
          <w:p w14:paraId="21E88AF8" w14:textId="070C7E5D" w:rsidR="00371799" w:rsidRPr="001B4700" w:rsidRDefault="00371799" w:rsidP="00644C11">
            <w:pPr>
              <w:pStyle w:val="ListParagraph"/>
              <w:spacing w:line="240" w:lineRule="auto"/>
              <w:ind w:left="0"/>
              <w:jc w:val="center"/>
              <w:rPr>
                <w:szCs w:val="24"/>
              </w:rPr>
            </w:pPr>
            <w:r w:rsidRPr="001B4700">
              <w:rPr>
                <w:szCs w:val="24"/>
              </w:rPr>
              <w:t>3</w:t>
            </w:r>
          </w:p>
        </w:tc>
      </w:tr>
      <w:tr w:rsidR="00371799" w:rsidRPr="001B4700" w14:paraId="00418184" w14:textId="77777777" w:rsidTr="000319F2">
        <w:trPr>
          <w:trHeight w:val="340"/>
        </w:trPr>
        <w:tc>
          <w:tcPr>
            <w:tcW w:w="2551" w:type="dxa"/>
            <w:vAlign w:val="center"/>
          </w:tcPr>
          <w:p w14:paraId="56C72761" w14:textId="0542103A" w:rsidR="00371799" w:rsidRPr="001B4700" w:rsidRDefault="00371799" w:rsidP="00644C11">
            <w:pPr>
              <w:pStyle w:val="ListParagraph"/>
              <w:spacing w:line="240" w:lineRule="auto"/>
              <w:ind w:left="0"/>
              <w:jc w:val="left"/>
              <w:rPr>
                <w:szCs w:val="24"/>
              </w:rPr>
            </w:pPr>
            <w:r w:rsidRPr="001B4700">
              <w:rPr>
                <w:szCs w:val="24"/>
              </w:rPr>
              <w:t>Sangat Setuju</w:t>
            </w:r>
          </w:p>
        </w:tc>
        <w:tc>
          <w:tcPr>
            <w:tcW w:w="1985" w:type="dxa"/>
            <w:vAlign w:val="center"/>
          </w:tcPr>
          <w:p w14:paraId="313E8696" w14:textId="5B36F494" w:rsidR="00371799" w:rsidRPr="001B4700" w:rsidRDefault="00371799" w:rsidP="00644C11">
            <w:pPr>
              <w:pStyle w:val="ListParagraph"/>
              <w:spacing w:line="240" w:lineRule="auto"/>
              <w:ind w:left="0"/>
              <w:jc w:val="center"/>
              <w:rPr>
                <w:szCs w:val="24"/>
              </w:rPr>
            </w:pPr>
            <w:r w:rsidRPr="001B4700">
              <w:rPr>
                <w:szCs w:val="24"/>
              </w:rPr>
              <w:t>SS</w:t>
            </w:r>
          </w:p>
        </w:tc>
        <w:tc>
          <w:tcPr>
            <w:tcW w:w="1841" w:type="dxa"/>
            <w:vAlign w:val="center"/>
          </w:tcPr>
          <w:p w14:paraId="46BDF3DF" w14:textId="055867FE" w:rsidR="00371799" w:rsidRPr="001B4700" w:rsidRDefault="00371799" w:rsidP="00644C11">
            <w:pPr>
              <w:pStyle w:val="ListParagraph"/>
              <w:spacing w:line="240" w:lineRule="auto"/>
              <w:ind w:left="0"/>
              <w:jc w:val="center"/>
              <w:rPr>
                <w:szCs w:val="24"/>
              </w:rPr>
            </w:pPr>
            <w:r w:rsidRPr="001B4700">
              <w:rPr>
                <w:szCs w:val="24"/>
              </w:rPr>
              <w:t>4</w:t>
            </w:r>
          </w:p>
        </w:tc>
      </w:tr>
    </w:tbl>
    <w:p w14:paraId="5102647A" w14:textId="43135827" w:rsidR="007D64CB" w:rsidRPr="001B4700" w:rsidRDefault="007D64CB">
      <w:pPr>
        <w:pStyle w:val="H2Paragh"/>
        <w:spacing w:before="240"/>
        <w:pPrChange w:id="2502" w:author="Muhammad Subarkah" w:date="2024-12-10T23:33:00Z" w16du:dateUtc="2024-12-10T16:33:00Z">
          <w:pPr>
            <w:pStyle w:val="ListParagraph"/>
            <w:spacing w:before="240" w:after="0"/>
            <w:ind w:left="1134" w:firstLine="426"/>
          </w:pPr>
        </w:pPrChange>
      </w:pPr>
      <w:r w:rsidRPr="001B4700">
        <w:t xml:space="preserve">Penelitian dengan judul </w:t>
      </w:r>
      <w:r w:rsidR="00EE11FC" w:rsidRPr="001B4700">
        <w:t xml:space="preserve">Pengembangan Media Pembelajaran Pengaturan Arah </w:t>
      </w:r>
      <w:r w:rsidR="00D20982" w:rsidRPr="001B4700">
        <w:t xml:space="preserve">Sudut Putar Robot </w:t>
      </w:r>
      <w:proofErr w:type="spellStart"/>
      <w:r w:rsidR="00D20982" w:rsidRPr="00EA1CDD">
        <w:rPr>
          <w:i/>
          <w:iCs/>
        </w:rPr>
        <w:t>Transporter</w:t>
      </w:r>
      <w:proofErr w:type="spellEnd"/>
      <w:r w:rsidR="00D20982" w:rsidRPr="001B4700">
        <w:t xml:space="preserve"> Dengan</w:t>
      </w:r>
      <w:r w:rsidR="0076244D" w:rsidRPr="001B4700">
        <w:t xml:space="preserve"> Sensor</w:t>
      </w:r>
      <w:r w:rsidR="00D20982" w:rsidRPr="001B4700">
        <w:t xml:space="preserve"> </w:t>
      </w:r>
      <w:proofErr w:type="spellStart"/>
      <w:r w:rsidR="00D20982" w:rsidRPr="001B4700">
        <w:rPr>
          <w:i/>
        </w:rPr>
        <w:t>Inertial</w:t>
      </w:r>
      <w:proofErr w:type="spellEnd"/>
      <w:r w:rsidR="00D20982" w:rsidRPr="001B4700">
        <w:rPr>
          <w:i/>
        </w:rPr>
        <w:t xml:space="preserve"> </w:t>
      </w:r>
      <w:proofErr w:type="spellStart"/>
      <w:r w:rsidR="00D20982" w:rsidRPr="001B4700">
        <w:rPr>
          <w:i/>
        </w:rPr>
        <w:t>Measurement</w:t>
      </w:r>
      <w:proofErr w:type="spellEnd"/>
      <w:r w:rsidR="00D20982" w:rsidRPr="001B4700">
        <w:rPr>
          <w:i/>
        </w:rPr>
        <w:t xml:space="preserve"> Unit</w:t>
      </w:r>
      <w:r w:rsidR="00D20982" w:rsidRPr="001B4700">
        <w:t xml:space="preserve"> Pada Mata Kuliah</w:t>
      </w:r>
      <w:r w:rsidR="00501D8B" w:rsidRPr="001B4700">
        <w:t xml:space="preserve"> Robotika</w:t>
      </w:r>
      <w:r w:rsidRPr="001B4700">
        <w:t xml:space="preserve"> ini memiliki beberapa </w:t>
      </w:r>
      <w:r w:rsidRPr="001B4700">
        <w:lastRenderedPageBreak/>
        <w:t xml:space="preserve">variabel yang </w:t>
      </w:r>
      <w:r w:rsidR="001A363E">
        <w:t>dipakai</w:t>
      </w:r>
      <w:r w:rsidRPr="001B4700">
        <w:t xml:space="preserve"> dalam </w:t>
      </w:r>
      <w:r w:rsidR="004C2245">
        <w:t xml:space="preserve">proses </w:t>
      </w:r>
      <w:r w:rsidRPr="001B4700">
        <w:t xml:space="preserve">pengembangan media pembelajaran, </w:t>
      </w:r>
      <w:r w:rsidR="00EA1CDD" w:rsidRPr="001B4700">
        <w:t>variabel</w:t>
      </w:r>
      <w:r w:rsidRPr="001B4700">
        <w:t xml:space="preserve"> tersebut sebagai </w:t>
      </w:r>
      <w:r w:rsidR="00AB7995">
        <w:t>ialah</w:t>
      </w:r>
      <w:r w:rsidRPr="001B4700">
        <w:t>:</w:t>
      </w:r>
    </w:p>
    <w:p w14:paraId="62CC5817" w14:textId="03F35FAE" w:rsidR="007D64CB" w:rsidRPr="001B4700" w:rsidRDefault="00C37214">
      <w:pPr>
        <w:pStyle w:val="ListParagraph"/>
        <w:numPr>
          <w:ilvl w:val="0"/>
          <w:numId w:val="18"/>
        </w:numPr>
        <w:spacing w:after="0"/>
        <w:ind w:left="993" w:hanging="425"/>
        <w:rPr>
          <w:szCs w:val="24"/>
        </w:rPr>
        <w:pPrChange w:id="2503" w:author="Muhammad Subarkah" w:date="2024-12-10T23:33:00Z" w16du:dateUtc="2024-12-10T16:33:00Z">
          <w:pPr>
            <w:pStyle w:val="ListParagraph"/>
            <w:numPr>
              <w:numId w:val="18"/>
            </w:numPr>
            <w:spacing w:before="240" w:after="0"/>
            <w:ind w:left="1560" w:hanging="425"/>
          </w:pPr>
        </w:pPrChange>
      </w:pPr>
      <w:r>
        <w:rPr>
          <w:szCs w:val="24"/>
        </w:rPr>
        <w:t>Lima kategori kelas interval</w:t>
      </w:r>
      <w:r w:rsidR="000252E3" w:rsidRPr="001B4700">
        <w:rPr>
          <w:szCs w:val="24"/>
        </w:rPr>
        <w:t xml:space="preserve"> yaitu: sangat layak, layak, cukup, kurang layak, tidak layak</w:t>
      </w:r>
    </w:p>
    <w:p w14:paraId="34FC4A97" w14:textId="7CD6DE37" w:rsidR="007D64CB" w:rsidRPr="001B4700" w:rsidRDefault="000252E3">
      <w:pPr>
        <w:pStyle w:val="ListParagraph"/>
        <w:numPr>
          <w:ilvl w:val="0"/>
          <w:numId w:val="18"/>
        </w:numPr>
        <w:spacing w:before="240" w:after="0"/>
        <w:ind w:left="993"/>
        <w:rPr>
          <w:szCs w:val="24"/>
        </w:rPr>
        <w:pPrChange w:id="2504" w:author="Muhammad Subarkah" w:date="2024-12-10T23:33:00Z" w16du:dateUtc="2024-12-10T16:33:00Z">
          <w:pPr>
            <w:pStyle w:val="ListParagraph"/>
            <w:numPr>
              <w:numId w:val="18"/>
            </w:numPr>
            <w:spacing w:before="240" w:after="0"/>
            <w:ind w:left="1560" w:hanging="360"/>
          </w:pPr>
        </w:pPrChange>
      </w:pPr>
      <w:r w:rsidRPr="001B4700">
        <w:rPr>
          <w:szCs w:val="24"/>
        </w:rPr>
        <w:t xml:space="preserve">Skor </w:t>
      </w:r>
      <w:r w:rsidR="00C47480">
        <w:rPr>
          <w:szCs w:val="24"/>
        </w:rPr>
        <w:t>tertinggi</w:t>
      </w:r>
      <w:r w:rsidRPr="001B4700">
        <w:rPr>
          <w:szCs w:val="24"/>
        </w:rPr>
        <w:t xml:space="preserve"> dan skor </w:t>
      </w:r>
      <w:r w:rsidR="00C47480">
        <w:rPr>
          <w:szCs w:val="24"/>
        </w:rPr>
        <w:t>terendah</w:t>
      </w:r>
      <w:r w:rsidRPr="001B4700">
        <w:rPr>
          <w:szCs w:val="24"/>
        </w:rPr>
        <w:t xml:space="preserve"> sesuai rumus</w:t>
      </w:r>
    </w:p>
    <w:p w14:paraId="334082FE" w14:textId="36750002" w:rsidR="000252E3" w:rsidRPr="001B4700" w:rsidRDefault="000252E3">
      <w:pPr>
        <w:pStyle w:val="ListParagraph"/>
        <w:spacing w:before="240" w:after="0"/>
        <w:ind w:left="993"/>
        <w:jc w:val="left"/>
        <w:rPr>
          <w:szCs w:val="24"/>
        </w:rPr>
        <w:pPrChange w:id="2505" w:author="Muhammad Subarkah" w:date="2024-12-10T23:33:00Z" w16du:dateUtc="2024-12-10T16:33:00Z">
          <w:pPr>
            <w:pStyle w:val="ListParagraph"/>
            <w:spacing w:before="240" w:after="0"/>
            <w:ind w:left="1560"/>
            <w:jc w:val="left"/>
          </w:pPr>
        </w:pPrChange>
      </w:pPr>
      <w:proofErr w:type="spellStart"/>
      <w:r w:rsidRPr="001B4700">
        <w:rPr>
          <w:szCs w:val="24"/>
        </w:rPr>
        <w:t>S</w:t>
      </w:r>
      <w:r w:rsidRPr="001B4700">
        <w:rPr>
          <w:szCs w:val="24"/>
          <w:vertAlign w:val="subscript"/>
        </w:rPr>
        <w:t>min</w:t>
      </w:r>
      <w:proofErr w:type="spellEnd"/>
      <w:r w:rsidRPr="001B4700">
        <w:rPr>
          <w:szCs w:val="24"/>
        </w:rPr>
        <w:t xml:space="preserve"> =</w:t>
      </w:r>
      <w:r w:rsidR="00A13653">
        <w:rPr>
          <w:szCs w:val="24"/>
        </w:rPr>
        <w:t xml:space="preserve"> </w:t>
      </w:r>
      <w:r w:rsidRPr="001B4700">
        <w:rPr>
          <w:szCs w:val="24"/>
        </w:rPr>
        <w:t>1 x jumlah butir</w:t>
      </w:r>
    </w:p>
    <w:p w14:paraId="2EE60693" w14:textId="4FB8C3FE" w:rsidR="0068134B" w:rsidRPr="001B4700" w:rsidRDefault="000252E3">
      <w:pPr>
        <w:pStyle w:val="ListParagraph"/>
        <w:spacing w:before="240" w:after="0"/>
        <w:ind w:left="993"/>
        <w:jc w:val="left"/>
        <w:rPr>
          <w:szCs w:val="24"/>
        </w:rPr>
        <w:pPrChange w:id="2506" w:author="Muhammad Subarkah" w:date="2024-12-10T23:33:00Z" w16du:dateUtc="2024-12-10T16:33:00Z">
          <w:pPr>
            <w:pStyle w:val="ListParagraph"/>
            <w:spacing w:before="240" w:after="0"/>
            <w:ind w:left="1560"/>
            <w:jc w:val="left"/>
          </w:pPr>
        </w:pPrChange>
      </w:pPr>
      <w:proofErr w:type="spellStart"/>
      <w:r w:rsidRPr="001B4700">
        <w:rPr>
          <w:szCs w:val="24"/>
        </w:rPr>
        <w:t>S</w:t>
      </w:r>
      <w:r w:rsidRPr="001B4700">
        <w:rPr>
          <w:szCs w:val="24"/>
          <w:vertAlign w:val="subscript"/>
        </w:rPr>
        <w:t>max</w:t>
      </w:r>
      <w:proofErr w:type="spellEnd"/>
      <w:r w:rsidRPr="001B4700">
        <w:rPr>
          <w:szCs w:val="24"/>
        </w:rPr>
        <w:t xml:space="preserve"> = 4 x jumlah butir</w:t>
      </w:r>
    </w:p>
    <w:p w14:paraId="3B684755" w14:textId="752A25FD" w:rsidR="000252E3" w:rsidRPr="001B4700" w:rsidRDefault="000252E3">
      <w:pPr>
        <w:pStyle w:val="ListParagraph"/>
        <w:numPr>
          <w:ilvl w:val="0"/>
          <w:numId w:val="18"/>
        </w:numPr>
        <w:spacing w:before="240" w:after="0"/>
        <w:ind w:left="993"/>
        <w:rPr>
          <w:szCs w:val="24"/>
        </w:rPr>
        <w:pPrChange w:id="2507" w:author="Muhammad Subarkah" w:date="2024-12-10T23:33:00Z" w16du:dateUtc="2024-12-10T16:33:00Z">
          <w:pPr>
            <w:pStyle w:val="ListParagraph"/>
            <w:numPr>
              <w:numId w:val="18"/>
            </w:numPr>
            <w:spacing w:before="240" w:after="0"/>
            <w:ind w:left="1560" w:hanging="360"/>
          </w:pPr>
        </w:pPrChange>
      </w:pPr>
      <w:r w:rsidRPr="001B4700">
        <w:rPr>
          <w:szCs w:val="24"/>
        </w:rPr>
        <w:t>Pembatasan nilai tengah ideal dan simpangan baku ideal</w:t>
      </w:r>
    </w:p>
    <w:p w14:paraId="52759B9C" w14:textId="34246A4B" w:rsidR="000252E3" w:rsidRPr="001B4700" w:rsidRDefault="000252E3">
      <w:pPr>
        <w:pStyle w:val="ListParagraph"/>
        <w:spacing w:before="240" w:after="0"/>
        <w:ind w:left="993"/>
        <w:rPr>
          <w:szCs w:val="24"/>
        </w:rPr>
        <w:pPrChange w:id="2508" w:author="Muhammad Subarkah" w:date="2024-12-10T23:33:00Z" w16du:dateUtc="2024-12-10T16:33:00Z">
          <w:pPr>
            <w:pStyle w:val="ListParagraph"/>
            <w:spacing w:before="240" w:after="0"/>
            <w:ind w:left="1560"/>
          </w:pPr>
        </w:pPrChange>
      </w:pPr>
      <w:bookmarkStart w:id="2509" w:name="_Hlk179630859"/>
      <w:bookmarkStart w:id="2510" w:name="_Hlk179630831"/>
      <w:proofErr w:type="spellStart"/>
      <w:r w:rsidRPr="001B4700">
        <w:rPr>
          <w:szCs w:val="24"/>
        </w:rPr>
        <w:t>X</w:t>
      </w:r>
      <w:r w:rsidR="000275E8">
        <w:rPr>
          <w:szCs w:val="24"/>
          <w:vertAlign w:val="subscript"/>
        </w:rPr>
        <w:t>i</w:t>
      </w:r>
      <w:proofErr w:type="spellEnd"/>
      <w:r w:rsidRPr="001B4700">
        <w:rPr>
          <w:szCs w:val="24"/>
        </w:rPr>
        <w:t xml:space="preserve"> = (</w:t>
      </w:r>
      <w:proofErr w:type="spellStart"/>
      <w:r w:rsidRPr="001B4700">
        <w:rPr>
          <w:szCs w:val="24"/>
        </w:rPr>
        <w:t>S</w:t>
      </w:r>
      <w:r w:rsidRPr="001B4700">
        <w:rPr>
          <w:szCs w:val="24"/>
          <w:vertAlign w:val="subscript"/>
        </w:rPr>
        <w:t>max</w:t>
      </w:r>
      <w:proofErr w:type="spellEnd"/>
      <w:r w:rsidRPr="001B4700">
        <w:rPr>
          <w:szCs w:val="24"/>
        </w:rPr>
        <w:t xml:space="preserve"> + </w:t>
      </w:r>
      <w:proofErr w:type="spellStart"/>
      <w:r w:rsidRPr="001B4700">
        <w:rPr>
          <w:szCs w:val="24"/>
        </w:rPr>
        <w:t>S</w:t>
      </w:r>
      <w:r w:rsidRPr="001B4700">
        <w:rPr>
          <w:szCs w:val="24"/>
          <w:vertAlign w:val="subscript"/>
        </w:rPr>
        <w:t>min</w:t>
      </w:r>
      <w:proofErr w:type="spellEnd"/>
      <w:r w:rsidRPr="001B4700">
        <w:rPr>
          <w:szCs w:val="24"/>
        </w:rPr>
        <w:t>) / 2</w:t>
      </w:r>
    </w:p>
    <w:p w14:paraId="61E9CDB0" w14:textId="1968766D" w:rsidR="000252E3" w:rsidRPr="001B4700" w:rsidRDefault="000252E3">
      <w:pPr>
        <w:pStyle w:val="ListParagraph"/>
        <w:spacing w:before="240" w:after="0"/>
        <w:ind w:left="993"/>
        <w:rPr>
          <w:szCs w:val="24"/>
        </w:rPr>
        <w:pPrChange w:id="2511" w:author="Muhammad Subarkah" w:date="2024-12-10T23:33:00Z" w16du:dateUtc="2024-12-10T16:33:00Z">
          <w:pPr>
            <w:pStyle w:val="ListParagraph"/>
            <w:spacing w:before="240" w:after="0"/>
            <w:ind w:left="1560"/>
          </w:pPr>
        </w:pPrChange>
      </w:pPr>
      <w:proofErr w:type="spellStart"/>
      <w:r w:rsidRPr="001B4700">
        <w:rPr>
          <w:szCs w:val="24"/>
        </w:rPr>
        <w:t>S</w:t>
      </w:r>
      <w:r w:rsidR="00312FCA">
        <w:rPr>
          <w:szCs w:val="24"/>
        </w:rPr>
        <w:t>b</w:t>
      </w:r>
      <w:r w:rsidR="000275E8">
        <w:rPr>
          <w:szCs w:val="24"/>
          <w:vertAlign w:val="subscript"/>
        </w:rPr>
        <w:t>i</w:t>
      </w:r>
      <w:proofErr w:type="spellEnd"/>
      <w:r w:rsidRPr="001B4700">
        <w:rPr>
          <w:szCs w:val="24"/>
        </w:rPr>
        <w:t xml:space="preserve"> = (</w:t>
      </w:r>
      <w:proofErr w:type="spellStart"/>
      <w:r w:rsidRPr="001B4700">
        <w:rPr>
          <w:szCs w:val="24"/>
        </w:rPr>
        <w:t>S</w:t>
      </w:r>
      <w:r w:rsidRPr="001B4700">
        <w:rPr>
          <w:szCs w:val="24"/>
          <w:vertAlign w:val="subscript"/>
        </w:rPr>
        <w:t>max</w:t>
      </w:r>
      <w:proofErr w:type="spellEnd"/>
      <w:r w:rsidRPr="001B4700">
        <w:rPr>
          <w:szCs w:val="24"/>
        </w:rPr>
        <w:t xml:space="preserve"> </w:t>
      </w:r>
      <w:r w:rsidR="009703A7">
        <w:rPr>
          <w:szCs w:val="24"/>
        </w:rPr>
        <w:t>-</w:t>
      </w:r>
      <w:r w:rsidRPr="001B4700">
        <w:rPr>
          <w:szCs w:val="24"/>
        </w:rPr>
        <w:t xml:space="preserve"> </w:t>
      </w:r>
      <w:proofErr w:type="spellStart"/>
      <w:r w:rsidRPr="001B4700">
        <w:rPr>
          <w:szCs w:val="24"/>
        </w:rPr>
        <w:t>S</w:t>
      </w:r>
      <w:r w:rsidRPr="001B4700">
        <w:rPr>
          <w:szCs w:val="24"/>
          <w:vertAlign w:val="subscript"/>
        </w:rPr>
        <w:t>min</w:t>
      </w:r>
      <w:proofErr w:type="spellEnd"/>
      <w:r w:rsidRPr="001B4700">
        <w:rPr>
          <w:szCs w:val="24"/>
        </w:rPr>
        <w:t>) / 6</w:t>
      </w:r>
      <w:bookmarkEnd w:id="2509"/>
    </w:p>
    <w:bookmarkEnd w:id="2510"/>
    <w:p w14:paraId="75BA1F02" w14:textId="08068301" w:rsidR="00CC54C7" w:rsidRPr="001B4700" w:rsidRDefault="000252E3">
      <w:pPr>
        <w:pStyle w:val="ListParagraph"/>
        <w:numPr>
          <w:ilvl w:val="0"/>
          <w:numId w:val="18"/>
        </w:numPr>
        <w:spacing w:after="0"/>
        <w:ind w:left="993"/>
        <w:rPr>
          <w:szCs w:val="24"/>
        </w:rPr>
        <w:pPrChange w:id="2512" w:author="Muhammad Subarkah" w:date="2024-12-10T23:33:00Z" w16du:dateUtc="2024-12-10T16:33:00Z">
          <w:pPr>
            <w:pStyle w:val="ListParagraph"/>
            <w:numPr>
              <w:numId w:val="18"/>
            </w:numPr>
            <w:spacing w:after="0"/>
            <w:ind w:left="1560" w:hanging="360"/>
          </w:pPr>
        </w:pPrChange>
      </w:pPr>
      <w:r w:rsidRPr="001B4700">
        <w:rPr>
          <w:szCs w:val="24"/>
        </w:rPr>
        <w:t xml:space="preserve">Nilai/tingkat kelayakan media pembelajaran seperti dijabarkan pada tabel </w:t>
      </w:r>
      <w:r w:rsidR="00851C39">
        <w:rPr>
          <w:szCs w:val="24"/>
        </w:rPr>
        <w:t xml:space="preserve">kelayakan </w:t>
      </w:r>
      <w:proofErr w:type="spellStart"/>
      <w:r w:rsidR="008823F9">
        <w:rPr>
          <w:szCs w:val="24"/>
        </w:rPr>
        <w:t>dibawah</w:t>
      </w:r>
      <w:proofErr w:type="spellEnd"/>
      <w:r w:rsidR="008823F9">
        <w:rPr>
          <w:szCs w:val="24"/>
        </w:rPr>
        <w:t>.</w:t>
      </w:r>
    </w:p>
    <w:p w14:paraId="1B335596" w14:textId="5102C559" w:rsidR="000B428F" w:rsidRPr="001B4700" w:rsidRDefault="000B428F">
      <w:pPr>
        <w:pStyle w:val="Caption"/>
        <w:keepNext/>
        <w:spacing w:after="0" w:line="480" w:lineRule="auto"/>
        <w:ind w:left="567"/>
        <w:rPr>
          <w:i w:val="0"/>
          <w:iCs w:val="0"/>
          <w:color w:val="auto"/>
          <w:sz w:val="24"/>
          <w:szCs w:val="24"/>
        </w:rPr>
        <w:pPrChange w:id="2513" w:author="Muhammad Subarkah" w:date="2024-12-10T23:33:00Z" w16du:dateUtc="2024-12-10T16:33:00Z">
          <w:pPr>
            <w:pStyle w:val="Caption"/>
            <w:keepNext/>
            <w:spacing w:after="0" w:line="480" w:lineRule="auto"/>
            <w:ind w:left="1134"/>
          </w:pPr>
        </w:pPrChange>
      </w:pPr>
      <w:bookmarkStart w:id="2514" w:name="_Toc177711722"/>
      <w:bookmarkStart w:id="2515" w:name="_Toc179883037"/>
      <w:bookmarkStart w:id="2516" w:name="_Toc179883240"/>
      <w:bookmarkStart w:id="2517" w:name="_Toc179883611"/>
      <w:bookmarkStart w:id="2518" w:name="_Toc179883755"/>
      <w:bookmarkStart w:id="2519" w:name="_Toc181964294"/>
      <w:bookmarkStart w:id="2520" w:name="_Toc184828391"/>
      <w:r w:rsidRPr="001B4700">
        <w:rPr>
          <w:i w:val="0"/>
          <w:iCs w:val="0"/>
          <w:color w:val="auto"/>
          <w:sz w:val="24"/>
          <w:szCs w:val="24"/>
        </w:rPr>
        <w:t xml:space="preserve">Tabel </w:t>
      </w:r>
      <w:r w:rsidRPr="001B4700">
        <w:rPr>
          <w:i w:val="0"/>
          <w:iCs w:val="0"/>
          <w:color w:val="auto"/>
          <w:sz w:val="24"/>
          <w:szCs w:val="24"/>
        </w:rPr>
        <w:fldChar w:fldCharType="begin"/>
      </w:r>
      <w:r w:rsidRPr="001B4700">
        <w:rPr>
          <w:i w:val="0"/>
          <w:iCs w:val="0"/>
          <w:color w:val="auto"/>
          <w:sz w:val="24"/>
          <w:szCs w:val="24"/>
        </w:rPr>
        <w:instrText xml:space="preserve"> SEQ Tabel \* ARABIC </w:instrText>
      </w:r>
      <w:r w:rsidRPr="001B4700">
        <w:rPr>
          <w:i w:val="0"/>
          <w:iCs w:val="0"/>
          <w:color w:val="auto"/>
          <w:sz w:val="24"/>
          <w:szCs w:val="24"/>
        </w:rPr>
        <w:fldChar w:fldCharType="separate"/>
      </w:r>
      <w:ins w:id="2521" w:author="Muhammad Subarkah" w:date="2024-12-19T13:03:00Z" w16du:dateUtc="2024-12-19T06:03:00Z">
        <w:r w:rsidR="0021290A">
          <w:rPr>
            <w:i w:val="0"/>
            <w:iCs w:val="0"/>
            <w:noProof/>
            <w:color w:val="auto"/>
            <w:sz w:val="24"/>
            <w:szCs w:val="24"/>
          </w:rPr>
          <w:t>7</w:t>
        </w:r>
      </w:ins>
      <w:del w:id="2522" w:author="Muhammad Subarkah" w:date="2024-12-04T21:19:00Z" w16du:dateUtc="2024-12-04T14:19:00Z">
        <w:r w:rsidR="00EC2E13" w:rsidDel="003D509A">
          <w:rPr>
            <w:i w:val="0"/>
            <w:iCs w:val="0"/>
            <w:noProof/>
            <w:color w:val="auto"/>
            <w:sz w:val="24"/>
            <w:szCs w:val="24"/>
          </w:rPr>
          <w:delText>5</w:delText>
        </w:r>
      </w:del>
      <w:r w:rsidRPr="001B4700">
        <w:rPr>
          <w:i w:val="0"/>
          <w:iCs w:val="0"/>
          <w:color w:val="auto"/>
          <w:sz w:val="24"/>
          <w:szCs w:val="24"/>
        </w:rPr>
        <w:fldChar w:fldCharType="end"/>
      </w:r>
      <w:r w:rsidRPr="001B4700">
        <w:rPr>
          <w:i w:val="0"/>
          <w:iCs w:val="0"/>
          <w:color w:val="auto"/>
          <w:sz w:val="24"/>
          <w:szCs w:val="24"/>
        </w:rPr>
        <w:t>. Tabel Kelayakan</w:t>
      </w:r>
      <w:bookmarkEnd w:id="2514"/>
      <w:bookmarkEnd w:id="2515"/>
      <w:bookmarkEnd w:id="2516"/>
      <w:bookmarkEnd w:id="2517"/>
      <w:bookmarkEnd w:id="2518"/>
      <w:r w:rsidR="00CA5990">
        <w:rPr>
          <w:i w:val="0"/>
          <w:iCs w:val="0"/>
          <w:color w:val="auto"/>
          <w:sz w:val="24"/>
          <w:szCs w:val="24"/>
        </w:rPr>
        <w:t xml:space="preserve"> </w:t>
      </w:r>
      <w:sdt>
        <w:sdtPr>
          <w:rPr>
            <w:i w:val="0"/>
            <w:iCs w:val="0"/>
            <w:color w:val="auto"/>
            <w:sz w:val="24"/>
            <w:szCs w:val="24"/>
          </w:rPr>
          <w:id w:val="2011791524"/>
          <w:citation/>
        </w:sdtPr>
        <w:sdtContent>
          <w:r w:rsidR="00CA5990">
            <w:rPr>
              <w:i w:val="0"/>
              <w:iCs w:val="0"/>
              <w:color w:val="auto"/>
              <w:sz w:val="24"/>
              <w:szCs w:val="24"/>
            </w:rPr>
            <w:fldChar w:fldCharType="begin"/>
          </w:r>
          <w:r w:rsidR="00CA5990">
            <w:rPr>
              <w:i w:val="0"/>
              <w:iCs w:val="0"/>
              <w:color w:val="auto"/>
              <w:sz w:val="24"/>
              <w:szCs w:val="24"/>
              <w:lang w:val="en-US"/>
            </w:rPr>
            <w:instrText xml:space="preserve"> CITATION Wid12 \l 1033 </w:instrText>
          </w:r>
          <w:r w:rsidR="00CA5990">
            <w:rPr>
              <w:i w:val="0"/>
              <w:iCs w:val="0"/>
              <w:color w:val="auto"/>
              <w:sz w:val="24"/>
              <w:szCs w:val="24"/>
            </w:rPr>
            <w:fldChar w:fldCharType="separate"/>
          </w:r>
          <w:r w:rsidR="00FB6838" w:rsidRPr="00FB6838">
            <w:rPr>
              <w:noProof/>
              <w:color w:val="auto"/>
              <w:sz w:val="24"/>
              <w:szCs w:val="24"/>
              <w:lang w:val="en-US"/>
            </w:rPr>
            <w:t>(Widiyoko, 2012)</w:t>
          </w:r>
          <w:r w:rsidR="00CA5990">
            <w:rPr>
              <w:i w:val="0"/>
              <w:iCs w:val="0"/>
              <w:color w:val="auto"/>
              <w:sz w:val="24"/>
              <w:szCs w:val="24"/>
            </w:rPr>
            <w:fldChar w:fldCharType="end"/>
          </w:r>
        </w:sdtContent>
      </w:sdt>
      <w:bookmarkEnd w:id="2519"/>
      <w:bookmarkEnd w:id="2520"/>
    </w:p>
    <w:tbl>
      <w:tblPr>
        <w:tblStyle w:val="TableGrid"/>
        <w:tblW w:w="6804" w:type="dxa"/>
        <w:tblInd w:w="846" w:type="dxa"/>
        <w:tblLook w:val="04A0" w:firstRow="1" w:lastRow="0" w:firstColumn="1" w:lastColumn="0" w:noHBand="0" w:noVBand="1"/>
        <w:tblPrChange w:id="2523" w:author="Muhammad Subarkah" w:date="2024-12-10T23:33:00Z" w16du:dateUtc="2024-12-10T16:33:00Z">
          <w:tblPr>
            <w:tblStyle w:val="TableGrid"/>
            <w:tblW w:w="6804" w:type="dxa"/>
            <w:tblInd w:w="1129" w:type="dxa"/>
            <w:tblLook w:val="04A0" w:firstRow="1" w:lastRow="0" w:firstColumn="1" w:lastColumn="0" w:noHBand="0" w:noVBand="1"/>
          </w:tblPr>
        </w:tblPrChange>
      </w:tblPr>
      <w:tblGrid>
        <w:gridCol w:w="3828"/>
        <w:gridCol w:w="2976"/>
        <w:tblGridChange w:id="2524">
          <w:tblGrid>
            <w:gridCol w:w="1132"/>
            <w:gridCol w:w="2696"/>
            <w:gridCol w:w="1132"/>
            <w:gridCol w:w="1844"/>
            <w:gridCol w:w="1132"/>
          </w:tblGrid>
        </w:tblGridChange>
      </w:tblGrid>
      <w:tr w:rsidR="000252E3" w:rsidRPr="001B4700" w14:paraId="1DB42955" w14:textId="77777777" w:rsidTr="00620DDF">
        <w:trPr>
          <w:trHeight w:val="340"/>
          <w:trPrChange w:id="2525" w:author="Muhammad Subarkah" w:date="2024-12-10T23:33:00Z" w16du:dateUtc="2024-12-10T16:33:00Z">
            <w:trPr>
              <w:gridBefore w:val="1"/>
              <w:trHeight w:val="340"/>
            </w:trPr>
          </w:trPrChange>
        </w:trPr>
        <w:tc>
          <w:tcPr>
            <w:tcW w:w="3828" w:type="dxa"/>
            <w:shd w:val="clear" w:color="auto" w:fill="FF9933"/>
            <w:vAlign w:val="center"/>
            <w:tcPrChange w:id="2526" w:author="Muhammad Subarkah" w:date="2024-12-10T23:33:00Z" w16du:dateUtc="2024-12-10T16:33:00Z">
              <w:tcPr>
                <w:tcW w:w="3828" w:type="dxa"/>
                <w:gridSpan w:val="2"/>
                <w:shd w:val="clear" w:color="auto" w:fill="FF9933"/>
                <w:vAlign w:val="center"/>
              </w:tcPr>
            </w:tcPrChange>
          </w:tcPr>
          <w:p w14:paraId="48BA5BB6" w14:textId="072EEDD6" w:rsidR="000252E3" w:rsidRPr="001B4700" w:rsidRDefault="000252E3" w:rsidP="00644C11">
            <w:pPr>
              <w:pStyle w:val="ListParagraph"/>
              <w:spacing w:line="240" w:lineRule="auto"/>
              <w:ind w:left="0"/>
              <w:jc w:val="center"/>
              <w:rPr>
                <w:szCs w:val="24"/>
              </w:rPr>
            </w:pPr>
            <w:bookmarkStart w:id="2527" w:name="_Hlk179630911"/>
            <w:r w:rsidRPr="001B4700">
              <w:rPr>
                <w:szCs w:val="24"/>
              </w:rPr>
              <w:t>Interval Nilai</w:t>
            </w:r>
          </w:p>
        </w:tc>
        <w:tc>
          <w:tcPr>
            <w:tcW w:w="2976" w:type="dxa"/>
            <w:shd w:val="clear" w:color="auto" w:fill="FF9933"/>
            <w:vAlign w:val="center"/>
            <w:tcPrChange w:id="2528" w:author="Muhammad Subarkah" w:date="2024-12-10T23:33:00Z" w16du:dateUtc="2024-12-10T16:33:00Z">
              <w:tcPr>
                <w:tcW w:w="2976" w:type="dxa"/>
                <w:gridSpan w:val="2"/>
                <w:shd w:val="clear" w:color="auto" w:fill="FF9933"/>
                <w:vAlign w:val="center"/>
              </w:tcPr>
            </w:tcPrChange>
          </w:tcPr>
          <w:p w14:paraId="305D2E35" w14:textId="509FEDB0" w:rsidR="000252E3" w:rsidRPr="001B4700" w:rsidRDefault="000252E3" w:rsidP="00644C11">
            <w:pPr>
              <w:pStyle w:val="ListParagraph"/>
              <w:spacing w:line="240" w:lineRule="auto"/>
              <w:ind w:left="0"/>
              <w:jc w:val="center"/>
              <w:rPr>
                <w:szCs w:val="24"/>
              </w:rPr>
            </w:pPr>
            <w:r w:rsidRPr="001B4700">
              <w:rPr>
                <w:szCs w:val="24"/>
              </w:rPr>
              <w:t>Kategori</w:t>
            </w:r>
          </w:p>
        </w:tc>
      </w:tr>
      <w:tr w:rsidR="000252E3" w:rsidRPr="001B4700" w14:paraId="2BFE2910" w14:textId="77777777" w:rsidTr="00620DDF">
        <w:trPr>
          <w:trHeight w:val="340"/>
          <w:trPrChange w:id="2529" w:author="Muhammad Subarkah" w:date="2024-12-10T23:33:00Z" w16du:dateUtc="2024-12-10T16:33:00Z">
            <w:trPr>
              <w:gridBefore w:val="1"/>
              <w:trHeight w:val="340"/>
            </w:trPr>
          </w:trPrChange>
        </w:trPr>
        <w:tc>
          <w:tcPr>
            <w:tcW w:w="3828" w:type="dxa"/>
            <w:vAlign w:val="center"/>
            <w:tcPrChange w:id="2530" w:author="Muhammad Subarkah" w:date="2024-12-10T23:33:00Z" w16du:dateUtc="2024-12-10T16:33:00Z">
              <w:tcPr>
                <w:tcW w:w="3828" w:type="dxa"/>
                <w:gridSpan w:val="2"/>
                <w:vAlign w:val="center"/>
              </w:tcPr>
            </w:tcPrChange>
          </w:tcPr>
          <w:p w14:paraId="23A26C5D" w14:textId="589F558C" w:rsidR="000252E3" w:rsidRPr="001B4700" w:rsidRDefault="000252E3" w:rsidP="00644C11">
            <w:pPr>
              <w:pStyle w:val="ListParagraph"/>
              <w:spacing w:line="240" w:lineRule="auto"/>
              <w:ind w:left="0"/>
              <w:jc w:val="center"/>
              <w:rPr>
                <w:szCs w:val="24"/>
              </w:rPr>
            </w:pPr>
            <w:r w:rsidRPr="001B4700">
              <w:t xml:space="preserve">X &gt; </w:t>
            </w:r>
            <w:proofErr w:type="spellStart"/>
            <w:r w:rsidRPr="001B4700">
              <w:t>X</w:t>
            </w:r>
            <w:r w:rsidRPr="001B4700">
              <w:rPr>
                <w:vertAlign w:val="subscript"/>
              </w:rPr>
              <w:t>i</w:t>
            </w:r>
            <w:proofErr w:type="spellEnd"/>
            <w:r w:rsidRPr="001B4700">
              <w:t xml:space="preserve"> + 1,8 x </w:t>
            </w:r>
            <w:proofErr w:type="spellStart"/>
            <w:r w:rsidRPr="001B4700">
              <w:t>Sb</w:t>
            </w:r>
            <w:r w:rsidRPr="001B4700">
              <w:rPr>
                <w:vertAlign w:val="subscript"/>
              </w:rPr>
              <w:t>i</w:t>
            </w:r>
            <w:proofErr w:type="spellEnd"/>
          </w:p>
        </w:tc>
        <w:tc>
          <w:tcPr>
            <w:tcW w:w="2976" w:type="dxa"/>
            <w:vAlign w:val="center"/>
            <w:tcPrChange w:id="2531" w:author="Muhammad Subarkah" w:date="2024-12-10T23:33:00Z" w16du:dateUtc="2024-12-10T16:33:00Z">
              <w:tcPr>
                <w:tcW w:w="2976" w:type="dxa"/>
                <w:gridSpan w:val="2"/>
                <w:vAlign w:val="center"/>
              </w:tcPr>
            </w:tcPrChange>
          </w:tcPr>
          <w:p w14:paraId="2923E508" w14:textId="236895CF" w:rsidR="000252E3" w:rsidRPr="001B4700" w:rsidRDefault="000252E3" w:rsidP="00644C11">
            <w:pPr>
              <w:pStyle w:val="ListParagraph"/>
              <w:spacing w:line="240" w:lineRule="auto"/>
              <w:ind w:left="0"/>
              <w:jc w:val="center"/>
              <w:rPr>
                <w:szCs w:val="24"/>
              </w:rPr>
            </w:pPr>
            <w:r w:rsidRPr="001B4700">
              <w:rPr>
                <w:szCs w:val="24"/>
              </w:rPr>
              <w:t>Sangat Layak</w:t>
            </w:r>
          </w:p>
        </w:tc>
      </w:tr>
      <w:tr w:rsidR="000252E3" w:rsidRPr="001B4700" w14:paraId="3CC711C2" w14:textId="77777777" w:rsidTr="00620DDF">
        <w:trPr>
          <w:trHeight w:val="340"/>
          <w:trPrChange w:id="2532" w:author="Muhammad Subarkah" w:date="2024-12-10T23:33:00Z" w16du:dateUtc="2024-12-10T16:33:00Z">
            <w:trPr>
              <w:gridBefore w:val="1"/>
              <w:trHeight w:val="340"/>
            </w:trPr>
          </w:trPrChange>
        </w:trPr>
        <w:tc>
          <w:tcPr>
            <w:tcW w:w="3828" w:type="dxa"/>
            <w:vAlign w:val="center"/>
            <w:tcPrChange w:id="2533" w:author="Muhammad Subarkah" w:date="2024-12-10T23:33:00Z" w16du:dateUtc="2024-12-10T16:33:00Z">
              <w:tcPr>
                <w:tcW w:w="3828" w:type="dxa"/>
                <w:gridSpan w:val="2"/>
                <w:vAlign w:val="center"/>
              </w:tcPr>
            </w:tcPrChange>
          </w:tcPr>
          <w:p w14:paraId="507A0F85" w14:textId="5176AE08" w:rsidR="000252E3" w:rsidRPr="001B4700" w:rsidRDefault="000252E3" w:rsidP="00644C11">
            <w:pPr>
              <w:pStyle w:val="ListParagraph"/>
              <w:spacing w:line="240" w:lineRule="auto"/>
              <w:ind w:left="0"/>
              <w:jc w:val="center"/>
              <w:rPr>
                <w:szCs w:val="24"/>
              </w:rPr>
            </w:pPr>
            <w:proofErr w:type="spellStart"/>
            <w:r w:rsidRPr="001B4700">
              <w:t>Xi</w:t>
            </w:r>
            <w:proofErr w:type="spellEnd"/>
            <w:r w:rsidRPr="001B4700">
              <w:t xml:space="preserve"> + 0,6 x </w:t>
            </w:r>
            <w:proofErr w:type="spellStart"/>
            <w:r w:rsidRPr="001B4700">
              <w:t>Sb</w:t>
            </w:r>
            <w:r w:rsidRPr="001B4700">
              <w:rPr>
                <w:vertAlign w:val="subscript"/>
              </w:rPr>
              <w:t>i</w:t>
            </w:r>
            <w:proofErr w:type="spellEnd"/>
            <w:r w:rsidRPr="001B4700">
              <w:t xml:space="preserve"> &lt; X ≤ </w:t>
            </w:r>
            <w:proofErr w:type="spellStart"/>
            <w:r w:rsidRPr="001B4700">
              <w:t>X</w:t>
            </w:r>
            <w:r w:rsidRPr="001B4700">
              <w:rPr>
                <w:vertAlign w:val="subscript"/>
              </w:rPr>
              <w:t>i</w:t>
            </w:r>
            <w:proofErr w:type="spellEnd"/>
            <w:r w:rsidRPr="001B4700">
              <w:t xml:space="preserve"> + 1,8 x </w:t>
            </w:r>
            <w:proofErr w:type="spellStart"/>
            <w:r w:rsidRPr="001B4700">
              <w:t>Sb</w:t>
            </w:r>
            <w:r w:rsidRPr="001B4700">
              <w:rPr>
                <w:vertAlign w:val="subscript"/>
              </w:rPr>
              <w:t>i</w:t>
            </w:r>
            <w:proofErr w:type="spellEnd"/>
          </w:p>
        </w:tc>
        <w:tc>
          <w:tcPr>
            <w:tcW w:w="2976" w:type="dxa"/>
            <w:vAlign w:val="center"/>
            <w:tcPrChange w:id="2534" w:author="Muhammad Subarkah" w:date="2024-12-10T23:33:00Z" w16du:dateUtc="2024-12-10T16:33:00Z">
              <w:tcPr>
                <w:tcW w:w="2976" w:type="dxa"/>
                <w:gridSpan w:val="2"/>
                <w:vAlign w:val="center"/>
              </w:tcPr>
            </w:tcPrChange>
          </w:tcPr>
          <w:p w14:paraId="75B250CF" w14:textId="67C5229A" w:rsidR="000252E3" w:rsidRPr="001B4700" w:rsidRDefault="000252E3" w:rsidP="00644C11">
            <w:pPr>
              <w:pStyle w:val="ListParagraph"/>
              <w:spacing w:line="240" w:lineRule="auto"/>
              <w:ind w:left="0"/>
              <w:jc w:val="center"/>
              <w:rPr>
                <w:szCs w:val="24"/>
              </w:rPr>
            </w:pPr>
            <w:r w:rsidRPr="001B4700">
              <w:rPr>
                <w:szCs w:val="24"/>
              </w:rPr>
              <w:t>Layak</w:t>
            </w:r>
          </w:p>
        </w:tc>
      </w:tr>
      <w:tr w:rsidR="000252E3" w:rsidRPr="001B4700" w14:paraId="0F21132A" w14:textId="77777777" w:rsidTr="00620DDF">
        <w:trPr>
          <w:trHeight w:val="340"/>
          <w:trPrChange w:id="2535" w:author="Muhammad Subarkah" w:date="2024-12-10T23:33:00Z" w16du:dateUtc="2024-12-10T16:33:00Z">
            <w:trPr>
              <w:gridBefore w:val="1"/>
              <w:trHeight w:val="340"/>
            </w:trPr>
          </w:trPrChange>
        </w:trPr>
        <w:tc>
          <w:tcPr>
            <w:tcW w:w="3828" w:type="dxa"/>
            <w:vAlign w:val="center"/>
            <w:tcPrChange w:id="2536" w:author="Muhammad Subarkah" w:date="2024-12-10T23:33:00Z" w16du:dateUtc="2024-12-10T16:33:00Z">
              <w:tcPr>
                <w:tcW w:w="3828" w:type="dxa"/>
                <w:gridSpan w:val="2"/>
                <w:vAlign w:val="center"/>
              </w:tcPr>
            </w:tcPrChange>
          </w:tcPr>
          <w:p w14:paraId="3C010DDA" w14:textId="778998FB" w:rsidR="000252E3" w:rsidRPr="001B4700" w:rsidRDefault="004D393D" w:rsidP="00644C11">
            <w:pPr>
              <w:pStyle w:val="ListParagraph"/>
              <w:spacing w:line="240" w:lineRule="auto"/>
              <w:ind w:left="0"/>
              <w:jc w:val="center"/>
              <w:rPr>
                <w:szCs w:val="24"/>
              </w:rPr>
            </w:pPr>
            <w:proofErr w:type="spellStart"/>
            <w:r w:rsidRPr="001B4700">
              <w:t>X</w:t>
            </w:r>
            <w:r w:rsidRPr="001B4700">
              <w:rPr>
                <w:vertAlign w:val="subscript"/>
              </w:rPr>
              <w:t>i</w:t>
            </w:r>
            <w:proofErr w:type="spellEnd"/>
            <w:r w:rsidRPr="001B4700">
              <w:t xml:space="preserve"> - 0,6 x </w:t>
            </w:r>
            <w:proofErr w:type="spellStart"/>
            <w:r w:rsidRPr="001B4700">
              <w:t>Sb</w:t>
            </w:r>
            <w:r w:rsidRPr="001B4700">
              <w:rPr>
                <w:vertAlign w:val="subscript"/>
              </w:rPr>
              <w:t>i</w:t>
            </w:r>
            <w:proofErr w:type="spellEnd"/>
            <w:r w:rsidRPr="001B4700">
              <w:t xml:space="preserve"> &lt; X ≤ </w:t>
            </w:r>
            <w:proofErr w:type="spellStart"/>
            <w:r w:rsidRPr="001B4700">
              <w:t>X</w:t>
            </w:r>
            <w:r w:rsidRPr="001B4700">
              <w:rPr>
                <w:vertAlign w:val="subscript"/>
              </w:rPr>
              <w:t>i</w:t>
            </w:r>
            <w:proofErr w:type="spellEnd"/>
            <w:r w:rsidRPr="001B4700">
              <w:t xml:space="preserve"> + 0,6 x </w:t>
            </w:r>
            <w:proofErr w:type="spellStart"/>
            <w:r w:rsidRPr="001B4700">
              <w:t>Sb</w:t>
            </w:r>
            <w:r w:rsidRPr="001B4700">
              <w:rPr>
                <w:vertAlign w:val="subscript"/>
              </w:rPr>
              <w:t>i</w:t>
            </w:r>
            <w:proofErr w:type="spellEnd"/>
          </w:p>
        </w:tc>
        <w:tc>
          <w:tcPr>
            <w:tcW w:w="2976" w:type="dxa"/>
            <w:vAlign w:val="center"/>
            <w:tcPrChange w:id="2537" w:author="Muhammad Subarkah" w:date="2024-12-10T23:33:00Z" w16du:dateUtc="2024-12-10T16:33:00Z">
              <w:tcPr>
                <w:tcW w:w="2976" w:type="dxa"/>
                <w:gridSpan w:val="2"/>
                <w:vAlign w:val="center"/>
              </w:tcPr>
            </w:tcPrChange>
          </w:tcPr>
          <w:p w14:paraId="0F7D3DE3" w14:textId="0854DC5A" w:rsidR="000252E3" w:rsidRPr="001B4700" w:rsidRDefault="000252E3" w:rsidP="00644C11">
            <w:pPr>
              <w:pStyle w:val="ListParagraph"/>
              <w:spacing w:line="240" w:lineRule="auto"/>
              <w:ind w:left="0"/>
              <w:jc w:val="center"/>
              <w:rPr>
                <w:szCs w:val="24"/>
              </w:rPr>
            </w:pPr>
            <w:r w:rsidRPr="001B4700">
              <w:rPr>
                <w:szCs w:val="24"/>
              </w:rPr>
              <w:t>Cukup</w:t>
            </w:r>
          </w:p>
        </w:tc>
      </w:tr>
      <w:tr w:rsidR="000252E3" w:rsidRPr="001B4700" w14:paraId="61F8FDD1" w14:textId="77777777" w:rsidTr="00620DDF">
        <w:trPr>
          <w:trHeight w:val="340"/>
          <w:trPrChange w:id="2538" w:author="Muhammad Subarkah" w:date="2024-12-10T23:33:00Z" w16du:dateUtc="2024-12-10T16:33:00Z">
            <w:trPr>
              <w:gridBefore w:val="1"/>
              <w:trHeight w:val="340"/>
            </w:trPr>
          </w:trPrChange>
        </w:trPr>
        <w:tc>
          <w:tcPr>
            <w:tcW w:w="3828" w:type="dxa"/>
            <w:vAlign w:val="center"/>
            <w:tcPrChange w:id="2539" w:author="Muhammad Subarkah" w:date="2024-12-10T23:33:00Z" w16du:dateUtc="2024-12-10T16:33:00Z">
              <w:tcPr>
                <w:tcW w:w="3828" w:type="dxa"/>
                <w:gridSpan w:val="2"/>
                <w:vAlign w:val="center"/>
              </w:tcPr>
            </w:tcPrChange>
          </w:tcPr>
          <w:p w14:paraId="02E8D960" w14:textId="50F48B8E" w:rsidR="000252E3" w:rsidRPr="001B4700" w:rsidRDefault="004D393D" w:rsidP="00644C11">
            <w:pPr>
              <w:pStyle w:val="ListParagraph"/>
              <w:spacing w:line="240" w:lineRule="auto"/>
              <w:ind w:left="0"/>
              <w:jc w:val="center"/>
              <w:rPr>
                <w:szCs w:val="24"/>
              </w:rPr>
            </w:pPr>
            <w:proofErr w:type="spellStart"/>
            <w:r w:rsidRPr="001B4700">
              <w:t>X</w:t>
            </w:r>
            <w:r w:rsidRPr="001B4700">
              <w:rPr>
                <w:vertAlign w:val="subscript"/>
              </w:rPr>
              <w:t>i</w:t>
            </w:r>
            <w:proofErr w:type="spellEnd"/>
            <w:r w:rsidRPr="001B4700">
              <w:t xml:space="preserve"> - 1,8 x </w:t>
            </w:r>
            <w:proofErr w:type="spellStart"/>
            <w:r w:rsidRPr="001B4700">
              <w:t>Sb</w:t>
            </w:r>
            <w:r w:rsidRPr="001B4700">
              <w:rPr>
                <w:vertAlign w:val="subscript"/>
              </w:rPr>
              <w:t>i</w:t>
            </w:r>
            <w:proofErr w:type="spellEnd"/>
            <w:r w:rsidRPr="001B4700">
              <w:t xml:space="preserve"> &lt; X ≤ </w:t>
            </w:r>
            <w:proofErr w:type="spellStart"/>
            <w:r w:rsidRPr="001B4700">
              <w:t>X</w:t>
            </w:r>
            <w:r w:rsidRPr="001B4700">
              <w:rPr>
                <w:vertAlign w:val="subscript"/>
              </w:rPr>
              <w:t>i</w:t>
            </w:r>
            <w:proofErr w:type="spellEnd"/>
            <w:r w:rsidRPr="001B4700">
              <w:t xml:space="preserve"> - 0,6 x </w:t>
            </w:r>
            <w:proofErr w:type="spellStart"/>
            <w:r w:rsidRPr="001B4700">
              <w:t>Sb</w:t>
            </w:r>
            <w:r w:rsidRPr="001B4700">
              <w:rPr>
                <w:vertAlign w:val="subscript"/>
              </w:rPr>
              <w:t>i</w:t>
            </w:r>
            <w:proofErr w:type="spellEnd"/>
          </w:p>
        </w:tc>
        <w:tc>
          <w:tcPr>
            <w:tcW w:w="2976" w:type="dxa"/>
            <w:vAlign w:val="center"/>
            <w:tcPrChange w:id="2540" w:author="Muhammad Subarkah" w:date="2024-12-10T23:33:00Z" w16du:dateUtc="2024-12-10T16:33:00Z">
              <w:tcPr>
                <w:tcW w:w="2976" w:type="dxa"/>
                <w:gridSpan w:val="2"/>
                <w:vAlign w:val="center"/>
              </w:tcPr>
            </w:tcPrChange>
          </w:tcPr>
          <w:p w14:paraId="39E7E44F" w14:textId="45C98A39" w:rsidR="000252E3" w:rsidRPr="001B4700" w:rsidRDefault="000252E3" w:rsidP="00644C11">
            <w:pPr>
              <w:pStyle w:val="ListParagraph"/>
              <w:spacing w:line="240" w:lineRule="auto"/>
              <w:ind w:left="0"/>
              <w:jc w:val="center"/>
              <w:rPr>
                <w:szCs w:val="24"/>
              </w:rPr>
            </w:pPr>
            <w:r w:rsidRPr="001B4700">
              <w:rPr>
                <w:szCs w:val="24"/>
              </w:rPr>
              <w:t>Kurang Layak</w:t>
            </w:r>
          </w:p>
        </w:tc>
      </w:tr>
      <w:tr w:rsidR="000252E3" w:rsidRPr="001B4700" w14:paraId="43DB8E89" w14:textId="77777777" w:rsidTr="00620DDF">
        <w:trPr>
          <w:trHeight w:val="340"/>
          <w:trPrChange w:id="2541" w:author="Muhammad Subarkah" w:date="2024-12-10T23:33:00Z" w16du:dateUtc="2024-12-10T16:33:00Z">
            <w:trPr>
              <w:gridBefore w:val="1"/>
              <w:trHeight w:val="340"/>
            </w:trPr>
          </w:trPrChange>
        </w:trPr>
        <w:tc>
          <w:tcPr>
            <w:tcW w:w="3828" w:type="dxa"/>
            <w:vAlign w:val="center"/>
            <w:tcPrChange w:id="2542" w:author="Muhammad Subarkah" w:date="2024-12-10T23:33:00Z" w16du:dateUtc="2024-12-10T16:33:00Z">
              <w:tcPr>
                <w:tcW w:w="3828" w:type="dxa"/>
                <w:gridSpan w:val="2"/>
                <w:vAlign w:val="center"/>
              </w:tcPr>
            </w:tcPrChange>
          </w:tcPr>
          <w:p w14:paraId="790F774A" w14:textId="203341C7" w:rsidR="000252E3" w:rsidRPr="001B4700" w:rsidRDefault="004D393D" w:rsidP="00644C11">
            <w:pPr>
              <w:pStyle w:val="ListParagraph"/>
              <w:spacing w:line="240" w:lineRule="auto"/>
              <w:ind w:left="0"/>
              <w:jc w:val="center"/>
              <w:rPr>
                <w:szCs w:val="24"/>
              </w:rPr>
            </w:pPr>
            <w:r w:rsidRPr="001B4700">
              <w:t xml:space="preserve">X ≤ </w:t>
            </w:r>
            <w:proofErr w:type="spellStart"/>
            <w:r w:rsidRPr="001B4700">
              <w:t>X</w:t>
            </w:r>
            <w:r w:rsidRPr="001B4700">
              <w:rPr>
                <w:vertAlign w:val="subscript"/>
              </w:rPr>
              <w:t>i</w:t>
            </w:r>
            <w:proofErr w:type="spellEnd"/>
            <w:r w:rsidRPr="001B4700">
              <w:t xml:space="preserve"> - 1,8 x </w:t>
            </w:r>
            <w:proofErr w:type="spellStart"/>
            <w:r w:rsidRPr="001B4700">
              <w:t>Sb</w:t>
            </w:r>
            <w:r w:rsidRPr="001B4700">
              <w:rPr>
                <w:vertAlign w:val="subscript"/>
              </w:rPr>
              <w:t>i</w:t>
            </w:r>
            <w:proofErr w:type="spellEnd"/>
          </w:p>
        </w:tc>
        <w:tc>
          <w:tcPr>
            <w:tcW w:w="2976" w:type="dxa"/>
            <w:vAlign w:val="center"/>
            <w:tcPrChange w:id="2543" w:author="Muhammad Subarkah" w:date="2024-12-10T23:33:00Z" w16du:dateUtc="2024-12-10T16:33:00Z">
              <w:tcPr>
                <w:tcW w:w="2976" w:type="dxa"/>
                <w:gridSpan w:val="2"/>
                <w:vAlign w:val="center"/>
              </w:tcPr>
            </w:tcPrChange>
          </w:tcPr>
          <w:p w14:paraId="61603B9B" w14:textId="5215101B" w:rsidR="000252E3" w:rsidRPr="001B4700" w:rsidRDefault="000252E3" w:rsidP="00644C11">
            <w:pPr>
              <w:pStyle w:val="ListParagraph"/>
              <w:spacing w:line="240" w:lineRule="auto"/>
              <w:ind w:left="0"/>
              <w:jc w:val="center"/>
              <w:rPr>
                <w:szCs w:val="24"/>
              </w:rPr>
            </w:pPr>
            <w:r w:rsidRPr="001B4700">
              <w:rPr>
                <w:szCs w:val="24"/>
              </w:rPr>
              <w:t>Tidak Layak</w:t>
            </w:r>
          </w:p>
        </w:tc>
      </w:tr>
    </w:tbl>
    <w:bookmarkEnd w:id="2527"/>
    <w:p w14:paraId="70921401" w14:textId="10262481" w:rsidR="00DC42A9" w:rsidRPr="001B4700" w:rsidRDefault="004D2766">
      <w:pPr>
        <w:pStyle w:val="H2Paragh"/>
        <w:spacing w:before="240"/>
        <w:pPrChange w:id="2544" w:author="Muhammad Subarkah" w:date="2024-12-10T23:33:00Z" w16du:dateUtc="2024-12-10T16:33:00Z">
          <w:pPr>
            <w:pStyle w:val="ListParagraph"/>
            <w:spacing w:before="240" w:after="0"/>
            <w:ind w:left="1134" w:firstLine="425"/>
          </w:pPr>
        </w:pPrChange>
      </w:pPr>
      <w:r w:rsidRPr="001B4700">
        <w:t xml:space="preserve">Hasil skor tersebut </w:t>
      </w:r>
      <w:r w:rsidR="001A4A40">
        <w:t>menjadi ac</w:t>
      </w:r>
      <w:r w:rsidR="001A4A40" w:rsidRPr="001A4A40">
        <w:t>u</w:t>
      </w:r>
      <w:r w:rsidR="001A4A40">
        <w:t>an penent</w:t>
      </w:r>
      <w:r w:rsidR="001A4A40" w:rsidRPr="001A4A40">
        <w:t>u</w:t>
      </w:r>
      <w:r w:rsidR="001A4A40">
        <w:t xml:space="preserve">an </w:t>
      </w:r>
      <w:r w:rsidRPr="001B4700">
        <w:t xml:space="preserve">tingkat kelayakan media pembelajaran </w:t>
      </w:r>
      <w:r w:rsidR="00EE11FC" w:rsidRPr="001B4700">
        <w:t xml:space="preserve">Pengaturan Arah </w:t>
      </w:r>
      <w:r w:rsidR="00D20982" w:rsidRPr="001B4700">
        <w:t xml:space="preserve">Sudut Putar Robot </w:t>
      </w:r>
      <w:proofErr w:type="spellStart"/>
      <w:r w:rsidR="00D20982" w:rsidRPr="00EA1CDD">
        <w:rPr>
          <w:i/>
          <w:iCs/>
        </w:rPr>
        <w:t>Transporter</w:t>
      </w:r>
      <w:proofErr w:type="spellEnd"/>
      <w:r w:rsidR="00D20982" w:rsidRPr="001B4700">
        <w:t xml:space="preserve"> Dengan</w:t>
      </w:r>
      <w:r w:rsidR="00F51185" w:rsidRPr="001B4700">
        <w:t xml:space="preserve"> Sensor</w:t>
      </w:r>
      <w:r w:rsidR="00D20982" w:rsidRPr="001B4700">
        <w:t xml:space="preserve"> </w:t>
      </w:r>
      <w:proofErr w:type="spellStart"/>
      <w:r w:rsidR="00D20982" w:rsidRPr="001B4700">
        <w:rPr>
          <w:i/>
        </w:rPr>
        <w:t>Inertial</w:t>
      </w:r>
      <w:proofErr w:type="spellEnd"/>
      <w:r w:rsidR="00D20982" w:rsidRPr="001B4700">
        <w:rPr>
          <w:i/>
        </w:rPr>
        <w:t xml:space="preserve"> </w:t>
      </w:r>
      <w:proofErr w:type="spellStart"/>
      <w:r w:rsidR="00D20982" w:rsidRPr="001B4700">
        <w:rPr>
          <w:i/>
        </w:rPr>
        <w:t>Measurement</w:t>
      </w:r>
      <w:proofErr w:type="spellEnd"/>
      <w:r w:rsidR="00D20982" w:rsidRPr="001B4700">
        <w:rPr>
          <w:i/>
        </w:rPr>
        <w:t xml:space="preserve"> Unit</w:t>
      </w:r>
      <w:r w:rsidR="00D20982" w:rsidRPr="001B4700">
        <w:t xml:space="preserve"> Pada Mata Kuliah</w:t>
      </w:r>
      <w:r w:rsidR="00501D8B" w:rsidRPr="001B4700">
        <w:t xml:space="preserve"> Robotika</w:t>
      </w:r>
      <w:r w:rsidR="00B802BD" w:rsidRPr="001B4700">
        <w:t xml:space="preserve"> yang dikembangkan, </w:t>
      </w:r>
      <w:r w:rsidR="00B55382">
        <w:t xml:space="preserve">baik </w:t>
      </w:r>
      <w:r w:rsidR="00B802BD" w:rsidRPr="001B4700">
        <w:t xml:space="preserve">oleh </w:t>
      </w:r>
      <w:r w:rsidR="00C84866">
        <w:t xml:space="preserve">dosen </w:t>
      </w:r>
      <w:r w:rsidR="00B802BD" w:rsidRPr="001B4700">
        <w:t xml:space="preserve">ahli materi, </w:t>
      </w:r>
      <w:r w:rsidR="00AE7BAD">
        <w:t xml:space="preserve">dosen </w:t>
      </w:r>
      <w:r w:rsidR="00B802BD" w:rsidRPr="001B4700">
        <w:t>ahli media</w:t>
      </w:r>
      <w:r w:rsidR="00286573">
        <w:t xml:space="preserve"> </w:t>
      </w:r>
      <w:r w:rsidR="00B802BD" w:rsidRPr="001B4700">
        <w:t>dan</w:t>
      </w:r>
      <w:r w:rsidR="00846A08">
        <w:t xml:space="preserve"> j</w:t>
      </w:r>
      <w:r w:rsidR="00846A08" w:rsidRPr="00846A08">
        <w:t>u</w:t>
      </w:r>
      <w:r w:rsidR="00846A08">
        <w:t>ga pengg</w:t>
      </w:r>
      <w:r w:rsidR="00846A08" w:rsidRPr="00846A08">
        <w:t>u</w:t>
      </w:r>
      <w:r w:rsidR="00846A08">
        <w:t>na</w:t>
      </w:r>
      <w:r w:rsidR="00B802BD" w:rsidRPr="001B4700">
        <w:t>.</w:t>
      </w:r>
    </w:p>
    <w:p w14:paraId="4C79DD60" w14:textId="0B713063" w:rsidR="00DC42A9" w:rsidRPr="001B4700" w:rsidRDefault="002F16D8" w:rsidP="002F16D8">
      <w:pPr>
        <w:spacing w:line="259" w:lineRule="auto"/>
        <w:jc w:val="left"/>
        <w:rPr>
          <w:szCs w:val="24"/>
        </w:rPr>
      </w:pPr>
      <w:r w:rsidRPr="001B4700">
        <w:rPr>
          <w:szCs w:val="24"/>
        </w:rPr>
        <w:br w:type="page"/>
      </w:r>
    </w:p>
    <w:p w14:paraId="665AE112" w14:textId="4BAD40A3" w:rsidR="00947497" w:rsidRPr="001B4700" w:rsidRDefault="00947497" w:rsidP="0058007D">
      <w:pPr>
        <w:pStyle w:val="Heading1"/>
        <w:spacing w:after="0"/>
        <w:rPr>
          <w:sz w:val="26"/>
          <w:szCs w:val="24"/>
        </w:rPr>
      </w:pPr>
      <w:bookmarkStart w:id="2545" w:name="_Toc184828338"/>
      <w:r w:rsidRPr="001B4700">
        <w:lastRenderedPageBreak/>
        <w:t>BAB IV</w:t>
      </w:r>
      <w:r w:rsidR="004D04C7" w:rsidRPr="001B4700">
        <w:br/>
      </w:r>
      <w:r w:rsidRPr="001B4700">
        <w:rPr>
          <w:sz w:val="26"/>
          <w:szCs w:val="24"/>
        </w:rPr>
        <w:t>HASIL PENELITIAN DAN PENGEMBANGAN</w:t>
      </w:r>
      <w:bookmarkEnd w:id="2545"/>
    </w:p>
    <w:p w14:paraId="23E4E959" w14:textId="435168A7" w:rsidR="00055BC4" w:rsidRPr="001B4700" w:rsidRDefault="00055BC4">
      <w:pPr>
        <w:pStyle w:val="Heading2"/>
        <w:numPr>
          <w:ilvl w:val="0"/>
          <w:numId w:val="59"/>
        </w:numPr>
        <w:ind w:left="567" w:hanging="425"/>
        <w:pPrChange w:id="2546" w:author="Muhammad Subarkah" w:date="2024-12-10T23:34:00Z" w16du:dateUtc="2024-12-10T16:34:00Z">
          <w:pPr>
            <w:pStyle w:val="Heading2"/>
            <w:numPr>
              <w:numId w:val="33"/>
            </w:numPr>
            <w:ind w:left="426" w:hanging="426"/>
          </w:pPr>
        </w:pPrChange>
      </w:pPr>
      <w:bookmarkStart w:id="2547" w:name="_Toc184828339"/>
      <w:r w:rsidRPr="001B4700">
        <w:t>Hasil Pengembangan Produk</w:t>
      </w:r>
      <w:bookmarkEnd w:id="2547"/>
    </w:p>
    <w:p w14:paraId="70BB65BF" w14:textId="5F658EF2" w:rsidR="00EE3204" w:rsidRPr="001B4700" w:rsidRDefault="0042022C">
      <w:pPr>
        <w:pStyle w:val="H2Paragh"/>
        <w:ind w:left="142" w:firstLine="425"/>
        <w:pPrChange w:id="2548" w:author="Muhammad Subarkah" w:date="2024-12-10T23:52:00Z" w16du:dateUtc="2024-12-10T16:52:00Z">
          <w:pPr>
            <w:pStyle w:val="ListParagraph"/>
            <w:spacing w:after="0"/>
            <w:ind w:left="426" w:firstLine="567"/>
          </w:pPr>
        </w:pPrChange>
      </w:pPr>
      <w:r w:rsidRPr="001B4700">
        <w:t xml:space="preserve">Penelitian </w:t>
      </w:r>
      <w:r w:rsidR="00F371B4">
        <w:t xml:space="preserve">dengan metode </w:t>
      </w:r>
      <w:r w:rsidR="008757D5">
        <w:t xml:space="preserve">R&amp;D </w:t>
      </w:r>
      <w:r w:rsidRPr="001B4700">
        <w:t>dengan</w:t>
      </w:r>
      <w:r w:rsidR="00920E0E">
        <w:t xml:space="preserve"> model</w:t>
      </w:r>
      <w:r w:rsidR="00D611AE" w:rsidRPr="001B4700">
        <w:t xml:space="preserve"> ADDIE </w:t>
      </w:r>
      <w:r w:rsidR="007B2AE6" w:rsidRPr="001B4700">
        <w:t>ini</w:t>
      </w:r>
      <w:r w:rsidR="00D611AE" w:rsidRPr="001B4700">
        <w:t xml:space="preserve"> telah </w:t>
      </w:r>
      <w:r w:rsidR="00526D5D">
        <w:t>melal</w:t>
      </w:r>
      <w:r w:rsidR="00526D5D" w:rsidRPr="00526D5D">
        <w:t>u</w:t>
      </w:r>
      <w:r w:rsidR="00526D5D">
        <w:t xml:space="preserve">i proses </w:t>
      </w:r>
      <w:r w:rsidR="00526D5D" w:rsidRPr="00526D5D">
        <w:t>u</w:t>
      </w:r>
      <w:r w:rsidR="00526D5D">
        <w:t>ji</w:t>
      </w:r>
      <w:r w:rsidR="006D0340">
        <w:t xml:space="preserve"> kelayakan</w:t>
      </w:r>
      <w:r w:rsidR="00D611AE" w:rsidRPr="001B4700">
        <w:t xml:space="preserve"> oleh ahli media, ahli materi, dan pengguna. Hasil dari pengujian </w:t>
      </w:r>
      <w:r w:rsidR="00E50346">
        <w:t>terseb</w:t>
      </w:r>
      <w:r w:rsidR="00E50346" w:rsidRPr="00E50346">
        <w:t>u</w:t>
      </w:r>
      <w:r w:rsidR="00E50346">
        <w:t>t</w:t>
      </w:r>
      <w:r w:rsidR="00617D2E" w:rsidRPr="001B4700">
        <w:t xml:space="preserve"> </w:t>
      </w:r>
      <w:r w:rsidR="00D611AE" w:rsidRPr="001B4700">
        <w:t xml:space="preserve">berupa penilaian dan saran dari penguji, yang digunakan </w:t>
      </w:r>
      <w:r w:rsidR="00046713" w:rsidRPr="001B4700">
        <w:t>sebagai masukan pada langkah</w:t>
      </w:r>
      <w:r w:rsidR="00D611AE" w:rsidRPr="001B4700">
        <w:t xml:space="preserve"> revisi sesuai dengan masukan yang diberikan. Tahapan penelitian ADDIE yang dilakukan mencakup:</w:t>
      </w:r>
    </w:p>
    <w:p w14:paraId="33946C2E" w14:textId="6C3A796A" w:rsidR="003D1F3F" w:rsidRPr="006C734C" w:rsidRDefault="003D1F3F">
      <w:pPr>
        <w:pStyle w:val="Heading3"/>
        <w:numPr>
          <w:ilvl w:val="0"/>
          <w:numId w:val="69"/>
        </w:numPr>
        <w:ind w:left="567" w:hanging="567"/>
        <w:pPrChange w:id="2549" w:author="Muhammad Subarkah" w:date="2024-12-11T01:56:00Z" w16du:dateUtc="2024-12-10T18:56:00Z">
          <w:pPr>
            <w:pStyle w:val="Heading3"/>
            <w:numPr>
              <w:numId w:val="34"/>
            </w:numPr>
            <w:ind w:left="426" w:hanging="426"/>
          </w:pPr>
        </w:pPrChange>
      </w:pPr>
      <w:bookmarkStart w:id="2550" w:name="_Toc184828340"/>
      <w:r w:rsidRPr="006C734C">
        <w:t xml:space="preserve">Hasil </w:t>
      </w:r>
      <w:proofErr w:type="spellStart"/>
      <w:r w:rsidRPr="00F14901">
        <w:rPr>
          <w:i/>
          <w:iCs/>
        </w:rPr>
        <w:t>Analyze</w:t>
      </w:r>
      <w:bookmarkEnd w:id="2550"/>
      <w:proofErr w:type="spellEnd"/>
    </w:p>
    <w:p w14:paraId="1E2F3677" w14:textId="7CC66A4F" w:rsidR="00C40B40" w:rsidRPr="001B4700" w:rsidRDefault="001853D5">
      <w:pPr>
        <w:pStyle w:val="H2Paragh"/>
        <w:ind w:left="142" w:firstLine="425"/>
        <w:pPrChange w:id="2551" w:author="Muhammad Subarkah" w:date="2024-12-10T23:53:00Z" w16du:dateUtc="2024-12-10T16:53:00Z">
          <w:pPr>
            <w:pStyle w:val="ListParagraph"/>
            <w:ind w:left="426" w:firstLine="567"/>
          </w:pPr>
        </w:pPrChange>
      </w:pPr>
      <w:r w:rsidRPr="001853D5">
        <w:t xml:space="preserve">Sepanjang proses penelitian, observasi dan wawancara dilakukan dengan mahasiswa yang telah menyelesaikan atau saat ini sedang mengikuti mata kuliah </w:t>
      </w:r>
      <w:r>
        <w:t>Praktik</w:t>
      </w:r>
      <w:r w:rsidRPr="001853D5">
        <w:t xml:space="preserve"> Robotika dalam Program Studi Pendidikan Mekatronika. Pendekatan ini bertujuan untuk </w:t>
      </w:r>
      <w:r w:rsidR="00E96298">
        <w:t>mendapatkan informasi, pemahaman</w:t>
      </w:r>
      <w:r w:rsidRPr="001853D5">
        <w:t xml:space="preserve"> mengenai pengalaman belajar mereka dan perspektif terkait media pembelajaran yang digunakan. Hasil </w:t>
      </w:r>
      <w:r w:rsidR="005F2A0D" w:rsidRPr="001853D5">
        <w:t xml:space="preserve">wawancara </w:t>
      </w:r>
      <w:r w:rsidR="005F2A0D">
        <w:t xml:space="preserve">dan </w:t>
      </w:r>
      <w:r w:rsidRPr="001853D5">
        <w:t xml:space="preserve">observasi </w:t>
      </w:r>
      <w:r w:rsidR="00F22602">
        <w:t>ini</w:t>
      </w:r>
      <w:r w:rsidR="00946987">
        <w:t xml:space="preserve"> sebagai ber</w:t>
      </w:r>
      <w:bookmarkStart w:id="2552" w:name="OLE_LINK66"/>
      <w:r w:rsidR="00946987">
        <w:t>i</w:t>
      </w:r>
      <w:bookmarkEnd w:id="2552"/>
      <w:r w:rsidR="00946987">
        <w:t>k</w:t>
      </w:r>
      <w:r w:rsidR="00946987" w:rsidRPr="00946987">
        <w:t>u</w:t>
      </w:r>
      <w:r w:rsidR="00946987">
        <w:t>t</w:t>
      </w:r>
      <w:r w:rsidRPr="001853D5">
        <w:t>:</w:t>
      </w:r>
    </w:p>
    <w:p w14:paraId="6EC9C0D4" w14:textId="6F931BCD" w:rsidR="00F966C9" w:rsidRPr="001B4700" w:rsidRDefault="00F966C9">
      <w:pPr>
        <w:pStyle w:val="ListParagraph"/>
        <w:numPr>
          <w:ilvl w:val="0"/>
          <w:numId w:val="61"/>
        </w:numPr>
        <w:ind w:left="567" w:hanging="426"/>
        <w:rPr>
          <w:b/>
          <w:bCs/>
        </w:rPr>
        <w:pPrChange w:id="2553" w:author="Muhammad Subarkah" w:date="2024-12-10T23:53:00Z" w16du:dateUtc="2024-12-10T16:53:00Z">
          <w:pPr>
            <w:pStyle w:val="ListParagraph"/>
            <w:numPr>
              <w:ilvl w:val="1"/>
              <w:numId w:val="1"/>
            </w:numPr>
            <w:spacing w:before="240"/>
            <w:ind w:left="851" w:hanging="425"/>
          </w:pPr>
        </w:pPrChange>
      </w:pPr>
      <w:r w:rsidRPr="001B4700">
        <w:t xml:space="preserve">Sebagian besar mahasiswa </w:t>
      </w:r>
      <w:r w:rsidR="000D2AF8" w:rsidRPr="001B4700">
        <w:t xml:space="preserve">belum mengetahui sensor </w:t>
      </w:r>
      <w:proofErr w:type="spellStart"/>
      <w:r w:rsidR="000D2AF8" w:rsidRPr="001B4700">
        <w:rPr>
          <w:i/>
          <w:iCs/>
        </w:rPr>
        <w:t>inertial</w:t>
      </w:r>
      <w:proofErr w:type="spellEnd"/>
      <w:r w:rsidR="000D2AF8" w:rsidRPr="001B4700">
        <w:rPr>
          <w:i/>
          <w:iCs/>
        </w:rPr>
        <w:t xml:space="preserve"> </w:t>
      </w:r>
      <w:proofErr w:type="spellStart"/>
      <w:r w:rsidR="000D2AF8" w:rsidRPr="001B4700">
        <w:rPr>
          <w:i/>
          <w:iCs/>
        </w:rPr>
        <w:t>measurement</w:t>
      </w:r>
      <w:proofErr w:type="spellEnd"/>
      <w:r w:rsidR="000D2AF8" w:rsidRPr="001B4700">
        <w:rPr>
          <w:i/>
          <w:iCs/>
        </w:rPr>
        <w:t xml:space="preserve"> unit</w:t>
      </w:r>
      <w:r w:rsidR="000D2AF8" w:rsidRPr="001B4700">
        <w:t xml:space="preserve"> (IMU) yang digunakan pada robot </w:t>
      </w:r>
      <w:proofErr w:type="spellStart"/>
      <w:r w:rsidR="000D2AF8" w:rsidRPr="00EA1CDD">
        <w:rPr>
          <w:i/>
          <w:iCs/>
        </w:rPr>
        <w:t>transporter</w:t>
      </w:r>
      <w:proofErr w:type="spellEnd"/>
      <w:r w:rsidR="000D2AF8" w:rsidRPr="001B4700">
        <w:t>.</w:t>
      </w:r>
    </w:p>
    <w:p w14:paraId="72AEFA24" w14:textId="1AE51A52" w:rsidR="000016D0" w:rsidRPr="001B4700" w:rsidRDefault="00460192">
      <w:pPr>
        <w:pStyle w:val="ListParagraph"/>
        <w:numPr>
          <w:ilvl w:val="0"/>
          <w:numId w:val="61"/>
        </w:numPr>
        <w:spacing w:before="240"/>
        <w:ind w:left="567" w:hanging="426"/>
        <w:rPr>
          <w:b/>
          <w:bCs/>
        </w:rPr>
        <w:pPrChange w:id="2554" w:author="Muhammad Subarkah" w:date="2024-12-10T23:53:00Z" w16du:dateUtc="2024-12-10T16:53:00Z">
          <w:pPr>
            <w:pStyle w:val="ListParagraph"/>
            <w:numPr>
              <w:ilvl w:val="1"/>
              <w:numId w:val="1"/>
            </w:numPr>
            <w:spacing w:before="240"/>
            <w:ind w:left="851" w:hanging="425"/>
          </w:pPr>
        </w:pPrChange>
      </w:pPr>
      <w:r w:rsidRPr="001B4700">
        <w:t>M</w:t>
      </w:r>
      <w:r w:rsidR="00874EF5" w:rsidRPr="001B4700">
        <w:t xml:space="preserve">ateri serta media pembelajaran mengenai sensor </w:t>
      </w:r>
      <w:proofErr w:type="spellStart"/>
      <w:r w:rsidR="00874EF5" w:rsidRPr="001B4700">
        <w:rPr>
          <w:i/>
          <w:iCs/>
        </w:rPr>
        <w:t>inertial</w:t>
      </w:r>
      <w:proofErr w:type="spellEnd"/>
      <w:r w:rsidR="00874EF5" w:rsidRPr="001B4700">
        <w:rPr>
          <w:i/>
          <w:iCs/>
        </w:rPr>
        <w:t xml:space="preserve"> </w:t>
      </w:r>
      <w:proofErr w:type="spellStart"/>
      <w:r w:rsidR="00874EF5" w:rsidRPr="001B4700">
        <w:rPr>
          <w:i/>
          <w:iCs/>
        </w:rPr>
        <w:t>measurement</w:t>
      </w:r>
      <w:proofErr w:type="spellEnd"/>
      <w:r w:rsidR="00874EF5" w:rsidRPr="001B4700">
        <w:rPr>
          <w:i/>
          <w:iCs/>
        </w:rPr>
        <w:t xml:space="preserve"> unit</w:t>
      </w:r>
      <w:r w:rsidR="00874EF5" w:rsidRPr="001B4700">
        <w:t xml:space="preserve"> (IMU)</w:t>
      </w:r>
      <w:r w:rsidR="00877BB6" w:rsidRPr="001B4700">
        <w:t xml:space="preserve"> belum banyak tersedia</w:t>
      </w:r>
      <w:r w:rsidR="00DF2280" w:rsidRPr="001B4700">
        <w:t>.</w:t>
      </w:r>
    </w:p>
    <w:p w14:paraId="5536028D" w14:textId="5FDECCC6" w:rsidR="00F825C9" w:rsidRPr="001B4700" w:rsidRDefault="00E8154D">
      <w:pPr>
        <w:pStyle w:val="ListParagraph"/>
        <w:numPr>
          <w:ilvl w:val="0"/>
          <w:numId w:val="61"/>
        </w:numPr>
        <w:spacing w:before="240"/>
        <w:ind w:left="567" w:hanging="426"/>
        <w:rPr>
          <w:b/>
          <w:bCs/>
        </w:rPr>
        <w:pPrChange w:id="2555" w:author="Muhammad Subarkah" w:date="2024-12-10T23:53:00Z" w16du:dateUtc="2024-12-10T16:53:00Z">
          <w:pPr>
            <w:pStyle w:val="ListParagraph"/>
            <w:numPr>
              <w:ilvl w:val="1"/>
              <w:numId w:val="1"/>
            </w:numPr>
            <w:spacing w:before="240"/>
            <w:ind w:left="851" w:hanging="425"/>
          </w:pPr>
        </w:pPrChange>
      </w:pPr>
      <w:commentRangeStart w:id="2556"/>
      <w:r w:rsidRPr="001B4700">
        <w:t xml:space="preserve">Media dan fasilitas pembelajaran </w:t>
      </w:r>
      <w:ins w:id="2557" w:author="Muhammad Subarkah" w:date="2024-12-07T14:34:00Z" w16du:dateUtc="2024-12-07T07:34:00Z">
        <w:r w:rsidR="0010508F">
          <w:t xml:space="preserve">dalam hal pemanfaatan sensor navigasi </w:t>
        </w:r>
      </w:ins>
      <w:r w:rsidRPr="001B4700">
        <w:t>belum dimanfaatkan secara maksimal oleh pendidik</w:t>
      </w:r>
      <w:ins w:id="2558" w:author="Muhammad Subarkah" w:date="2024-12-07T14:35:00Z" w16du:dateUtc="2024-12-07T07:35:00Z">
        <w:r w:rsidR="008F5CD6">
          <w:t>.</w:t>
        </w:r>
      </w:ins>
      <w:r w:rsidRPr="001B4700">
        <w:t xml:space="preserve"> </w:t>
      </w:r>
      <w:del w:id="2559" w:author="Muhammad Subarkah" w:date="2024-12-07T14:35:00Z" w16du:dateUtc="2024-12-07T07:35:00Z">
        <w:r w:rsidRPr="001B4700" w:rsidDel="008F5CD6">
          <w:delText>mengakibatkan kurangnya semangat dan minat peserta didik dalam proses pembelajaran</w:delText>
        </w:r>
        <w:commentRangeEnd w:id="2556"/>
        <w:r w:rsidR="00033B3C" w:rsidDel="008F5CD6">
          <w:rPr>
            <w:rStyle w:val="CommentReference"/>
          </w:rPr>
          <w:commentReference w:id="2556"/>
        </w:r>
        <w:r w:rsidRPr="001B4700" w:rsidDel="008F5CD6">
          <w:delText>.</w:delText>
        </w:r>
      </w:del>
    </w:p>
    <w:p w14:paraId="173298DC" w14:textId="00A56925" w:rsidR="00C16A6C" w:rsidRPr="001B4700" w:rsidRDefault="00C16A6C">
      <w:pPr>
        <w:pStyle w:val="ListParagraph"/>
        <w:numPr>
          <w:ilvl w:val="0"/>
          <w:numId w:val="61"/>
        </w:numPr>
        <w:spacing w:before="240" w:after="0"/>
        <w:ind w:left="567" w:hanging="426"/>
        <w:rPr>
          <w:b/>
          <w:bCs/>
        </w:rPr>
        <w:pPrChange w:id="2560" w:author="Muhammad Subarkah" w:date="2024-12-10T23:53:00Z" w16du:dateUtc="2024-12-10T16:53:00Z">
          <w:pPr>
            <w:pStyle w:val="ListParagraph"/>
            <w:numPr>
              <w:ilvl w:val="1"/>
              <w:numId w:val="1"/>
            </w:numPr>
            <w:spacing w:before="240" w:after="0"/>
            <w:ind w:left="851" w:hanging="425"/>
          </w:pPr>
        </w:pPrChange>
      </w:pPr>
      <w:r w:rsidRPr="001B4700">
        <w:lastRenderedPageBreak/>
        <w:t xml:space="preserve">Berdasarkan hasil observasi yang dilakukan, maka dikembangkan Media Pembelajaran Pengaturan Arah Sudut Putar Robot </w:t>
      </w:r>
      <w:proofErr w:type="spellStart"/>
      <w:r w:rsidRPr="00EA1CDD">
        <w:rPr>
          <w:i/>
          <w:iCs/>
        </w:rPr>
        <w:t>Transporter</w:t>
      </w:r>
      <w:proofErr w:type="spellEnd"/>
      <w:r w:rsidRPr="001B4700">
        <w:t xml:space="preserve"> Dengan Sensor </w:t>
      </w:r>
      <w:proofErr w:type="spellStart"/>
      <w:r w:rsidRPr="001B4700">
        <w:rPr>
          <w:i/>
        </w:rPr>
        <w:t>Inertial</w:t>
      </w:r>
      <w:proofErr w:type="spellEnd"/>
      <w:r w:rsidRPr="001B4700">
        <w:rPr>
          <w:i/>
        </w:rPr>
        <w:t xml:space="preserve"> </w:t>
      </w:r>
      <w:proofErr w:type="spellStart"/>
      <w:r w:rsidRPr="001B4700">
        <w:rPr>
          <w:i/>
        </w:rPr>
        <w:t>Measurement</w:t>
      </w:r>
      <w:proofErr w:type="spellEnd"/>
      <w:r w:rsidRPr="001B4700">
        <w:rPr>
          <w:i/>
        </w:rPr>
        <w:t xml:space="preserve"> Unit</w:t>
      </w:r>
      <w:r w:rsidR="004E37A3" w:rsidRPr="001B4700">
        <w:rPr>
          <w:i/>
        </w:rPr>
        <w:t>.</w:t>
      </w:r>
    </w:p>
    <w:p w14:paraId="7DDA9D2C" w14:textId="1CEBD303" w:rsidR="00755175" w:rsidRPr="001B4700" w:rsidRDefault="00755175">
      <w:pPr>
        <w:pStyle w:val="Heading3"/>
        <w:numPr>
          <w:ilvl w:val="0"/>
          <w:numId w:val="69"/>
        </w:numPr>
        <w:ind w:left="567" w:hanging="567"/>
        <w:pPrChange w:id="2561" w:author="Muhammad Subarkah" w:date="2024-12-11T01:57:00Z" w16du:dateUtc="2024-12-10T18:57:00Z">
          <w:pPr>
            <w:pStyle w:val="Heading3"/>
            <w:numPr>
              <w:numId w:val="34"/>
            </w:numPr>
            <w:ind w:left="426" w:hanging="360"/>
          </w:pPr>
        </w:pPrChange>
      </w:pPr>
      <w:bookmarkStart w:id="2562" w:name="_Toc184828341"/>
      <w:r w:rsidRPr="001B4700">
        <w:t xml:space="preserve">Hasil </w:t>
      </w:r>
      <w:r w:rsidRPr="001B4700">
        <w:rPr>
          <w:i/>
          <w:iCs/>
        </w:rPr>
        <w:t>Design</w:t>
      </w:r>
      <w:bookmarkEnd w:id="2562"/>
    </w:p>
    <w:p w14:paraId="63DBDFD9" w14:textId="04486B70" w:rsidR="00040C75" w:rsidRPr="001B4700" w:rsidRDefault="00FC2429">
      <w:pPr>
        <w:pStyle w:val="H2Paragh"/>
        <w:ind w:left="142"/>
        <w:pPrChange w:id="2563" w:author="Muhammad Subarkah" w:date="2024-12-10T23:52:00Z" w16du:dateUtc="2024-12-10T16:52:00Z">
          <w:pPr>
            <w:pStyle w:val="ListParagraph"/>
            <w:ind w:left="426" w:firstLine="567"/>
          </w:pPr>
        </w:pPrChange>
      </w:pPr>
      <w:r w:rsidRPr="001B4700">
        <w:t xml:space="preserve">Proses </w:t>
      </w:r>
      <w:r w:rsidR="007E41C4" w:rsidRPr="001B4700">
        <w:t xml:space="preserve">ini mencakup </w:t>
      </w:r>
      <w:bookmarkStart w:id="2564" w:name="OLE_LINK36"/>
      <w:r w:rsidR="007E41C4" w:rsidRPr="001B4700">
        <w:t>perancangan elektronik</w:t>
      </w:r>
      <w:r w:rsidR="00EB4705" w:rsidRPr="001B4700">
        <w:t xml:space="preserve">, </w:t>
      </w:r>
      <w:r w:rsidR="007E41C4" w:rsidRPr="001B4700">
        <w:t xml:space="preserve">perancangan </w:t>
      </w:r>
      <w:r w:rsidR="00BE750F" w:rsidRPr="001B4700">
        <w:t xml:space="preserve">robot </w:t>
      </w:r>
      <w:r w:rsidR="006D5496" w:rsidRPr="001B4700">
        <w:t>serta</w:t>
      </w:r>
      <w:r w:rsidR="00BE750F" w:rsidRPr="001B4700">
        <w:t xml:space="preserve"> perancangan media pembelajaran.</w:t>
      </w:r>
      <w:r w:rsidR="004848FC" w:rsidRPr="001B4700">
        <w:t xml:space="preserve"> </w:t>
      </w:r>
      <w:r w:rsidR="003005EB" w:rsidRPr="001B4700">
        <w:t>Proses desain</w:t>
      </w:r>
      <w:r w:rsidR="00A37769" w:rsidRPr="001B4700">
        <w:t xml:space="preserve"> </w:t>
      </w:r>
      <w:r w:rsidR="00A05E6A" w:rsidRPr="001B4700">
        <w:t xml:space="preserve">ditujukan sebagai dasar </w:t>
      </w:r>
      <w:r w:rsidR="00EA1CDD" w:rsidRPr="001B4700">
        <w:t>pengembangan</w:t>
      </w:r>
      <w:r w:rsidR="00A05E6A" w:rsidRPr="001B4700">
        <w:t xml:space="preserve"> media pembelajaran sebelum lanjur ke proses berikutnya.</w:t>
      </w:r>
      <w:bookmarkEnd w:id="2564"/>
    </w:p>
    <w:p w14:paraId="3E409452" w14:textId="58E1A6FC" w:rsidR="00542946" w:rsidRPr="001B4700" w:rsidRDefault="00127557">
      <w:pPr>
        <w:pStyle w:val="ListParagraph"/>
        <w:numPr>
          <w:ilvl w:val="1"/>
          <w:numId w:val="6"/>
        </w:numPr>
        <w:ind w:left="567" w:hanging="425"/>
        <w:pPrChange w:id="2565" w:author="Muhammad Subarkah" w:date="2024-12-10T23:52:00Z" w16du:dateUtc="2024-12-10T16:52:00Z">
          <w:pPr>
            <w:pStyle w:val="ListParagraph"/>
            <w:numPr>
              <w:ilvl w:val="1"/>
              <w:numId w:val="6"/>
            </w:numPr>
            <w:spacing w:before="240"/>
            <w:ind w:left="851" w:hanging="414"/>
          </w:pPr>
        </w:pPrChange>
      </w:pPr>
      <w:r w:rsidRPr="001B4700">
        <w:t>Perancangan Robot</w:t>
      </w:r>
    </w:p>
    <w:p w14:paraId="45B0AE8D" w14:textId="102C10F1" w:rsidR="00D37FD3" w:rsidRPr="001B4700" w:rsidRDefault="001C4EBD">
      <w:pPr>
        <w:pStyle w:val="ListParagraph"/>
        <w:numPr>
          <w:ilvl w:val="2"/>
          <w:numId w:val="6"/>
        </w:numPr>
        <w:spacing w:after="0"/>
        <w:ind w:left="1134" w:hanging="562"/>
        <w:pPrChange w:id="2566" w:author="Muhammad Subarkah" w:date="2024-12-10T23:53:00Z" w16du:dateUtc="2024-12-10T16:53:00Z">
          <w:pPr>
            <w:pStyle w:val="ListParagraph"/>
            <w:numPr>
              <w:ilvl w:val="2"/>
              <w:numId w:val="6"/>
            </w:numPr>
            <w:spacing w:before="240"/>
            <w:ind w:left="851" w:hanging="421"/>
          </w:pPr>
        </w:pPrChange>
      </w:pPr>
      <w:r w:rsidRPr="001B4700">
        <w:t>Mekanik</w:t>
      </w:r>
    </w:p>
    <w:p w14:paraId="75F4189A" w14:textId="5FD3A13D" w:rsidR="00243A28" w:rsidRPr="001B4700" w:rsidRDefault="00F129A0">
      <w:pPr>
        <w:pStyle w:val="H2Paragh"/>
        <w:rPr>
          <w:noProof/>
          <w14:ligatures w14:val="standardContextual"/>
        </w:rPr>
        <w:pPrChange w:id="2567" w:author="Muhammad Subarkah" w:date="2024-12-10T23:53:00Z" w16du:dateUtc="2024-12-10T16:53:00Z">
          <w:pPr>
            <w:pStyle w:val="ListParagraph"/>
            <w:spacing w:before="240" w:after="0"/>
            <w:ind w:left="426" w:firstLine="425"/>
          </w:pPr>
        </w:pPrChange>
      </w:pPr>
      <w:r w:rsidRPr="001B4700">
        <w:t>Proses</w:t>
      </w:r>
      <w:r w:rsidR="004862D9" w:rsidRPr="001B4700">
        <w:t xml:space="preserve"> </w:t>
      </w:r>
      <w:r w:rsidR="007E7BD6" w:rsidRPr="001B4700">
        <w:t xml:space="preserve">desain Robot </w:t>
      </w:r>
      <w:proofErr w:type="spellStart"/>
      <w:r w:rsidR="007E7BD6" w:rsidRPr="00EA1CDD">
        <w:rPr>
          <w:i/>
          <w:iCs/>
        </w:rPr>
        <w:t>Transporter</w:t>
      </w:r>
      <w:proofErr w:type="spellEnd"/>
      <w:r w:rsidR="007E7BD6" w:rsidRPr="001B4700">
        <w:t xml:space="preserve"> Dengan Sensor </w:t>
      </w:r>
      <w:proofErr w:type="spellStart"/>
      <w:r w:rsidR="007E7BD6" w:rsidRPr="001B4700">
        <w:rPr>
          <w:i/>
        </w:rPr>
        <w:t>Inertial</w:t>
      </w:r>
      <w:proofErr w:type="spellEnd"/>
      <w:r w:rsidR="007E7BD6" w:rsidRPr="001B4700">
        <w:rPr>
          <w:i/>
        </w:rPr>
        <w:t xml:space="preserve"> </w:t>
      </w:r>
      <w:proofErr w:type="spellStart"/>
      <w:r w:rsidR="007E7BD6" w:rsidRPr="001B4700">
        <w:rPr>
          <w:i/>
        </w:rPr>
        <w:t>Measurement</w:t>
      </w:r>
      <w:proofErr w:type="spellEnd"/>
      <w:r w:rsidR="007E7BD6" w:rsidRPr="001B4700">
        <w:rPr>
          <w:i/>
        </w:rPr>
        <w:t xml:space="preserve"> Unit</w:t>
      </w:r>
      <w:r w:rsidR="00332115" w:rsidRPr="001B4700">
        <w:rPr>
          <w:i/>
        </w:rPr>
        <w:t xml:space="preserve"> </w:t>
      </w:r>
      <w:r w:rsidR="00EE4B4B" w:rsidRPr="001B4700">
        <w:t xml:space="preserve">dilakukan pada aplikasi </w:t>
      </w:r>
      <w:proofErr w:type="spellStart"/>
      <w:r w:rsidR="00EE4B4B" w:rsidRPr="001B4700">
        <w:t>Autodesk</w:t>
      </w:r>
      <w:proofErr w:type="spellEnd"/>
      <w:r w:rsidR="00EE4B4B" w:rsidRPr="001B4700">
        <w:t xml:space="preserve"> Inventor 2024. Robot di desain menggunakan akrilik sebagai kerangka utama. </w:t>
      </w:r>
      <w:r w:rsidR="006D187C" w:rsidRPr="001B4700">
        <w:t xml:space="preserve">Berikut gambar hasil desain pada </w:t>
      </w:r>
      <w:proofErr w:type="spellStart"/>
      <w:r w:rsidR="006D187C" w:rsidRPr="001B4700">
        <w:t>Autodesk</w:t>
      </w:r>
      <w:proofErr w:type="spellEnd"/>
      <w:r w:rsidR="006D187C" w:rsidRPr="001B4700">
        <w:t xml:space="preserve"> Inventor 2024:</w:t>
      </w:r>
      <w:r w:rsidR="00E76C99" w:rsidRPr="001B4700">
        <w:rPr>
          <w:noProof/>
          <w14:ligatures w14:val="standardContextual"/>
        </w:rPr>
        <w:t xml:space="preserve"> </w:t>
      </w:r>
    </w:p>
    <w:bookmarkStart w:id="2568" w:name="_Toc177465737"/>
    <w:bookmarkStart w:id="2569" w:name="_Toc179812261"/>
    <w:bookmarkStart w:id="2570" w:name="_Toc179883282"/>
    <w:bookmarkStart w:id="2571" w:name="_Toc181577686"/>
    <w:bookmarkStart w:id="2572" w:name="_Toc184742795"/>
    <w:bookmarkStart w:id="2573" w:name="_Toc184828411"/>
    <w:p w14:paraId="730038D0" w14:textId="18918280" w:rsidR="0010533C" w:rsidRPr="001B4700" w:rsidRDefault="00F77128">
      <w:pPr>
        <w:pStyle w:val="NoBeforeAfter"/>
        <w:ind w:left="567"/>
        <w:pPrChange w:id="2574" w:author="Muhammad Subarkah" w:date="2024-12-10T23:53:00Z" w16du:dateUtc="2024-12-10T16:53:00Z">
          <w:pPr>
            <w:pStyle w:val="NoBeforeAfter"/>
            <w:ind w:left="426"/>
          </w:pPr>
        </w:pPrChange>
      </w:pPr>
      <w:ins w:id="2575" w:author="Muhammad Subarkah" w:date="2024-12-10T21:57:00Z" w16du:dateUtc="2024-12-10T14:57:00Z">
        <w:r>
          <w:rPr>
            <w:noProof/>
            <w14:ligatures w14:val="standardContextual"/>
          </w:rPr>
          <mc:AlternateContent>
            <mc:Choice Requires="wpg">
              <w:drawing>
                <wp:anchor distT="0" distB="0" distL="114300" distR="114300" simplePos="0" relativeHeight="251725824" behindDoc="0" locked="0" layoutInCell="1" allowOverlap="1" wp14:anchorId="45DF7966" wp14:editId="39553928">
                  <wp:simplePos x="0" y="0"/>
                  <wp:positionH relativeFrom="column">
                    <wp:posOffset>3467595</wp:posOffset>
                  </wp:positionH>
                  <wp:positionV relativeFrom="paragraph">
                    <wp:posOffset>352384</wp:posOffset>
                  </wp:positionV>
                  <wp:extent cx="697865" cy="439387"/>
                  <wp:effectExtent l="38100" t="0" r="0" b="94615"/>
                  <wp:wrapNone/>
                  <wp:docPr id="771546994" name="Group 3"/>
                  <wp:cNvGraphicFramePr/>
                  <a:graphic xmlns:a="http://schemas.openxmlformats.org/drawingml/2006/main">
                    <a:graphicData uri="http://schemas.microsoft.com/office/word/2010/wordprocessingGroup">
                      <wpg:wgp>
                        <wpg:cNvGrpSpPr/>
                        <wpg:grpSpPr>
                          <a:xfrm>
                            <a:off x="0" y="0"/>
                            <a:ext cx="697865" cy="439387"/>
                            <a:chOff x="0" y="0"/>
                            <a:chExt cx="697865" cy="439387"/>
                          </a:xfrm>
                        </wpg:grpSpPr>
                        <pic:pic xmlns:pic="http://schemas.openxmlformats.org/drawingml/2006/picture">
                          <pic:nvPicPr>
                            <pic:cNvPr id="105998963" name="Picture 1" descr="A number in a circle&#10;&#10;Description automatically generated"/>
                            <pic:cNvPicPr>
                              <a:picLocks noChangeAspect="1"/>
                            </pic:cNvPicPr>
                          </pic:nvPicPr>
                          <pic:blipFill>
                            <a:blip r:embed="rId3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419100" y="0"/>
                              <a:ext cx="278765" cy="278765"/>
                            </a:xfrm>
                            <a:prstGeom prst="rect">
                              <a:avLst/>
                            </a:prstGeom>
                          </pic:spPr>
                        </pic:pic>
                        <wps:wsp>
                          <wps:cNvPr id="1293979218" name="Connector: Elbow 2"/>
                          <wps:cNvCnPr/>
                          <wps:spPr>
                            <a:xfrm flipH="1">
                              <a:off x="0" y="160317"/>
                              <a:ext cx="457200" cy="27907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4DCB5F8" id="Group 3" o:spid="_x0000_s1026" style="position:absolute;margin-left:273.05pt;margin-top:27.75pt;width:54.95pt;height:34.6pt;z-index:251725824" coordsize="6978,4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number in a circle&#10;&#10;Description automatically generated" style="position:absolute;left:4191;width:2787;height:2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">
                    <v:imagedata r:id="rId36" o:title="A number in a circle&#10;&#10;Description automatically generated" chromakey="whit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8" type="#_x0000_t34" style="position:absolute;top:1603;width:4572;height:27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" strokecolor="black [3200]" strokeweight=".5pt">
                    <v:stroke endarrow="block"/>
                  </v:shape>
                </v:group>
              </w:pict>
            </mc:Fallback>
          </mc:AlternateContent>
        </w:r>
      </w:ins>
      <w:r w:rsidR="00327A4D" w:rsidRPr="001B4700">
        <w:t xml:space="preserve">Gambar </w:t>
      </w:r>
      <w:r w:rsidR="0075199D">
        <w:fldChar w:fldCharType="begin"/>
      </w:r>
      <w:r w:rsidR="0075199D">
        <w:instrText xml:space="preserve"> SEQ Gambar \* ARABIC </w:instrText>
      </w:r>
      <w:r w:rsidR="0075199D">
        <w:fldChar w:fldCharType="separate"/>
      </w:r>
      <w:ins w:id="2576" w:author="Muhammad Subarkah" w:date="2024-12-19T13:03:00Z" w16du:dateUtc="2024-12-19T06:03:00Z">
        <w:r w:rsidR="0021290A">
          <w:rPr>
            <w:noProof/>
          </w:rPr>
          <w:t>9</w:t>
        </w:r>
      </w:ins>
      <w:del w:id="2577" w:author="Muhammad Subarkah" w:date="2024-12-10T22:49:00Z" w16du:dateUtc="2024-12-10T15:49:00Z">
        <w:r w:rsidR="00916A33" w:rsidDel="00AF5429">
          <w:rPr>
            <w:noProof/>
          </w:rPr>
          <w:delText>8</w:delText>
        </w:r>
      </w:del>
      <w:r w:rsidR="0075199D">
        <w:rPr>
          <w:noProof/>
        </w:rPr>
        <w:fldChar w:fldCharType="end"/>
      </w:r>
      <w:r w:rsidR="00327A4D" w:rsidRPr="001B4700">
        <w:t xml:space="preserve">. Desain Robot </w:t>
      </w:r>
      <w:proofErr w:type="spellStart"/>
      <w:r w:rsidR="00327A4D" w:rsidRPr="00EA1CDD">
        <w:rPr>
          <w:i/>
          <w:iCs/>
        </w:rPr>
        <w:t>Transporter</w:t>
      </w:r>
      <w:bookmarkEnd w:id="2568"/>
      <w:bookmarkEnd w:id="2569"/>
      <w:bookmarkEnd w:id="2570"/>
      <w:bookmarkEnd w:id="2571"/>
      <w:bookmarkEnd w:id="2572"/>
      <w:bookmarkEnd w:id="2573"/>
      <w:proofErr w:type="spellEnd"/>
    </w:p>
    <w:p w14:paraId="51540EB2" w14:textId="0EBCFF04" w:rsidR="00DF5A5E" w:rsidRPr="001B4700" w:rsidRDefault="00515642">
      <w:pPr>
        <w:pStyle w:val="NoBeforeAfter"/>
        <w:ind w:left="567"/>
        <w:jc w:val="center"/>
        <w:rPr>
          <w:noProof/>
          <w14:ligatures w14:val="standardContextual"/>
        </w:rPr>
        <w:pPrChange w:id="2578" w:author="Muhammad Subarkah" w:date="2024-12-10T23:42:00Z" w16du:dateUtc="2024-12-10T16:42:00Z">
          <w:pPr>
            <w:pStyle w:val="NoBeforeAfter"/>
            <w:ind w:left="426"/>
            <w:jc w:val="center"/>
          </w:pPr>
        </w:pPrChange>
      </w:pPr>
      <w:ins w:id="2579" w:author="Muhammad Subarkah" w:date="2024-12-10T22:19:00Z" w16du:dateUtc="2024-12-10T15:19:00Z">
        <w:r>
          <w:rPr>
            <w:noProof/>
            <w14:ligatures w14:val="standardContextual"/>
          </w:rPr>
          <w:drawing>
            <wp:anchor distT="0" distB="0" distL="114300" distR="114300" simplePos="0" relativeHeight="251736064" behindDoc="0" locked="0" layoutInCell="1" allowOverlap="1" wp14:anchorId="1930D032" wp14:editId="1FD2035E">
              <wp:simplePos x="0" y="0"/>
              <wp:positionH relativeFrom="column">
                <wp:posOffset>4265294</wp:posOffset>
              </wp:positionH>
              <wp:positionV relativeFrom="paragraph">
                <wp:posOffset>1306512</wp:posOffset>
              </wp:positionV>
              <wp:extent cx="323421" cy="333375"/>
              <wp:effectExtent l="0" t="0" r="635" b="0"/>
              <wp:wrapNone/>
              <wp:docPr id="1581789750" name="Picture 1" descr="A number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89750" name="Picture 1" descr="A number in a circle&#10;&#10;Description automatically generated"/>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26766" cy="336823"/>
                      </a:xfrm>
                      <a:prstGeom prst="rect">
                        <a:avLst/>
                      </a:prstGeom>
                    </pic:spPr>
                  </pic:pic>
                </a:graphicData>
              </a:graphic>
              <wp14:sizeRelH relativeFrom="margin">
                <wp14:pctWidth>0</wp14:pctWidth>
              </wp14:sizeRelH>
              <wp14:sizeRelV relativeFrom="margin">
                <wp14:pctHeight>0</wp14:pctHeight>
              </wp14:sizeRelV>
            </wp:anchor>
          </w:drawing>
        </w:r>
      </w:ins>
      <w:ins w:id="2580" w:author="Muhammad Subarkah" w:date="2024-12-10T22:20:00Z" w16du:dateUtc="2024-12-10T15:20:00Z">
        <w:r>
          <w:rPr>
            <w:noProof/>
            <w14:ligatures w14:val="standardContextual"/>
          </w:rPr>
          <mc:AlternateContent>
            <mc:Choice Requires="wps">
              <w:drawing>
                <wp:anchor distT="0" distB="0" distL="114300" distR="114300" simplePos="0" relativeHeight="251737088" behindDoc="0" locked="0" layoutInCell="1" allowOverlap="1" wp14:anchorId="21B31F4C" wp14:editId="5833714B">
                  <wp:simplePos x="0" y="0"/>
                  <wp:positionH relativeFrom="column">
                    <wp:posOffset>3998595</wp:posOffset>
                  </wp:positionH>
                  <wp:positionV relativeFrom="paragraph">
                    <wp:posOffset>1463675</wp:posOffset>
                  </wp:positionV>
                  <wp:extent cx="300038" cy="0"/>
                  <wp:effectExtent l="38100" t="76200" r="0" b="95250"/>
                  <wp:wrapNone/>
                  <wp:docPr id="968674374" name="Straight Arrow Connector 16"/>
                  <wp:cNvGraphicFramePr/>
                  <a:graphic xmlns:a="http://schemas.openxmlformats.org/drawingml/2006/main">
                    <a:graphicData uri="http://schemas.microsoft.com/office/word/2010/wordprocessingShape">
                      <wps:wsp>
                        <wps:cNvCnPr/>
                        <wps:spPr>
                          <a:xfrm flipH="1">
                            <a:off x="0" y="0"/>
                            <a:ext cx="30003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56D1984" id="_x0000_t32" coordsize="21600,21600" o:spt="32" o:oned="t" path="m,l21600,21600e" filled="f">
                  <v:path arrowok="t" fillok="f" o:connecttype="none"/>
                  <o:lock v:ext="edit" shapetype="t"/>
                </v:shapetype>
                <v:shape id="Straight Arrow Connector 16" o:spid="_x0000_s1026" type="#_x0000_t32" style="position:absolute;margin-left:314.85pt;margin-top:115.25pt;width:23.65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" strokecolor="black [3200]" strokeweight=".5pt">
                  <v:stroke endarrow="block" joinstyle="miter"/>
                </v:shape>
              </w:pict>
            </mc:Fallback>
          </mc:AlternateContent>
        </w:r>
      </w:ins>
      <w:r w:rsidR="00AD42B0">
        <w:rPr>
          <w:noProof/>
          <w14:ligatures w14:val="standardContextual"/>
        </w:rPr>
        <mc:AlternateContent>
          <mc:Choice Requires="wpg">
            <w:drawing>
              <wp:anchor distT="0" distB="0" distL="114300" distR="114300" simplePos="0" relativeHeight="251735040" behindDoc="0" locked="0" layoutInCell="1" allowOverlap="1" wp14:anchorId="2772F94C" wp14:editId="13FBAE2A">
                <wp:simplePos x="0" y="0"/>
                <wp:positionH relativeFrom="column">
                  <wp:posOffset>3076956</wp:posOffset>
                </wp:positionH>
                <wp:positionV relativeFrom="paragraph">
                  <wp:posOffset>629742</wp:posOffset>
                </wp:positionV>
                <wp:extent cx="393065" cy="961187"/>
                <wp:effectExtent l="0" t="38100" r="0" b="0"/>
                <wp:wrapNone/>
                <wp:docPr id="1381940498" name="Group 15"/>
                <wp:cNvGraphicFramePr/>
                <a:graphic xmlns:a="http://schemas.openxmlformats.org/drawingml/2006/main">
                  <a:graphicData uri="http://schemas.microsoft.com/office/word/2010/wordprocessingGroup">
                    <wpg:wgp>
                      <wpg:cNvGrpSpPr/>
                      <wpg:grpSpPr>
                        <a:xfrm>
                          <a:off x="0" y="0"/>
                          <a:ext cx="393065" cy="961187"/>
                          <a:chOff x="0" y="0"/>
                          <a:chExt cx="393065" cy="961187"/>
                        </a:xfrm>
                      </wpg:grpSpPr>
                      <pic:pic xmlns:pic="http://schemas.openxmlformats.org/drawingml/2006/picture">
                        <pic:nvPicPr>
                          <pic:cNvPr id="1809814768" name="Picture 1" descr="A number in a circle&#10;&#10;Description automatically generated"/>
                          <pic:cNvPicPr>
                            <a:picLocks noChangeAspect="1"/>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667817"/>
                            <a:ext cx="393065" cy="293370"/>
                          </a:xfrm>
                          <a:prstGeom prst="rect">
                            <a:avLst/>
                          </a:prstGeom>
                        </pic:spPr>
                      </pic:pic>
                      <wps:wsp>
                        <wps:cNvPr id="2015495362" name="Straight Arrow Connector 14"/>
                        <wps:cNvCnPr/>
                        <wps:spPr>
                          <a:xfrm flipH="1" flipV="1">
                            <a:off x="189586" y="0"/>
                            <a:ext cx="3658" cy="6949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907296B" id="Group 15" o:spid="_x0000_s1026" style="position:absolute;margin-left:242.3pt;margin-top:49.6pt;width:30.95pt;height:75.7pt;z-index:251735040" coordsize="3930,9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">
                <v:shape id="Picture 1" o:spid="_x0000_s1027" type="#_x0000_t75" alt="A number in a circle&#10;&#10;Description automatically generated" style="position:absolute;top:6678;width:3930;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">
                  <v:imagedata r:id="rId39" o:title="A number in a circle&#10;&#10;Description automatically generated" chromakey="white"/>
                </v:shape>
                <v:shape id="Straight Arrow Connector 14" o:spid="_x0000_s1028" type="#_x0000_t32" style="position:absolute;left:1895;width:37;height:6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" strokecolor="black [3200]" strokeweight=".5pt">
                  <v:stroke endarrow="block" joinstyle="miter"/>
                </v:shape>
              </v:group>
            </w:pict>
          </mc:Fallback>
        </mc:AlternateContent>
      </w:r>
      <w:del w:id="2581" w:author="Muhammad Subarkah" w:date="2024-12-10T22:15:00Z" w16du:dateUtc="2024-12-10T15:15:00Z">
        <w:r w:rsidR="00AD42B0" w:rsidDel="00AD42B0">
          <w:rPr>
            <w:noProof/>
            <w14:ligatures w14:val="standardContextual"/>
          </w:rPr>
          <mc:AlternateContent>
            <mc:Choice Requires="wps">
              <w:drawing>
                <wp:anchor distT="0" distB="0" distL="114300" distR="114300" simplePos="0" relativeHeight="251732992" behindDoc="0" locked="0" layoutInCell="1" allowOverlap="1" wp14:anchorId="53310C79" wp14:editId="1464E5E3">
                  <wp:simplePos x="0" y="0"/>
                  <wp:positionH relativeFrom="column">
                    <wp:posOffset>2933176</wp:posOffset>
                  </wp:positionH>
                  <wp:positionV relativeFrom="paragraph">
                    <wp:posOffset>937138</wp:posOffset>
                  </wp:positionV>
                  <wp:extent cx="697009" cy="16382"/>
                  <wp:effectExtent l="35560" t="40640" r="62865" b="24765"/>
                  <wp:wrapNone/>
                  <wp:docPr id="1152658210" name="Connector: Elbow 12"/>
                  <wp:cNvGraphicFramePr/>
                  <a:graphic xmlns:a="http://schemas.openxmlformats.org/drawingml/2006/main">
                    <a:graphicData uri="http://schemas.microsoft.com/office/word/2010/wordprocessingShape">
                      <wps:wsp>
                        <wps:cNvCnPr/>
                        <wps:spPr>
                          <a:xfrm rot="5400000" flipH="1" flipV="1">
                            <a:off x="0" y="0"/>
                            <a:ext cx="697009" cy="16382"/>
                          </a:xfrm>
                          <a:prstGeom prst="bentConnector3">
                            <a:avLst>
                              <a:gd name="adj1" fmla="val -90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ABA896" id="Connector: Elbow 12" o:spid="_x0000_s1026" type="#_x0000_t34" style="position:absolute;margin-left:230.95pt;margin-top:73.8pt;width:54.9pt;height:1.3pt;rotation:90;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" adj="-196" strokecolor="black [3200]" strokeweight=".5pt">
                  <v:stroke endarrow="block"/>
                </v:shape>
              </w:pict>
            </mc:Fallback>
          </mc:AlternateContent>
        </w:r>
      </w:del>
      <w:ins w:id="2582" w:author="Muhammad Subarkah" w:date="2024-12-10T21:57:00Z" w16du:dateUtc="2024-12-10T14:57:00Z">
        <w:r w:rsidR="005C4990">
          <w:rPr>
            <w:noProof/>
            <w14:ligatures w14:val="standardContextual"/>
          </w:rPr>
          <mc:AlternateContent>
            <mc:Choice Requires="wpg">
              <w:drawing>
                <wp:anchor distT="0" distB="0" distL="114300" distR="114300" simplePos="0" relativeHeight="251727872" behindDoc="0" locked="0" layoutInCell="1" allowOverlap="1" wp14:anchorId="7B4E4BB2" wp14:editId="2F74194F">
                  <wp:simplePos x="0" y="0"/>
                  <wp:positionH relativeFrom="column">
                    <wp:posOffset>4121112</wp:posOffset>
                  </wp:positionH>
                  <wp:positionV relativeFrom="paragraph">
                    <wp:posOffset>1029961</wp:posOffset>
                  </wp:positionV>
                  <wp:extent cx="709930" cy="337820"/>
                  <wp:effectExtent l="38100" t="57150" r="0" b="5080"/>
                  <wp:wrapNone/>
                  <wp:docPr id="1971314090" name="Group 7"/>
                  <wp:cNvGraphicFramePr/>
                  <a:graphic xmlns:a="http://schemas.openxmlformats.org/drawingml/2006/main">
                    <a:graphicData uri="http://schemas.microsoft.com/office/word/2010/wordprocessingGroup">
                      <wpg:wgp>
                        <wpg:cNvGrpSpPr/>
                        <wpg:grpSpPr>
                          <a:xfrm>
                            <a:off x="0" y="0"/>
                            <a:ext cx="709930" cy="337820"/>
                            <a:chOff x="0" y="0"/>
                            <a:chExt cx="710400" cy="337820"/>
                          </a:xfrm>
                        </wpg:grpSpPr>
                        <pic:pic xmlns:pic="http://schemas.openxmlformats.org/drawingml/2006/picture">
                          <pic:nvPicPr>
                            <pic:cNvPr id="1616031473" name="Picture 1"/>
                            <pic:cNvPicPr>
                              <a:picLocks noChangeAspect="1"/>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49085" y="0"/>
                              <a:ext cx="361315" cy="337820"/>
                            </a:xfrm>
                            <a:prstGeom prst="rect">
                              <a:avLst/>
                            </a:prstGeom>
                          </pic:spPr>
                        </pic:pic>
                        <wps:wsp>
                          <wps:cNvPr id="619641068" name="Connector: Elbow 6"/>
                          <wps:cNvCnPr/>
                          <wps:spPr>
                            <a:xfrm flipH="1" flipV="1">
                              <a:off x="0" y="16824"/>
                              <a:ext cx="410804" cy="14712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A6E91E1" id="Group 7" o:spid="_x0000_s1026" style="position:absolute;margin-left:324.5pt;margin-top:81.1pt;width:55.9pt;height:26.6pt;z-index:251727872" coordsize="7104,3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">
                  <v:shape id="Picture 1" o:spid="_x0000_s1027" type="#_x0000_t75" style="position:absolute;left:3490;width:3614;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">
                    <v:imagedata r:id="rId41" o:title="" chromakey="white"/>
                  </v:shape>
                  <v:shape id="Connector: Elbow 6" o:spid="_x0000_s1028" type="#_x0000_t34" style="position:absolute;top:168;width:4108;height:147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" strokecolor="black [3200]" strokeweight=".5pt">
                    <v:stroke endarrow="block"/>
                  </v:shape>
                </v:group>
              </w:pict>
            </mc:Fallback>
          </mc:AlternateContent>
        </w:r>
        <w:r w:rsidR="00F77128">
          <w:rPr>
            <w:noProof/>
            <w14:ligatures w14:val="standardContextual"/>
          </w:rPr>
          <mc:AlternateContent>
            <mc:Choice Requires="wpg">
              <w:drawing>
                <wp:anchor distT="0" distB="0" distL="114300" distR="114300" simplePos="0" relativeHeight="251726848" behindDoc="0" locked="0" layoutInCell="1" allowOverlap="1" wp14:anchorId="422A3342" wp14:editId="76D04857">
                  <wp:simplePos x="0" y="0"/>
                  <wp:positionH relativeFrom="column">
                    <wp:posOffset>4182605</wp:posOffset>
                  </wp:positionH>
                  <wp:positionV relativeFrom="paragraph">
                    <wp:posOffset>55839</wp:posOffset>
                  </wp:positionV>
                  <wp:extent cx="480060" cy="617220"/>
                  <wp:effectExtent l="76200" t="0" r="0" b="49530"/>
                  <wp:wrapNone/>
                  <wp:docPr id="1553270580" name="Group 5"/>
                  <wp:cNvGraphicFramePr/>
                  <a:graphic xmlns:a="http://schemas.openxmlformats.org/drawingml/2006/main">
                    <a:graphicData uri="http://schemas.microsoft.com/office/word/2010/wordprocessingGroup">
                      <wpg:wgp>
                        <wpg:cNvGrpSpPr/>
                        <wpg:grpSpPr>
                          <a:xfrm>
                            <a:off x="0" y="0"/>
                            <a:ext cx="480060" cy="617220"/>
                            <a:chOff x="21278" y="-77190"/>
                            <a:chExt cx="480356" cy="617517"/>
                          </a:xfrm>
                        </wpg:grpSpPr>
                        <pic:pic xmlns:pic="http://schemas.openxmlformats.org/drawingml/2006/picture">
                          <pic:nvPicPr>
                            <pic:cNvPr id="724640885" name="Picture 1" descr="A number in a circle&#10;&#10;Description automatically generated"/>
                            <pic:cNvPicPr>
                              <a:picLocks noChangeAspect="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181594" y="-77190"/>
                              <a:ext cx="320040" cy="344170"/>
                            </a:xfrm>
                            <a:prstGeom prst="rect">
                              <a:avLst/>
                            </a:prstGeom>
                          </pic:spPr>
                        </pic:pic>
                        <wps:wsp>
                          <wps:cNvPr id="1701545749" name="Connector: Elbow 4"/>
                          <wps:cNvCnPr/>
                          <wps:spPr>
                            <a:xfrm rot="5400000">
                              <a:off x="-10160" y="227116"/>
                              <a:ext cx="344649" cy="2817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753107" id="Group 5" o:spid="_x0000_s1026" style="position:absolute;margin-left:329.35pt;margin-top:4.4pt;width:37.8pt;height:48.6pt;z-index:251726848;mso-width-relative:margin;mso-height-relative:margin" coordorigin="212,-771" coordsize="480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">
                  <v:shape id="Picture 1" o:spid="_x0000_s1027" type="#_x0000_t75" alt="A number in a circle&#10;&#10;Description automatically generated" style="position:absolute;left:1815;top:-771;width:3201;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">
                    <v:imagedata r:id="rId43" o:title="A number in a circle&#10;&#10;Description automatically generated" chromakey="white"/>
                  </v:shape>
                  <v:shape id="Connector: Elbow 4" o:spid="_x0000_s1028" type="#_x0000_t34" style="position:absolute;left:-103;top:2271;width:3447;height:281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" strokecolor="black [3200]" strokeweight=".5pt">
                    <v:stroke endarrow="block"/>
                  </v:shape>
                </v:group>
              </w:pict>
            </mc:Fallback>
          </mc:AlternateContent>
        </w:r>
      </w:ins>
      <w:r w:rsidR="00E36C8B">
        <w:rPr>
          <w:noProof/>
          <w14:ligatures w14:val="standardContextual"/>
        </w:rPr>
        <w:drawing>
          <wp:inline distT="0" distB="0" distL="0" distR="0" wp14:anchorId="3051436F" wp14:editId="0BC6FD65">
            <wp:extent cx="4438015" cy="179832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4438015" cy="1798320"/>
                    </a:xfrm>
                    <a:prstGeom prst="rect">
                      <a:avLst/>
                    </a:prstGeom>
                    <a:noFill/>
                  </pic:spPr>
                </pic:pic>
              </a:graphicData>
            </a:graphic>
          </wp:inline>
        </w:drawing>
      </w:r>
    </w:p>
    <w:p w14:paraId="727457A0" w14:textId="10E69D90" w:rsidR="002710F9" w:rsidRPr="001B4700" w:rsidRDefault="002710F9" w:rsidP="00842F99">
      <w:pPr>
        <w:pStyle w:val="NoBeforeAfter"/>
        <w:ind w:left="426"/>
      </w:pPr>
    </w:p>
    <w:p w14:paraId="1FCFE256" w14:textId="4C971DF2" w:rsidR="002710F9" w:rsidRPr="001B4700" w:rsidRDefault="002710F9" w:rsidP="00842F99">
      <w:pPr>
        <w:pStyle w:val="NoBeforeAfter"/>
        <w:ind w:left="426"/>
      </w:pPr>
    </w:p>
    <w:p w14:paraId="537F40DB" w14:textId="31A92AFF" w:rsidR="002710F9" w:rsidRPr="001B4700" w:rsidRDefault="002710F9" w:rsidP="00842F99">
      <w:pPr>
        <w:pStyle w:val="NoBeforeAfter"/>
        <w:ind w:left="426"/>
      </w:pPr>
    </w:p>
    <w:p w14:paraId="070A0E05" w14:textId="6C603AFE" w:rsidR="002710F9" w:rsidRPr="001B4700" w:rsidDel="00A641F9" w:rsidRDefault="002710F9" w:rsidP="00842F99">
      <w:pPr>
        <w:pStyle w:val="NoBeforeAfter"/>
        <w:ind w:left="426"/>
        <w:rPr>
          <w:del w:id="2583" w:author="Muhammad Subarkah" w:date="2024-12-10T21:58:00Z" w16du:dateUtc="2024-12-10T14:58:00Z"/>
        </w:rPr>
      </w:pPr>
    </w:p>
    <w:p w14:paraId="28AAB562" w14:textId="55F6C804" w:rsidR="00C707EF" w:rsidRPr="001B4700" w:rsidDel="00A641F9" w:rsidRDefault="00842F99">
      <w:pPr>
        <w:pStyle w:val="NoBeforeAfter"/>
        <w:rPr>
          <w:del w:id="2584" w:author="Muhammad Subarkah" w:date="2024-12-10T21:58:00Z" w16du:dateUtc="2024-12-10T14:58:00Z"/>
        </w:rPr>
        <w:pPrChange w:id="2585" w:author="Muhammad Subarkah" w:date="2024-12-10T21:58:00Z" w16du:dateUtc="2024-12-10T14:58:00Z">
          <w:pPr>
            <w:pStyle w:val="NoBeforeAfter"/>
            <w:ind w:left="426"/>
          </w:pPr>
        </w:pPrChange>
      </w:pPr>
      <w:bookmarkStart w:id="2586" w:name="_Toc177465738"/>
      <w:bookmarkStart w:id="2587" w:name="_Toc179812262"/>
      <w:bookmarkStart w:id="2588" w:name="_Toc179883283"/>
      <w:bookmarkStart w:id="2589" w:name="_Toc181577687"/>
      <w:bookmarkStart w:id="2590" w:name="_Toc184742796"/>
      <w:del w:id="2591" w:author="Muhammad Subarkah" w:date="2024-12-10T21:58:00Z" w16du:dateUtc="2024-12-10T14:58:00Z">
        <w:r w:rsidRPr="001B4700" w:rsidDel="00A641F9">
          <w:delText xml:space="preserve">Gambar </w:delText>
        </w:r>
        <w:r w:rsidR="0075199D" w:rsidDel="00A641F9">
          <w:fldChar w:fldCharType="begin"/>
        </w:r>
        <w:r w:rsidR="0075199D" w:rsidDel="00A641F9">
          <w:delInstrText xml:space="preserve"> SEQ Gambar \* ARABIC </w:delInstrText>
        </w:r>
        <w:r w:rsidR="0075199D" w:rsidDel="00A641F9">
          <w:fldChar w:fldCharType="separate"/>
        </w:r>
        <w:r w:rsidR="00916A33" w:rsidDel="00A641F9">
          <w:rPr>
            <w:noProof/>
          </w:rPr>
          <w:delText>9</w:delText>
        </w:r>
        <w:r w:rsidR="0075199D" w:rsidDel="00A641F9">
          <w:rPr>
            <w:noProof/>
          </w:rPr>
          <w:fldChar w:fldCharType="end"/>
        </w:r>
        <w:r w:rsidRPr="001B4700" w:rsidDel="00A641F9">
          <w:delText xml:space="preserve">. Dimensi </w:delText>
        </w:r>
        <w:commentRangeStart w:id="2592"/>
        <w:commentRangeStart w:id="2593"/>
        <w:r w:rsidRPr="001B4700" w:rsidDel="00A641F9">
          <w:delText>Robot</w:delText>
        </w:r>
        <w:bookmarkEnd w:id="2586"/>
        <w:bookmarkEnd w:id="2587"/>
        <w:bookmarkEnd w:id="2588"/>
        <w:bookmarkEnd w:id="2589"/>
        <w:commentRangeEnd w:id="2592"/>
        <w:r w:rsidR="00033B3C" w:rsidDel="00A641F9">
          <w:rPr>
            <w:rStyle w:val="CommentReference"/>
          </w:rPr>
          <w:commentReference w:id="2592"/>
        </w:r>
        <w:bookmarkEnd w:id="2590"/>
        <w:commentRangeEnd w:id="2593"/>
        <w:r w:rsidR="00A641F9" w:rsidDel="00A641F9">
          <w:rPr>
            <w:rStyle w:val="CommentReference"/>
          </w:rPr>
          <w:commentReference w:id="2593"/>
        </w:r>
      </w:del>
    </w:p>
    <w:p w14:paraId="7006665C" w14:textId="7DFDFA90" w:rsidR="00D47BD1" w:rsidRDefault="00F1496A">
      <w:pPr>
        <w:pStyle w:val="NoBeforeAfter"/>
        <w:rPr>
          <w:ins w:id="2594" w:author="Muhammad Subarkah" w:date="2024-12-10T20:34:00Z" w16du:dateUtc="2024-12-10T13:34:00Z"/>
          <w:noProof/>
          <w14:ligatures w14:val="standardContextual"/>
        </w:rPr>
        <w:pPrChange w:id="2595" w:author="Muhammad Subarkah" w:date="2024-12-10T21:58:00Z" w16du:dateUtc="2024-12-10T14:58:00Z">
          <w:pPr>
            <w:pStyle w:val="NoBeforeAfter"/>
            <w:ind w:left="426"/>
            <w:jc w:val="center"/>
          </w:pPr>
        </w:pPrChange>
      </w:pPr>
      <w:del w:id="2596" w:author="Muhammad Subarkah" w:date="2024-12-10T21:58:00Z" w16du:dateUtc="2024-12-10T14:58:00Z">
        <w:r w:rsidRPr="001B4700" w:rsidDel="00A641F9">
          <w:rPr>
            <w:noProof/>
          </w:rPr>
          <w:drawing>
            <wp:inline distT="0" distB="0" distL="0" distR="0" wp14:anchorId="1382647F" wp14:editId="30B8655D">
              <wp:extent cx="4126727" cy="1882408"/>
              <wp:effectExtent l="0" t="0" r="0" b="0"/>
              <wp:docPr id="728701958" name="Picture 1" descr="A blueprint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01958" name="Picture 1" descr="A blueprint of a vehicle&#10;&#10;Description automatically generated"/>
                      <pic:cNvPicPr/>
                    </pic:nvPicPr>
                    <pic:blipFill>
                      <a:blip r:embed="rId45" cstate="screen">
                        <a:clrChange>
                          <a:clrFrom>
                            <a:srgbClr val="EBEADB"/>
                          </a:clrFrom>
                          <a:clrTo>
                            <a:srgbClr val="EBEADB">
                              <a:alpha val="0"/>
                            </a:srgbClr>
                          </a:clrTo>
                        </a:clrChange>
                        <a:extLst>
                          <a:ext uri="{28A0092B-C50C-407E-A947-70E740481C1C}">
                            <a14:useLocalDpi xmlns:a14="http://schemas.microsoft.com/office/drawing/2010/main"/>
                          </a:ext>
                        </a:extLst>
                      </a:blip>
                      <a:stretch>
                        <a:fillRect/>
                      </a:stretch>
                    </pic:blipFill>
                    <pic:spPr>
                      <a:xfrm>
                        <a:off x="0" y="0"/>
                        <a:ext cx="4126727" cy="1882408"/>
                      </a:xfrm>
                      <a:prstGeom prst="rect">
                        <a:avLst/>
                      </a:prstGeom>
                    </pic:spPr>
                  </pic:pic>
                </a:graphicData>
              </a:graphic>
            </wp:inline>
          </w:drawing>
        </w:r>
      </w:del>
    </w:p>
    <w:p w14:paraId="53EA2AAA" w14:textId="4900DF55" w:rsidR="00972A61" w:rsidRDefault="00972A61">
      <w:pPr>
        <w:pStyle w:val="NoBeforeAfter"/>
        <w:ind w:left="567"/>
        <w:rPr>
          <w:ins w:id="2597" w:author="Muhammad Subarkah" w:date="2024-12-10T20:36:00Z" w16du:dateUtc="2024-12-10T13:36:00Z"/>
        </w:rPr>
        <w:pPrChange w:id="2598" w:author="Muhammad Subarkah" w:date="2024-12-10T23:42:00Z" w16du:dateUtc="2024-12-10T16:42:00Z">
          <w:pPr>
            <w:pStyle w:val="NoBeforeAfter"/>
            <w:ind w:left="426"/>
          </w:pPr>
        </w:pPrChange>
      </w:pPr>
      <w:bookmarkStart w:id="2599" w:name="_Toc184828392"/>
      <w:ins w:id="2600" w:author="Muhammad Subarkah" w:date="2024-12-10T20:36:00Z" w16du:dateUtc="2024-12-10T13:36:00Z">
        <w:r>
          <w:lastRenderedPageBreak/>
          <w:t xml:space="preserve">Tabel </w:t>
        </w:r>
        <w:r>
          <w:fldChar w:fldCharType="begin"/>
        </w:r>
        <w:r>
          <w:instrText xml:space="preserve"> SEQ Tabel \* ARABIC </w:instrText>
        </w:r>
      </w:ins>
      <w:r>
        <w:fldChar w:fldCharType="separate"/>
      </w:r>
      <w:ins w:id="2601" w:author="Muhammad Subarkah" w:date="2024-12-19T13:03:00Z" w16du:dateUtc="2024-12-19T06:03:00Z">
        <w:r w:rsidR="0021290A">
          <w:rPr>
            <w:noProof/>
          </w:rPr>
          <w:t>8</w:t>
        </w:r>
      </w:ins>
      <w:ins w:id="2602" w:author="Muhammad Subarkah" w:date="2024-12-10T20:36:00Z" w16du:dateUtc="2024-12-10T13:36:00Z">
        <w:r>
          <w:fldChar w:fldCharType="end"/>
        </w:r>
        <w:r>
          <w:t>.</w:t>
        </w:r>
      </w:ins>
      <w:ins w:id="2603" w:author="Muhammad Subarkah" w:date="2024-12-11T01:34:00Z" w16du:dateUtc="2024-12-10T18:34:00Z">
        <w:r w:rsidR="00443475">
          <w:t xml:space="preserve"> Dimensi</w:t>
        </w:r>
        <w:r w:rsidR="00EA4267">
          <w:t xml:space="preserve"> </w:t>
        </w:r>
      </w:ins>
      <w:ins w:id="2604" w:author="Muhammad Subarkah" w:date="2024-12-10T20:36:00Z" w16du:dateUtc="2024-12-10T13:36:00Z">
        <w:r>
          <w:t>Robot</w:t>
        </w:r>
        <w:bookmarkEnd w:id="2599"/>
      </w:ins>
    </w:p>
    <w:tbl>
      <w:tblPr>
        <w:tblStyle w:val="TableGrid"/>
        <w:tblW w:w="0" w:type="auto"/>
        <w:jc w:val="center"/>
        <w:tblLook w:val="04A0" w:firstRow="1" w:lastRow="0" w:firstColumn="1" w:lastColumn="0" w:noHBand="0" w:noVBand="1"/>
        <w:tblPrChange w:id="2605" w:author="Muhammad Subarkah" w:date="2024-12-10T23:42:00Z" w16du:dateUtc="2024-12-10T16:42:00Z">
          <w:tblPr>
            <w:tblStyle w:val="TableGrid"/>
            <w:tblW w:w="0" w:type="auto"/>
            <w:tblInd w:w="426" w:type="dxa"/>
            <w:tblLook w:val="04A0" w:firstRow="1" w:lastRow="0" w:firstColumn="1" w:lastColumn="0" w:noHBand="0" w:noVBand="1"/>
          </w:tblPr>
        </w:tblPrChange>
      </w:tblPr>
      <w:tblGrid>
        <w:gridCol w:w="570"/>
        <w:gridCol w:w="2493"/>
        <w:gridCol w:w="2494"/>
        <w:tblGridChange w:id="2606">
          <w:tblGrid>
            <w:gridCol w:w="570"/>
            <w:gridCol w:w="1134"/>
            <w:gridCol w:w="570"/>
            <w:gridCol w:w="789"/>
            <w:gridCol w:w="1155"/>
            <w:gridCol w:w="549"/>
            <w:gridCol w:w="790"/>
            <w:gridCol w:w="1154"/>
            <w:gridCol w:w="550"/>
            <w:gridCol w:w="1944"/>
          </w:tblGrid>
        </w:tblGridChange>
      </w:tblGrid>
      <w:tr w:rsidR="00972A61" w14:paraId="2C5C0439" w14:textId="77777777" w:rsidTr="00701ED3">
        <w:trPr>
          <w:jc w:val="center"/>
          <w:ins w:id="2607" w:author="Muhammad Subarkah" w:date="2024-12-10T20:36:00Z"/>
          <w:trPrChange w:id="2608" w:author="Muhammad Subarkah" w:date="2024-12-10T23:42:00Z" w16du:dateUtc="2024-12-10T16:42:00Z">
            <w:trPr>
              <w:gridBefore w:val="2"/>
            </w:trPr>
          </w:trPrChange>
        </w:trPr>
        <w:tc>
          <w:tcPr>
            <w:tcW w:w="570" w:type="dxa"/>
            <w:vAlign w:val="center"/>
            <w:tcPrChange w:id="2609" w:author="Muhammad Subarkah" w:date="2024-12-10T23:42:00Z" w16du:dateUtc="2024-12-10T16:42:00Z">
              <w:tcPr>
                <w:tcW w:w="2642" w:type="dxa"/>
                <w:gridSpan w:val="3"/>
              </w:tcPr>
            </w:tcPrChange>
          </w:tcPr>
          <w:p w14:paraId="5FBE1A15" w14:textId="4625EDE6" w:rsidR="00972A61" w:rsidRDefault="00A641F9">
            <w:pPr>
              <w:pStyle w:val="NoBeforeAfter"/>
              <w:spacing w:line="240" w:lineRule="auto"/>
              <w:jc w:val="center"/>
              <w:rPr>
                <w:ins w:id="2610" w:author="Muhammad Subarkah" w:date="2024-12-10T20:36:00Z" w16du:dateUtc="2024-12-10T13:36:00Z"/>
                <w:noProof/>
                <w14:ligatures w14:val="standardContextual"/>
              </w:rPr>
              <w:pPrChange w:id="2611" w:author="Muhammad Subarkah" w:date="2024-12-10T21:59:00Z" w16du:dateUtc="2024-12-10T14:59:00Z">
                <w:pPr>
                  <w:pStyle w:val="NoBeforeAfter"/>
                </w:pPr>
              </w:pPrChange>
            </w:pPr>
            <w:ins w:id="2612" w:author="Muhammad Subarkah" w:date="2024-12-10T21:58:00Z" w16du:dateUtc="2024-12-10T14:58:00Z">
              <w:r>
                <w:rPr>
                  <w:noProof/>
                  <w14:ligatures w14:val="standardContextual"/>
                </w:rPr>
                <w:t>No.</w:t>
              </w:r>
            </w:ins>
          </w:p>
        </w:tc>
        <w:tc>
          <w:tcPr>
            <w:tcW w:w="2493" w:type="dxa"/>
            <w:vAlign w:val="center"/>
            <w:tcPrChange w:id="2613" w:author="Muhammad Subarkah" w:date="2024-12-10T23:42:00Z" w16du:dateUtc="2024-12-10T16:42:00Z">
              <w:tcPr>
                <w:tcW w:w="2642" w:type="dxa"/>
                <w:gridSpan w:val="3"/>
              </w:tcPr>
            </w:tcPrChange>
          </w:tcPr>
          <w:p w14:paraId="1AFB76DE" w14:textId="0B6B7FE6" w:rsidR="00972A61" w:rsidRDefault="00A641F9">
            <w:pPr>
              <w:pStyle w:val="NoBeforeAfter"/>
              <w:spacing w:line="240" w:lineRule="auto"/>
              <w:jc w:val="center"/>
              <w:rPr>
                <w:ins w:id="2614" w:author="Muhammad Subarkah" w:date="2024-12-10T20:36:00Z" w16du:dateUtc="2024-12-10T13:36:00Z"/>
                <w:noProof/>
                <w14:ligatures w14:val="standardContextual"/>
              </w:rPr>
              <w:pPrChange w:id="2615" w:author="Muhammad Subarkah" w:date="2024-12-10T21:59:00Z" w16du:dateUtc="2024-12-10T14:59:00Z">
                <w:pPr>
                  <w:pStyle w:val="NoBeforeAfter"/>
                </w:pPr>
              </w:pPrChange>
            </w:pPr>
            <w:ins w:id="2616" w:author="Muhammad Subarkah" w:date="2024-12-10T21:58:00Z" w16du:dateUtc="2024-12-10T14:58:00Z">
              <w:r>
                <w:rPr>
                  <w:noProof/>
                  <w14:ligatures w14:val="standardContextual"/>
                </w:rPr>
                <w:t>Nama</w:t>
              </w:r>
            </w:ins>
          </w:p>
        </w:tc>
        <w:tc>
          <w:tcPr>
            <w:tcW w:w="2494" w:type="dxa"/>
            <w:vAlign w:val="center"/>
            <w:tcPrChange w:id="2617" w:author="Muhammad Subarkah" w:date="2024-12-10T23:42:00Z" w16du:dateUtc="2024-12-10T16:42:00Z">
              <w:tcPr>
                <w:tcW w:w="2643" w:type="dxa"/>
                <w:gridSpan w:val="2"/>
              </w:tcPr>
            </w:tcPrChange>
          </w:tcPr>
          <w:p w14:paraId="3C0BD0F4" w14:textId="70CEE872" w:rsidR="00972A61" w:rsidRDefault="00A641F9">
            <w:pPr>
              <w:pStyle w:val="NoBeforeAfter"/>
              <w:spacing w:line="240" w:lineRule="auto"/>
              <w:jc w:val="center"/>
              <w:rPr>
                <w:ins w:id="2618" w:author="Muhammad Subarkah" w:date="2024-12-10T20:36:00Z" w16du:dateUtc="2024-12-10T13:36:00Z"/>
                <w:noProof/>
                <w14:ligatures w14:val="standardContextual"/>
              </w:rPr>
              <w:pPrChange w:id="2619" w:author="Muhammad Subarkah" w:date="2024-12-10T21:59:00Z" w16du:dateUtc="2024-12-10T14:59:00Z">
                <w:pPr>
                  <w:pStyle w:val="NoBeforeAfter"/>
                </w:pPr>
              </w:pPrChange>
            </w:pPr>
            <w:ins w:id="2620" w:author="Muhammad Subarkah" w:date="2024-12-10T21:59:00Z" w16du:dateUtc="2024-12-10T14:59:00Z">
              <w:r>
                <w:rPr>
                  <w:noProof/>
                  <w14:ligatures w14:val="standardContextual"/>
                </w:rPr>
                <w:t>Dimensi</w:t>
              </w:r>
            </w:ins>
            <w:ins w:id="2621" w:author="Muhammad Subarkah" w:date="2024-12-10T22:06:00Z" w16du:dateUtc="2024-12-10T15:06:00Z">
              <w:r w:rsidR="007B6277">
                <w:rPr>
                  <w:noProof/>
                  <w14:ligatures w14:val="standardContextual"/>
                </w:rPr>
                <w:t xml:space="preserve"> (PxLxT)</w:t>
              </w:r>
            </w:ins>
          </w:p>
        </w:tc>
      </w:tr>
      <w:tr w:rsidR="00972A61" w14:paraId="4BC0A816" w14:textId="77777777" w:rsidTr="00701ED3">
        <w:trPr>
          <w:jc w:val="center"/>
          <w:ins w:id="2622" w:author="Muhammad Subarkah" w:date="2024-12-10T20:36:00Z"/>
          <w:trPrChange w:id="2623" w:author="Muhammad Subarkah" w:date="2024-12-10T23:42:00Z" w16du:dateUtc="2024-12-10T16:42:00Z">
            <w:trPr>
              <w:gridBefore w:val="2"/>
            </w:trPr>
          </w:trPrChange>
        </w:trPr>
        <w:tc>
          <w:tcPr>
            <w:tcW w:w="570" w:type="dxa"/>
            <w:vAlign w:val="center"/>
            <w:tcPrChange w:id="2624" w:author="Muhammad Subarkah" w:date="2024-12-10T23:42:00Z" w16du:dateUtc="2024-12-10T16:42:00Z">
              <w:tcPr>
                <w:tcW w:w="2642" w:type="dxa"/>
                <w:gridSpan w:val="3"/>
              </w:tcPr>
            </w:tcPrChange>
          </w:tcPr>
          <w:p w14:paraId="611AC18B" w14:textId="0DB712D5" w:rsidR="00972A61" w:rsidRDefault="00A641F9">
            <w:pPr>
              <w:pStyle w:val="NoBeforeAfter"/>
              <w:spacing w:line="240" w:lineRule="auto"/>
              <w:jc w:val="center"/>
              <w:rPr>
                <w:ins w:id="2625" w:author="Muhammad Subarkah" w:date="2024-12-10T20:36:00Z" w16du:dateUtc="2024-12-10T13:36:00Z"/>
                <w:noProof/>
                <w14:ligatures w14:val="standardContextual"/>
              </w:rPr>
              <w:pPrChange w:id="2626" w:author="Muhammad Subarkah" w:date="2024-12-10T21:59:00Z" w16du:dateUtc="2024-12-10T14:59:00Z">
                <w:pPr>
                  <w:pStyle w:val="NoBeforeAfter"/>
                </w:pPr>
              </w:pPrChange>
            </w:pPr>
            <w:ins w:id="2627" w:author="Muhammad Subarkah" w:date="2024-12-10T21:59:00Z" w16du:dateUtc="2024-12-10T14:59:00Z">
              <w:r>
                <w:rPr>
                  <w:noProof/>
                  <w14:ligatures w14:val="standardContextual"/>
                </w:rPr>
                <w:t>1.</w:t>
              </w:r>
            </w:ins>
          </w:p>
        </w:tc>
        <w:tc>
          <w:tcPr>
            <w:tcW w:w="2493" w:type="dxa"/>
            <w:vAlign w:val="center"/>
            <w:tcPrChange w:id="2628" w:author="Muhammad Subarkah" w:date="2024-12-10T23:42:00Z" w16du:dateUtc="2024-12-10T16:42:00Z">
              <w:tcPr>
                <w:tcW w:w="2642" w:type="dxa"/>
                <w:gridSpan w:val="3"/>
              </w:tcPr>
            </w:tcPrChange>
          </w:tcPr>
          <w:p w14:paraId="5A7FCC3C" w14:textId="4144198D" w:rsidR="00972A61" w:rsidRDefault="00A641F9">
            <w:pPr>
              <w:pStyle w:val="NoBeforeAfter"/>
              <w:spacing w:line="240" w:lineRule="auto"/>
              <w:jc w:val="center"/>
              <w:rPr>
                <w:ins w:id="2629" w:author="Muhammad Subarkah" w:date="2024-12-10T20:36:00Z" w16du:dateUtc="2024-12-10T13:36:00Z"/>
                <w:noProof/>
                <w14:ligatures w14:val="standardContextual"/>
              </w:rPr>
              <w:pPrChange w:id="2630" w:author="Muhammad Subarkah" w:date="2024-12-10T21:59:00Z" w16du:dateUtc="2024-12-10T14:59:00Z">
                <w:pPr>
                  <w:pStyle w:val="NoBeforeAfter"/>
                </w:pPr>
              </w:pPrChange>
            </w:pPr>
            <w:ins w:id="2631" w:author="Muhammad Subarkah" w:date="2024-12-10T21:59:00Z" w16du:dateUtc="2024-12-10T14:59:00Z">
              <w:r>
                <w:rPr>
                  <w:noProof/>
                  <w14:ligatures w14:val="standardContextual"/>
                </w:rPr>
                <w:t>Wadah Benda</w:t>
              </w:r>
            </w:ins>
          </w:p>
        </w:tc>
        <w:tc>
          <w:tcPr>
            <w:tcW w:w="2494" w:type="dxa"/>
            <w:vAlign w:val="center"/>
            <w:tcPrChange w:id="2632" w:author="Muhammad Subarkah" w:date="2024-12-10T23:42:00Z" w16du:dateUtc="2024-12-10T16:42:00Z">
              <w:tcPr>
                <w:tcW w:w="2643" w:type="dxa"/>
                <w:gridSpan w:val="2"/>
              </w:tcPr>
            </w:tcPrChange>
          </w:tcPr>
          <w:p w14:paraId="73CAF25C" w14:textId="2D8608B6" w:rsidR="00972A61" w:rsidRDefault="007B6277">
            <w:pPr>
              <w:pStyle w:val="NoBeforeAfter"/>
              <w:spacing w:line="240" w:lineRule="auto"/>
              <w:jc w:val="center"/>
              <w:rPr>
                <w:ins w:id="2633" w:author="Muhammad Subarkah" w:date="2024-12-10T20:36:00Z" w16du:dateUtc="2024-12-10T13:36:00Z"/>
                <w:noProof/>
                <w14:ligatures w14:val="standardContextual"/>
              </w:rPr>
              <w:pPrChange w:id="2634" w:author="Muhammad Subarkah" w:date="2024-12-10T21:59:00Z" w16du:dateUtc="2024-12-10T14:59:00Z">
                <w:pPr>
                  <w:pStyle w:val="NoBeforeAfter"/>
                </w:pPr>
              </w:pPrChange>
            </w:pPr>
            <w:ins w:id="2635" w:author="Muhammad Subarkah" w:date="2024-12-10T22:06:00Z" w16du:dateUtc="2024-12-10T15:06:00Z">
              <w:r>
                <w:rPr>
                  <w:noProof/>
                  <w14:ligatures w14:val="standardContextual"/>
                </w:rPr>
                <w:t>27x</w:t>
              </w:r>
            </w:ins>
            <w:ins w:id="2636" w:author="Muhammad Subarkah" w:date="2024-12-10T22:07:00Z" w16du:dateUtc="2024-12-10T15:07:00Z">
              <w:r>
                <w:rPr>
                  <w:noProof/>
                  <w14:ligatures w14:val="standardContextual"/>
                </w:rPr>
                <w:t>52,5x1</w:t>
              </w:r>
            </w:ins>
            <w:ins w:id="2637" w:author="Muhammad Subarkah" w:date="2024-12-10T22:08:00Z" w16du:dateUtc="2024-12-10T15:08:00Z">
              <w:r>
                <w:rPr>
                  <w:noProof/>
                  <w14:ligatures w14:val="standardContextual"/>
                </w:rPr>
                <w:t>5(mm)</w:t>
              </w:r>
            </w:ins>
          </w:p>
        </w:tc>
      </w:tr>
      <w:tr w:rsidR="00A641F9" w14:paraId="07641003" w14:textId="77777777" w:rsidTr="00701ED3">
        <w:trPr>
          <w:jc w:val="center"/>
          <w:ins w:id="2638" w:author="Muhammad Subarkah" w:date="2024-12-10T21:58:00Z"/>
          <w:trPrChange w:id="2639" w:author="Muhammad Subarkah" w:date="2024-12-10T23:42:00Z" w16du:dateUtc="2024-12-10T16:42:00Z">
            <w:trPr>
              <w:gridBefore w:val="2"/>
              <w:gridAfter w:val="0"/>
            </w:trPr>
          </w:trPrChange>
        </w:trPr>
        <w:tc>
          <w:tcPr>
            <w:tcW w:w="570" w:type="dxa"/>
            <w:vAlign w:val="center"/>
            <w:tcPrChange w:id="2640" w:author="Muhammad Subarkah" w:date="2024-12-10T23:42:00Z" w16du:dateUtc="2024-12-10T16:42:00Z">
              <w:tcPr>
                <w:tcW w:w="562" w:type="dxa"/>
              </w:tcPr>
            </w:tcPrChange>
          </w:tcPr>
          <w:p w14:paraId="6B28441B" w14:textId="36A0344A" w:rsidR="00A641F9" w:rsidRDefault="00A641F9">
            <w:pPr>
              <w:pStyle w:val="NoBeforeAfter"/>
              <w:spacing w:line="240" w:lineRule="auto"/>
              <w:jc w:val="center"/>
              <w:rPr>
                <w:ins w:id="2641" w:author="Muhammad Subarkah" w:date="2024-12-10T21:58:00Z" w16du:dateUtc="2024-12-10T14:58:00Z"/>
                <w:noProof/>
                <w14:ligatures w14:val="standardContextual"/>
              </w:rPr>
              <w:pPrChange w:id="2642" w:author="Muhammad Subarkah" w:date="2024-12-10T21:59:00Z" w16du:dateUtc="2024-12-10T14:59:00Z">
                <w:pPr>
                  <w:pStyle w:val="NoBeforeAfter"/>
                  <w:spacing w:line="240" w:lineRule="auto"/>
                </w:pPr>
              </w:pPrChange>
            </w:pPr>
            <w:ins w:id="2643" w:author="Muhammad Subarkah" w:date="2024-12-10T21:59:00Z" w16du:dateUtc="2024-12-10T14:59:00Z">
              <w:r>
                <w:rPr>
                  <w:noProof/>
                  <w14:ligatures w14:val="standardContextual"/>
                </w:rPr>
                <w:t>2.</w:t>
              </w:r>
            </w:ins>
          </w:p>
        </w:tc>
        <w:tc>
          <w:tcPr>
            <w:tcW w:w="2493" w:type="dxa"/>
            <w:vAlign w:val="center"/>
            <w:tcPrChange w:id="2644" w:author="Muhammad Subarkah" w:date="2024-12-10T23:42:00Z" w16du:dateUtc="2024-12-10T16:42:00Z">
              <w:tcPr>
                <w:tcW w:w="2493" w:type="dxa"/>
                <w:gridSpan w:val="3"/>
              </w:tcPr>
            </w:tcPrChange>
          </w:tcPr>
          <w:p w14:paraId="02C9BBF8" w14:textId="19D492AE" w:rsidR="00A641F9" w:rsidRDefault="00296A3F">
            <w:pPr>
              <w:pStyle w:val="NoBeforeAfter"/>
              <w:spacing w:line="240" w:lineRule="auto"/>
              <w:jc w:val="center"/>
              <w:rPr>
                <w:ins w:id="2645" w:author="Muhammad Subarkah" w:date="2024-12-10T21:58:00Z" w16du:dateUtc="2024-12-10T14:58:00Z"/>
                <w:noProof/>
                <w14:ligatures w14:val="standardContextual"/>
              </w:rPr>
              <w:pPrChange w:id="2646" w:author="Muhammad Subarkah" w:date="2024-12-10T21:59:00Z" w16du:dateUtc="2024-12-10T14:59:00Z">
                <w:pPr>
                  <w:pStyle w:val="NoBeforeAfter"/>
                  <w:spacing w:line="240" w:lineRule="auto"/>
                </w:pPr>
              </w:pPrChange>
            </w:pPr>
            <w:ins w:id="2647" w:author="Muhammad Subarkah" w:date="2024-12-10T22:18:00Z" w16du:dateUtc="2024-12-10T15:18:00Z">
              <w:r>
                <w:rPr>
                  <w:noProof/>
                  <w14:ligatures w14:val="standardContextual"/>
                </w:rPr>
                <w:t>Pen</w:t>
              </w:r>
              <w:r w:rsidRPr="00296A3F">
                <w:rPr>
                  <w:noProof/>
                  <w14:ligatures w14:val="standardContextual"/>
                </w:rPr>
                <w:t>u</w:t>
              </w:r>
              <w:r>
                <w:rPr>
                  <w:noProof/>
                  <w14:ligatures w14:val="standardContextual"/>
                </w:rPr>
                <w:t>t</w:t>
              </w:r>
              <w:r w:rsidRPr="00296A3F">
                <w:rPr>
                  <w:noProof/>
                  <w14:ligatures w14:val="standardContextual"/>
                </w:rPr>
                <w:t>u</w:t>
              </w:r>
              <w:r>
                <w:rPr>
                  <w:noProof/>
                  <w14:ligatures w14:val="standardContextual"/>
                </w:rPr>
                <w:t>p</w:t>
              </w:r>
            </w:ins>
            <w:ins w:id="2648" w:author="Muhammad Subarkah" w:date="2024-12-10T22:00:00Z" w16du:dateUtc="2024-12-10T15:00:00Z">
              <w:r w:rsidR="00A641F9">
                <w:rPr>
                  <w:noProof/>
                  <w14:ligatures w14:val="standardContextual"/>
                </w:rPr>
                <w:t xml:space="preserve"> </w:t>
              </w:r>
            </w:ins>
            <w:ins w:id="2649" w:author="Muhammad Subarkah" w:date="2024-12-10T22:18:00Z" w16du:dateUtc="2024-12-10T15:18:00Z">
              <w:r w:rsidR="00AA77E9" w:rsidRPr="00AA77E9">
                <w:rPr>
                  <w:noProof/>
                  <w14:ligatures w14:val="standardContextual"/>
                </w:rPr>
                <w:t>U</w:t>
              </w:r>
              <w:r w:rsidR="00AA77E9">
                <w:rPr>
                  <w:noProof/>
                  <w14:ligatures w14:val="standardContextual"/>
                </w:rPr>
                <w:t>tama</w:t>
              </w:r>
            </w:ins>
          </w:p>
        </w:tc>
        <w:tc>
          <w:tcPr>
            <w:tcW w:w="2494" w:type="dxa"/>
            <w:vAlign w:val="center"/>
            <w:tcPrChange w:id="2650" w:author="Muhammad Subarkah" w:date="2024-12-10T23:42:00Z" w16du:dateUtc="2024-12-10T16:42:00Z">
              <w:tcPr>
                <w:tcW w:w="2494" w:type="dxa"/>
                <w:gridSpan w:val="3"/>
              </w:tcPr>
            </w:tcPrChange>
          </w:tcPr>
          <w:p w14:paraId="103CCBD3" w14:textId="2FB0C588" w:rsidR="00A641F9" w:rsidRDefault="007B6277">
            <w:pPr>
              <w:pStyle w:val="NoBeforeAfter"/>
              <w:spacing w:line="240" w:lineRule="auto"/>
              <w:jc w:val="center"/>
              <w:rPr>
                <w:ins w:id="2651" w:author="Muhammad Subarkah" w:date="2024-12-10T21:58:00Z" w16du:dateUtc="2024-12-10T14:58:00Z"/>
                <w:noProof/>
                <w14:ligatures w14:val="standardContextual"/>
              </w:rPr>
              <w:pPrChange w:id="2652" w:author="Muhammad Subarkah" w:date="2024-12-10T21:59:00Z" w16du:dateUtc="2024-12-10T14:59:00Z">
                <w:pPr>
                  <w:pStyle w:val="NoBeforeAfter"/>
                  <w:spacing w:line="240" w:lineRule="auto"/>
                </w:pPr>
              </w:pPrChange>
            </w:pPr>
            <w:ins w:id="2653" w:author="Muhammad Subarkah" w:date="2024-12-10T22:09:00Z" w16du:dateUtc="2024-12-10T15:09:00Z">
              <w:r>
                <w:rPr>
                  <w:noProof/>
                  <w14:ligatures w14:val="standardContextual"/>
                </w:rPr>
                <w:t>76,5x</w:t>
              </w:r>
            </w:ins>
            <w:ins w:id="2654" w:author="Muhammad Subarkah" w:date="2024-12-10T22:08:00Z" w16du:dateUtc="2024-12-10T15:08:00Z">
              <w:r>
                <w:rPr>
                  <w:noProof/>
                  <w14:ligatures w14:val="standardContextual"/>
                </w:rPr>
                <w:t>132</w:t>
              </w:r>
            </w:ins>
            <w:ins w:id="2655" w:author="Muhammad Subarkah" w:date="2024-12-10T22:09:00Z" w16du:dateUtc="2024-12-10T15:09:00Z">
              <w:r>
                <w:rPr>
                  <w:noProof/>
                  <w14:ligatures w14:val="standardContextual"/>
                </w:rPr>
                <w:t>x5(mm)</w:t>
              </w:r>
            </w:ins>
          </w:p>
        </w:tc>
      </w:tr>
      <w:tr w:rsidR="007B6277" w14:paraId="2A4E4E32" w14:textId="77777777" w:rsidTr="00701ED3">
        <w:trPr>
          <w:jc w:val="center"/>
          <w:ins w:id="2656" w:author="Muhammad Subarkah" w:date="2024-12-10T22:06:00Z"/>
          <w:trPrChange w:id="2657" w:author="Muhammad Subarkah" w:date="2024-12-10T23:42:00Z" w16du:dateUtc="2024-12-10T16:42:00Z">
            <w:trPr>
              <w:gridBefore w:val="2"/>
              <w:gridAfter w:val="0"/>
            </w:trPr>
          </w:trPrChange>
        </w:trPr>
        <w:tc>
          <w:tcPr>
            <w:tcW w:w="570" w:type="dxa"/>
            <w:vAlign w:val="center"/>
            <w:tcPrChange w:id="2658" w:author="Muhammad Subarkah" w:date="2024-12-10T23:42:00Z" w16du:dateUtc="2024-12-10T16:42:00Z">
              <w:tcPr>
                <w:tcW w:w="562" w:type="dxa"/>
                <w:vAlign w:val="center"/>
              </w:tcPr>
            </w:tcPrChange>
          </w:tcPr>
          <w:p w14:paraId="1CED3744" w14:textId="7ADA3502" w:rsidR="007B6277" w:rsidRDefault="007B6277" w:rsidP="00A641F9">
            <w:pPr>
              <w:pStyle w:val="NoBeforeAfter"/>
              <w:spacing w:line="240" w:lineRule="auto"/>
              <w:jc w:val="center"/>
              <w:rPr>
                <w:ins w:id="2659" w:author="Muhammad Subarkah" w:date="2024-12-10T22:06:00Z" w16du:dateUtc="2024-12-10T15:06:00Z"/>
                <w:noProof/>
                <w14:ligatures w14:val="standardContextual"/>
              </w:rPr>
            </w:pPr>
            <w:ins w:id="2660" w:author="Muhammad Subarkah" w:date="2024-12-10T22:06:00Z" w16du:dateUtc="2024-12-10T15:06:00Z">
              <w:r>
                <w:rPr>
                  <w:noProof/>
                  <w14:ligatures w14:val="standardContextual"/>
                </w:rPr>
                <w:t>3.</w:t>
              </w:r>
            </w:ins>
          </w:p>
        </w:tc>
        <w:tc>
          <w:tcPr>
            <w:tcW w:w="2493" w:type="dxa"/>
            <w:vAlign w:val="center"/>
            <w:tcPrChange w:id="2661" w:author="Muhammad Subarkah" w:date="2024-12-10T23:42:00Z" w16du:dateUtc="2024-12-10T16:42:00Z">
              <w:tcPr>
                <w:tcW w:w="2493" w:type="dxa"/>
                <w:gridSpan w:val="3"/>
                <w:vAlign w:val="center"/>
              </w:tcPr>
            </w:tcPrChange>
          </w:tcPr>
          <w:p w14:paraId="536DFA74" w14:textId="377D6875" w:rsidR="007B6277" w:rsidRDefault="007B6277" w:rsidP="00A641F9">
            <w:pPr>
              <w:pStyle w:val="NoBeforeAfter"/>
              <w:spacing w:line="240" w:lineRule="auto"/>
              <w:jc w:val="center"/>
              <w:rPr>
                <w:ins w:id="2662" w:author="Muhammad Subarkah" w:date="2024-12-10T22:06:00Z" w16du:dateUtc="2024-12-10T15:06:00Z"/>
                <w:noProof/>
                <w14:ligatures w14:val="standardContextual"/>
              </w:rPr>
            </w:pPr>
            <w:ins w:id="2663" w:author="Muhammad Subarkah" w:date="2024-12-10T22:06:00Z" w16du:dateUtc="2024-12-10T15:06:00Z">
              <w:r w:rsidRPr="00296A3F">
                <w:rPr>
                  <w:i/>
                  <w:iCs/>
                  <w:noProof/>
                  <w14:ligatures w14:val="standardContextual"/>
                  <w:rPrChange w:id="2664" w:author="Muhammad Subarkah" w:date="2024-12-10T22:19:00Z" w16du:dateUtc="2024-12-10T15:19:00Z">
                    <w:rPr>
                      <w:noProof/>
                      <w14:ligatures w14:val="standardContextual"/>
                    </w:rPr>
                  </w:rPrChange>
                </w:rPr>
                <w:t>Base</w:t>
              </w:r>
              <w:r>
                <w:rPr>
                  <w:noProof/>
                  <w14:ligatures w14:val="standardContextual"/>
                </w:rPr>
                <w:t xml:space="preserve"> </w:t>
              </w:r>
            </w:ins>
            <w:ins w:id="2665" w:author="Muhammad Subarkah" w:date="2024-12-10T22:18:00Z" w16du:dateUtc="2024-12-10T15:18:00Z">
              <w:r w:rsidR="00AA77E9">
                <w:rPr>
                  <w:noProof/>
                  <w14:ligatures w14:val="standardContextual"/>
                </w:rPr>
                <w:t>Robot</w:t>
              </w:r>
            </w:ins>
          </w:p>
        </w:tc>
        <w:tc>
          <w:tcPr>
            <w:tcW w:w="2494" w:type="dxa"/>
            <w:vAlign w:val="center"/>
            <w:tcPrChange w:id="2666" w:author="Muhammad Subarkah" w:date="2024-12-10T23:42:00Z" w16du:dateUtc="2024-12-10T16:42:00Z">
              <w:tcPr>
                <w:tcW w:w="2494" w:type="dxa"/>
                <w:gridSpan w:val="3"/>
                <w:vAlign w:val="center"/>
              </w:tcPr>
            </w:tcPrChange>
          </w:tcPr>
          <w:p w14:paraId="3D2E0A4F" w14:textId="33E0D8EE" w:rsidR="007B6277" w:rsidRDefault="007B6277" w:rsidP="00A641F9">
            <w:pPr>
              <w:pStyle w:val="NoBeforeAfter"/>
              <w:spacing w:line="240" w:lineRule="auto"/>
              <w:jc w:val="center"/>
              <w:rPr>
                <w:ins w:id="2667" w:author="Muhammad Subarkah" w:date="2024-12-10T22:06:00Z" w16du:dateUtc="2024-12-10T15:06:00Z"/>
                <w:noProof/>
                <w14:ligatures w14:val="standardContextual"/>
              </w:rPr>
            </w:pPr>
            <w:ins w:id="2668" w:author="Muhammad Subarkah" w:date="2024-12-10T22:09:00Z" w16du:dateUtc="2024-12-10T15:09:00Z">
              <w:r>
                <w:rPr>
                  <w:noProof/>
                  <w14:ligatures w14:val="standardContextual"/>
                </w:rPr>
                <w:t>182x132x</w:t>
              </w:r>
            </w:ins>
            <w:ins w:id="2669" w:author="Muhammad Subarkah" w:date="2024-12-10T22:10:00Z" w16du:dateUtc="2024-12-10T15:10:00Z">
              <w:r>
                <w:rPr>
                  <w:noProof/>
                  <w14:ligatures w14:val="standardContextual"/>
                </w:rPr>
                <w:t>5(mm)</w:t>
              </w:r>
            </w:ins>
          </w:p>
        </w:tc>
      </w:tr>
      <w:tr w:rsidR="00AD42B0" w14:paraId="2F2C1F80" w14:textId="77777777" w:rsidTr="00701ED3">
        <w:trPr>
          <w:jc w:val="center"/>
          <w:ins w:id="2670" w:author="Muhammad Subarkah" w:date="2024-12-10T22:16:00Z"/>
          <w:trPrChange w:id="2671" w:author="Muhammad Subarkah" w:date="2024-12-10T23:42:00Z" w16du:dateUtc="2024-12-10T16:42:00Z">
            <w:trPr>
              <w:gridBefore w:val="2"/>
              <w:gridAfter w:val="0"/>
            </w:trPr>
          </w:trPrChange>
        </w:trPr>
        <w:tc>
          <w:tcPr>
            <w:tcW w:w="570" w:type="dxa"/>
            <w:vAlign w:val="center"/>
            <w:tcPrChange w:id="2672" w:author="Muhammad Subarkah" w:date="2024-12-10T23:42:00Z" w16du:dateUtc="2024-12-10T16:42:00Z">
              <w:tcPr>
                <w:tcW w:w="562" w:type="dxa"/>
                <w:vAlign w:val="center"/>
              </w:tcPr>
            </w:tcPrChange>
          </w:tcPr>
          <w:p w14:paraId="5AA3CDAF" w14:textId="7D5339D5" w:rsidR="00AD42B0" w:rsidRDefault="00AD42B0" w:rsidP="00A641F9">
            <w:pPr>
              <w:pStyle w:val="NoBeforeAfter"/>
              <w:spacing w:line="240" w:lineRule="auto"/>
              <w:jc w:val="center"/>
              <w:rPr>
                <w:ins w:id="2673" w:author="Muhammad Subarkah" w:date="2024-12-10T22:16:00Z" w16du:dateUtc="2024-12-10T15:16:00Z"/>
                <w:noProof/>
                <w14:ligatures w14:val="standardContextual"/>
              </w:rPr>
            </w:pPr>
            <w:ins w:id="2674" w:author="Muhammad Subarkah" w:date="2024-12-10T22:16:00Z" w16du:dateUtc="2024-12-10T15:16:00Z">
              <w:r>
                <w:rPr>
                  <w:noProof/>
                  <w14:ligatures w14:val="standardContextual"/>
                </w:rPr>
                <w:t>4.</w:t>
              </w:r>
            </w:ins>
          </w:p>
        </w:tc>
        <w:tc>
          <w:tcPr>
            <w:tcW w:w="2493" w:type="dxa"/>
            <w:vAlign w:val="center"/>
            <w:tcPrChange w:id="2675" w:author="Muhammad Subarkah" w:date="2024-12-10T23:42:00Z" w16du:dateUtc="2024-12-10T16:42:00Z">
              <w:tcPr>
                <w:tcW w:w="2493" w:type="dxa"/>
                <w:gridSpan w:val="3"/>
                <w:vAlign w:val="center"/>
              </w:tcPr>
            </w:tcPrChange>
          </w:tcPr>
          <w:p w14:paraId="59169D45" w14:textId="0A79A71E" w:rsidR="00AD42B0" w:rsidRDefault="00AA77E9" w:rsidP="00A641F9">
            <w:pPr>
              <w:pStyle w:val="NoBeforeAfter"/>
              <w:spacing w:line="240" w:lineRule="auto"/>
              <w:jc w:val="center"/>
              <w:rPr>
                <w:ins w:id="2676" w:author="Muhammad Subarkah" w:date="2024-12-10T22:16:00Z" w16du:dateUtc="2024-12-10T15:16:00Z"/>
                <w:noProof/>
                <w14:ligatures w14:val="standardContextual"/>
              </w:rPr>
            </w:pPr>
            <w:ins w:id="2677" w:author="Muhammad Subarkah" w:date="2024-12-10T22:18:00Z" w16du:dateUtc="2024-12-10T15:18:00Z">
              <w:r>
                <w:rPr>
                  <w:noProof/>
                  <w14:ligatures w14:val="standardContextual"/>
                </w:rPr>
                <w:t>Pen</w:t>
              </w:r>
              <w:r w:rsidRPr="00AA77E9">
                <w:rPr>
                  <w:noProof/>
                  <w14:ligatures w14:val="standardContextual"/>
                </w:rPr>
                <w:t>u</w:t>
              </w:r>
              <w:r>
                <w:rPr>
                  <w:noProof/>
                  <w14:ligatures w14:val="standardContextual"/>
                </w:rPr>
                <w:t>t</w:t>
              </w:r>
              <w:r w:rsidRPr="00AA77E9">
                <w:rPr>
                  <w:noProof/>
                  <w14:ligatures w14:val="standardContextual"/>
                </w:rPr>
                <w:t>u</w:t>
              </w:r>
              <w:r>
                <w:rPr>
                  <w:noProof/>
                  <w14:ligatures w14:val="standardContextual"/>
                </w:rPr>
                <w:t>p Depan</w:t>
              </w:r>
            </w:ins>
          </w:p>
        </w:tc>
        <w:tc>
          <w:tcPr>
            <w:tcW w:w="2494" w:type="dxa"/>
            <w:vAlign w:val="center"/>
            <w:tcPrChange w:id="2678" w:author="Muhammad Subarkah" w:date="2024-12-10T23:42:00Z" w16du:dateUtc="2024-12-10T16:42:00Z">
              <w:tcPr>
                <w:tcW w:w="2494" w:type="dxa"/>
                <w:gridSpan w:val="3"/>
                <w:vAlign w:val="center"/>
              </w:tcPr>
            </w:tcPrChange>
          </w:tcPr>
          <w:p w14:paraId="539C5315" w14:textId="54C04C4E" w:rsidR="00AD42B0" w:rsidRDefault="00AD42B0" w:rsidP="00A641F9">
            <w:pPr>
              <w:pStyle w:val="NoBeforeAfter"/>
              <w:spacing w:line="240" w:lineRule="auto"/>
              <w:jc w:val="center"/>
              <w:rPr>
                <w:ins w:id="2679" w:author="Muhammad Subarkah" w:date="2024-12-10T22:16:00Z" w16du:dateUtc="2024-12-10T15:16:00Z"/>
                <w:noProof/>
                <w14:ligatures w14:val="standardContextual"/>
              </w:rPr>
            </w:pPr>
            <w:ins w:id="2680" w:author="Muhammad Subarkah" w:date="2024-12-10T22:16:00Z" w16du:dateUtc="2024-12-10T15:16:00Z">
              <w:r w:rsidRPr="00AD42B0">
                <w:rPr>
                  <w:noProof/>
                  <w14:ligatures w14:val="standardContextual"/>
                </w:rPr>
                <w:t>78</w:t>
              </w:r>
            </w:ins>
            <w:ins w:id="2681" w:author="Muhammad Subarkah" w:date="2024-12-10T22:17:00Z" w16du:dateUtc="2024-12-10T15:17:00Z">
              <w:r>
                <w:rPr>
                  <w:noProof/>
                  <w14:ligatures w14:val="standardContextual"/>
                </w:rPr>
                <w:t>,</w:t>
              </w:r>
            </w:ins>
            <w:ins w:id="2682" w:author="Muhammad Subarkah" w:date="2024-12-10T22:16:00Z" w16du:dateUtc="2024-12-10T15:16:00Z">
              <w:r w:rsidRPr="00AD42B0">
                <w:rPr>
                  <w:noProof/>
                  <w14:ligatures w14:val="standardContextual"/>
                </w:rPr>
                <w:t>46</w:t>
              </w:r>
              <w:r w:rsidRPr="00AD42B0">
                <w:rPr>
                  <w:noProof/>
                  <w14:ligatures w14:val="standardContextual"/>
                </w:rPr>
                <w:t>‬</w:t>
              </w:r>
            </w:ins>
            <w:ins w:id="2683" w:author="Muhammad Subarkah" w:date="2024-12-10T22:17:00Z" w16du:dateUtc="2024-12-10T15:17:00Z">
              <w:r>
                <w:rPr>
                  <w:noProof/>
                  <w14:ligatures w14:val="standardContextual"/>
                </w:rPr>
                <w:t>x132x5(mm)</w:t>
              </w:r>
            </w:ins>
          </w:p>
        </w:tc>
      </w:tr>
      <w:tr w:rsidR="00A641F9" w14:paraId="6E5A33A9" w14:textId="77777777" w:rsidTr="00701ED3">
        <w:trPr>
          <w:jc w:val="center"/>
          <w:ins w:id="2684" w:author="Muhammad Subarkah" w:date="2024-12-10T21:58:00Z"/>
          <w:trPrChange w:id="2685" w:author="Muhammad Subarkah" w:date="2024-12-10T23:42:00Z" w16du:dateUtc="2024-12-10T16:42:00Z">
            <w:trPr>
              <w:gridBefore w:val="2"/>
              <w:gridAfter w:val="0"/>
            </w:trPr>
          </w:trPrChange>
        </w:trPr>
        <w:tc>
          <w:tcPr>
            <w:tcW w:w="570" w:type="dxa"/>
            <w:vAlign w:val="center"/>
            <w:tcPrChange w:id="2686" w:author="Muhammad Subarkah" w:date="2024-12-10T23:42:00Z" w16du:dateUtc="2024-12-10T16:42:00Z">
              <w:tcPr>
                <w:tcW w:w="562" w:type="dxa"/>
              </w:tcPr>
            </w:tcPrChange>
          </w:tcPr>
          <w:p w14:paraId="25B309E3" w14:textId="7E4E960D" w:rsidR="00A641F9" w:rsidRDefault="00AD42B0">
            <w:pPr>
              <w:pStyle w:val="NoBeforeAfter"/>
              <w:spacing w:line="240" w:lineRule="auto"/>
              <w:jc w:val="center"/>
              <w:rPr>
                <w:ins w:id="2687" w:author="Muhammad Subarkah" w:date="2024-12-10T21:58:00Z" w16du:dateUtc="2024-12-10T14:58:00Z"/>
                <w:noProof/>
                <w14:ligatures w14:val="standardContextual"/>
              </w:rPr>
              <w:pPrChange w:id="2688" w:author="Muhammad Subarkah" w:date="2024-12-10T21:59:00Z" w16du:dateUtc="2024-12-10T14:59:00Z">
                <w:pPr>
                  <w:pStyle w:val="NoBeforeAfter"/>
                  <w:spacing w:line="240" w:lineRule="auto"/>
                </w:pPr>
              </w:pPrChange>
            </w:pPr>
            <w:ins w:id="2689" w:author="Muhammad Subarkah" w:date="2024-12-10T22:16:00Z" w16du:dateUtc="2024-12-10T15:16:00Z">
              <w:r>
                <w:rPr>
                  <w:noProof/>
                  <w14:ligatures w14:val="standardContextual"/>
                </w:rPr>
                <w:t>5</w:t>
              </w:r>
            </w:ins>
            <w:ins w:id="2690" w:author="Muhammad Subarkah" w:date="2024-12-10T22:06:00Z" w16du:dateUtc="2024-12-10T15:06:00Z">
              <w:r w:rsidR="007B6277">
                <w:rPr>
                  <w:noProof/>
                  <w14:ligatures w14:val="standardContextual"/>
                </w:rPr>
                <w:t>.</w:t>
              </w:r>
            </w:ins>
          </w:p>
        </w:tc>
        <w:tc>
          <w:tcPr>
            <w:tcW w:w="2493" w:type="dxa"/>
            <w:vAlign w:val="center"/>
            <w:tcPrChange w:id="2691" w:author="Muhammad Subarkah" w:date="2024-12-10T23:42:00Z" w16du:dateUtc="2024-12-10T16:42:00Z">
              <w:tcPr>
                <w:tcW w:w="2493" w:type="dxa"/>
                <w:gridSpan w:val="3"/>
              </w:tcPr>
            </w:tcPrChange>
          </w:tcPr>
          <w:p w14:paraId="608F0209" w14:textId="76EF7523" w:rsidR="00A641F9" w:rsidRDefault="00A641F9">
            <w:pPr>
              <w:pStyle w:val="NoBeforeAfter"/>
              <w:spacing w:line="240" w:lineRule="auto"/>
              <w:jc w:val="center"/>
              <w:rPr>
                <w:ins w:id="2692" w:author="Muhammad Subarkah" w:date="2024-12-10T21:58:00Z" w16du:dateUtc="2024-12-10T14:58:00Z"/>
                <w:noProof/>
                <w14:ligatures w14:val="standardContextual"/>
              </w:rPr>
              <w:pPrChange w:id="2693" w:author="Muhammad Subarkah" w:date="2024-12-10T21:59:00Z" w16du:dateUtc="2024-12-10T14:59:00Z">
                <w:pPr>
                  <w:pStyle w:val="NoBeforeAfter"/>
                  <w:spacing w:line="240" w:lineRule="auto"/>
                </w:pPr>
              </w:pPrChange>
            </w:pPr>
            <w:ins w:id="2694" w:author="Muhammad Subarkah" w:date="2024-12-10T21:59:00Z" w16du:dateUtc="2024-12-10T14:59:00Z">
              <w:r>
                <w:rPr>
                  <w:noProof/>
                  <w14:ligatures w14:val="standardContextual"/>
                </w:rPr>
                <w:t>Roda</w:t>
              </w:r>
            </w:ins>
          </w:p>
        </w:tc>
        <w:tc>
          <w:tcPr>
            <w:tcW w:w="2494" w:type="dxa"/>
            <w:vAlign w:val="center"/>
            <w:tcPrChange w:id="2695" w:author="Muhammad Subarkah" w:date="2024-12-10T23:42:00Z" w16du:dateUtc="2024-12-10T16:42:00Z">
              <w:tcPr>
                <w:tcW w:w="2494" w:type="dxa"/>
                <w:gridSpan w:val="3"/>
              </w:tcPr>
            </w:tcPrChange>
          </w:tcPr>
          <w:p w14:paraId="694DF26D" w14:textId="42987402" w:rsidR="00A641F9" w:rsidRDefault="007B6277">
            <w:pPr>
              <w:pStyle w:val="NoBeforeAfter"/>
              <w:spacing w:line="240" w:lineRule="auto"/>
              <w:jc w:val="center"/>
              <w:rPr>
                <w:ins w:id="2696" w:author="Muhammad Subarkah" w:date="2024-12-10T21:58:00Z" w16du:dateUtc="2024-12-10T14:58:00Z"/>
                <w:noProof/>
                <w14:ligatures w14:val="standardContextual"/>
              </w:rPr>
              <w:pPrChange w:id="2697" w:author="Muhammad Subarkah" w:date="2024-12-10T21:59:00Z" w16du:dateUtc="2024-12-10T14:59:00Z">
                <w:pPr>
                  <w:pStyle w:val="NoBeforeAfter"/>
                  <w:spacing w:line="240" w:lineRule="auto"/>
                </w:pPr>
              </w:pPrChange>
            </w:pPr>
            <w:ins w:id="2698" w:author="Muhammad Subarkah" w:date="2024-12-10T22:12:00Z">
              <w:r w:rsidRPr="007B6277">
                <w:rPr>
                  <w:rFonts w:ascii="Cambria Math" w:hAnsi="Cambria Math" w:cs="Cambria Math"/>
                  <w:noProof/>
                  <w14:ligatures w14:val="standardContextual"/>
                </w:rPr>
                <w:t>⌀</w:t>
              </w:r>
            </w:ins>
            <w:ins w:id="2699" w:author="Muhammad Subarkah" w:date="2024-12-10T22:13:00Z" w16du:dateUtc="2024-12-10T15:13:00Z">
              <w:r>
                <w:rPr>
                  <w:rFonts w:ascii="Cambria Math" w:hAnsi="Cambria Math" w:cs="Cambria Math"/>
                  <w:noProof/>
                  <w14:ligatures w14:val="standardContextual"/>
                </w:rPr>
                <w:t xml:space="preserve"> </w:t>
              </w:r>
              <w:r>
                <w:rPr>
                  <w:noProof/>
                  <w14:ligatures w14:val="standardContextual"/>
                </w:rPr>
                <w:t>61</w:t>
              </w:r>
            </w:ins>
            <w:ins w:id="2700" w:author="Muhammad Subarkah" w:date="2024-12-10T22:17:00Z" w16du:dateUtc="2024-12-10T15:17:00Z">
              <w:r w:rsidR="00AD42B0">
                <w:rPr>
                  <w:noProof/>
                  <w14:ligatures w14:val="standardContextual"/>
                </w:rPr>
                <w:t>,</w:t>
              </w:r>
            </w:ins>
            <w:ins w:id="2701" w:author="Muhammad Subarkah" w:date="2024-12-10T22:13:00Z" w16du:dateUtc="2024-12-10T15:13:00Z">
              <w:r>
                <w:rPr>
                  <w:noProof/>
                  <w14:ligatures w14:val="standardContextual"/>
                </w:rPr>
                <w:t>15(mm)</w:t>
              </w:r>
            </w:ins>
          </w:p>
        </w:tc>
      </w:tr>
    </w:tbl>
    <w:p w14:paraId="29EBAD61" w14:textId="77777777" w:rsidR="00972A61" w:rsidRPr="001B4700" w:rsidRDefault="00972A61">
      <w:pPr>
        <w:pStyle w:val="NoBeforeAfter"/>
        <w:spacing w:line="276" w:lineRule="auto"/>
        <w:rPr>
          <w:noProof/>
          <w14:ligatures w14:val="standardContextual"/>
        </w:rPr>
        <w:pPrChange w:id="2702" w:author="Muhammad Subarkah" w:date="2024-12-10T22:01:00Z" w16du:dateUtc="2024-12-10T15:01:00Z">
          <w:pPr>
            <w:pStyle w:val="NoBeforeAfter"/>
            <w:ind w:left="426"/>
            <w:jc w:val="center"/>
          </w:pPr>
        </w:pPrChange>
      </w:pPr>
    </w:p>
    <w:p w14:paraId="05141D01" w14:textId="48215E91" w:rsidR="00FA70D2" w:rsidRPr="001B4700" w:rsidRDefault="001B2022">
      <w:pPr>
        <w:pStyle w:val="ListParagraph"/>
        <w:numPr>
          <w:ilvl w:val="2"/>
          <w:numId w:val="6"/>
        </w:numPr>
        <w:spacing w:after="0"/>
        <w:ind w:left="1134" w:hanging="566"/>
        <w:pPrChange w:id="2703" w:author="Muhammad Subarkah" w:date="2024-12-10T23:43:00Z" w16du:dateUtc="2024-12-10T16:43:00Z">
          <w:pPr>
            <w:pStyle w:val="ListParagraph"/>
            <w:numPr>
              <w:ilvl w:val="2"/>
              <w:numId w:val="6"/>
            </w:numPr>
            <w:ind w:left="851" w:hanging="421"/>
          </w:pPr>
        </w:pPrChange>
      </w:pPr>
      <w:r w:rsidRPr="001B4700">
        <w:t>Elektronik</w:t>
      </w:r>
    </w:p>
    <w:p w14:paraId="6627EF05" w14:textId="5536C6E8" w:rsidR="00804807" w:rsidRPr="001B4700" w:rsidDel="00B34698" w:rsidRDefault="00570CBC">
      <w:pPr>
        <w:pStyle w:val="H2Paragh"/>
        <w:rPr>
          <w:del w:id="2704" w:author="Muhammad Subarkah" w:date="2024-12-10T23:42:00Z" w16du:dateUtc="2024-12-10T16:42:00Z"/>
        </w:rPr>
        <w:pPrChange w:id="2705" w:author="Muhammad Subarkah" w:date="2024-12-10T23:42:00Z" w16du:dateUtc="2024-12-10T16:42:00Z">
          <w:pPr>
            <w:pStyle w:val="ListParagraph"/>
            <w:spacing w:before="240" w:after="0"/>
            <w:ind w:left="426" w:firstLine="425"/>
          </w:pPr>
        </w:pPrChange>
      </w:pPr>
      <w:r w:rsidRPr="001B4700">
        <w:t>Rangkaian elektronik di</w:t>
      </w:r>
      <w:del w:id="2706" w:author="Khair Udin" w:date="2024-11-28T10:08:00Z" w16du:dateUtc="2024-11-28T03:08:00Z">
        <w:r w:rsidRPr="001B4700" w:rsidDel="00033B3C">
          <w:delText xml:space="preserve"> </w:delText>
        </w:r>
      </w:del>
      <w:r w:rsidRPr="001B4700">
        <w:t>bangun di</w:t>
      </w:r>
      <w:r w:rsidR="00EA1CDD">
        <w:t xml:space="preserve"> </w:t>
      </w:r>
      <w:r w:rsidRPr="001B4700">
        <w:t xml:space="preserve">atas </w:t>
      </w:r>
      <w:proofErr w:type="spellStart"/>
      <w:r w:rsidR="00ED04C6" w:rsidRPr="001B4700">
        <w:t>pcb</w:t>
      </w:r>
      <w:proofErr w:type="spellEnd"/>
      <w:r w:rsidR="00ED04C6" w:rsidRPr="001B4700">
        <w:t xml:space="preserve"> </w:t>
      </w:r>
      <w:r w:rsidR="00891407" w:rsidRPr="001B4700">
        <w:t>dengan penghubungan komponen menggunakan kabe</w:t>
      </w:r>
      <w:r w:rsidR="00B55442" w:rsidRPr="001B4700">
        <w:t xml:space="preserve">l pita dan kabel </w:t>
      </w:r>
      <w:proofErr w:type="spellStart"/>
      <w:r w:rsidR="00B55442" w:rsidRPr="00EA1CDD">
        <w:rPr>
          <w:i/>
          <w:iCs/>
        </w:rPr>
        <w:t>jum</w:t>
      </w:r>
      <w:r w:rsidR="00EA1CDD" w:rsidRPr="00EA1CDD">
        <w:rPr>
          <w:i/>
          <w:iCs/>
        </w:rPr>
        <w:t>p</w:t>
      </w:r>
      <w:r w:rsidR="00B55442" w:rsidRPr="00EA1CDD">
        <w:rPr>
          <w:i/>
          <w:iCs/>
        </w:rPr>
        <w:t>er</w:t>
      </w:r>
      <w:proofErr w:type="spellEnd"/>
      <w:r w:rsidR="00B55442" w:rsidRPr="001B4700">
        <w:t xml:space="preserve"> ke </w:t>
      </w:r>
      <w:proofErr w:type="spellStart"/>
      <w:r w:rsidR="00B55442" w:rsidRPr="001B4700">
        <w:t>pin</w:t>
      </w:r>
      <w:proofErr w:type="spellEnd"/>
      <w:r w:rsidR="00B55442" w:rsidRPr="001B4700">
        <w:t xml:space="preserve"> yang sudah di </w:t>
      </w:r>
      <w:r w:rsidR="00EA1CDD" w:rsidRPr="001B4700">
        <w:t>tentukan</w:t>
      </w:r>
      <w:r w:rsidR="00891407" w:rsidRPr="001B4700">
        <w:rPr>
          <w:i/>
          <w:iCs/>
        </w:rPr>
        <w:t>.</w:t>
      </w:r>
      <w:r w:rsidR="0004771A" w:rsidRPr="001B4700">
        <w:rPr>
          <w:i/>
          <w:iCs/>
        </w:rPr>
        <w:t xml:space="preserve"> </w:t>
      </w:r>
      <w:r w:rsidR="0004771A" w:rsidRPr="001B4700">
        <w:t xml:space="preserve">Proses desain </w:t>
      </w:r>
      <w:proofErr w:type="spellStart"/>
      <w:r w:rsidR="0004771A" w:rsidRPr="001B4700">
        <w:t>pcb</w:t>
      </w:r>
      <w:proofErr w:type="spellEnd"/>
      <w:r w:rsidR="0004771A" w:rsidRPr="001B4700">
        <w:t xml:space="preserve"> dilakukan pada </w:t>
      </w:r>
      <w:proofErr w:type="spellStart"/>
      <w:r w:rsidR="0004771A" w:rsidRPr="001B4700">
        <w:rPr>
          <w:i/>
          <w:iCs/>
        </w:rPr>
        <w:t>software</w:t>
      </w:r>
      <w:proofErr w:type="spellEnd"/>
      <w:r w:rsidR="0004771A" w:rsidRPr="001B4700">
        <w:t xml:space="preserve"> </w:t>
      </w:r>
      <w:proofErr w:type="spellStart"/>
      <w:r w:rsidR="0004771A" w:rsidRPr="001B4700">
        <w:t>easyEda</w:t>
      </w:r>
      <w:proofErr w:type="spellEnd"/>
      <w:r w:rsidR="0004771A" w:rsidRPr="001B4700">
        <w:t xml:space="preserve"> yang merupakan aplikasi berbasis web.</w:t>
      </w:r>
      <w:r w:rsidR="00891407" w:rsidRPr="001B4700">
        <w:rPr>
          <w:i/>
          <w:iCs/>
        </w:rPr>
        <w:t xml:space="preserve"> </w:t>
      </w:r>
      <w:r w:rsidR="00682735" w:rsidRPr="001B4700">
        <w:t xml:space="preserve">Berikut </w:t>
      </w:r>
      <w:r w:rsidR="00501966" w:rsidRPr="001B4700">
        <w:t>hasil perancangan elektronik:</w:t>
      </w:r>
    </w:p>
    <w:p w14:paraId="6ACD2627" w14:textId="6BAA2AE4" w:rsidR="00E70028" w:rsidRDefault="00E70028">
      <w:pPr>
        <w:pStyle w:val="H2Paragh"/>
        <w:rPr>
          <w:ins w:id="2707" w:author="Muhammad Subarkah" w:date="2024-12-10T16:55:00Z" w16du:dateUtc="2024-12-10T09:55:00Z"/>
        </w:rPr>
        <w:pPrChange w:id="2708" w:author="Muhammad Subarkah" w:date="2024-12-10T23:42:00Z" w16du:dateUtc="2024-12-10T16:42:00Z">
          <w:pPr>
            <w:spacing w:line="259" w:lineRule="auto"/>
            <w:jc w:val="left"/>
          </w:pPr>
        </w:pPrChange>
      </w:pPr>
      <w:bookmarkStart w:id="2709" w:name="_Toc177465739"/>
      <w:bookmarkStart w:id="2710" w:name="_Toc179812263"/>
      <w:bookmarkStart w:id="2711" w:name="_Toc179883284"/>
      <w:bookmarkStart w:id="2712" w:name="_Toc181577688"/>
    </w:p>
    <w:p w14:paraId="0CB7DFE4" w14:textId="0276E365" w:rsidR="00655D30" w:rsidRDefault="00655D30" w:rsidP="0021290A">
      <w:pPr>
        <w:pStyle w:val="NoBeforeAfter"/>
        <w:ind w:left="567"/>
        <w:rPr>
          <w:ins w:id="2713" w:author="Muhammad Subarkah" w:date="2024-12-10T16:54:00Z" w16du:dateUtc="2024-12-10T09:54:00Z"/>
        </w:rPr>
      </w:pPr>
      <w:bookmarkStart w:id="2714" w:name="_Toc184742797"/>
      <w:bookmarkStart w:id="2715" w:name="_Toc184828412"/>
      <w:r w:rsidRPr="001B4700">
        <w:t xml:space="preserve">Gambar </w:t>
      </w:r>
      <w:r w:rsidR="0075199D">
        <w:fldChar w:fldCharType="begin"/>
      </w:r>
      <w:r w:rsidR="0075199D">
        <w:instrText xml:space="preserve"> SEQ Gambar \* ARABIC </w:instrText>
      </w:r>
      <w:r w:rsidR="0075199D">
        <w:fldChar w:fldCharType="separate"/>
      </w:r>
      <w:r w:rsidR="0021290A">
        <w:rPr>
          <w:noProof/>
        </w:rPr>
        <w:t>10</w:t>
      </w:r>
      <w:r w:rsidR="0075199D">
        <w:rPr>
          <w:noProof/>
        </w:rPr>
        <w:fldChar w:fldCharType="end"/>
      </w:r>
      <w:r w:rsidRPr="001B4700">
        <w:t xml:space="preserve">. </w:t>
      </w:r>
      <w:bookmarkStart w:id="2716" w:name="OLE_LINK25"/>
      <w:del w:id="2717" w:author="Muhammad Subarkah" w:date="2024-12-10T16:53:00Z" w16du:dateUtc="2024-12-10T09:53:00Z">
        <w:r w:rsidRPr="0000318D" w:rsidDel="00A068BC">
          <w:rPr>
            <w:i/>
            <w:iCs/>
            <w:rPrChange w:id="2718" w:author="Muhammad Subarkah" w:date="2024-12-10T16:55:00Z" w16du:dateUtc="2024-12-10T09:55:00Z">
              <w:rPr/>
            </w:rPrChange>
          </w:rPr>
          <w:delText xml:space="preserve">Desain PCB </w:delText>
        </w:r>
        <w:r w:rsidRPr="0000318D" w:rsidDel="00A068BC">
          <w:rPr>
            <w:i/>
            <w:iCs/>
          </w:rPr>
          <w:delText>Shield</w:delText>
        </w:r>
        <w:r w:rsidRPr="0000318D" w:rsidDel="00A068BC">
          <w:rPr>
            <w:i/>
            <w:iCs/>
            <w:rPrChange w:id="2719" w:author="Muhammad Subarkah" w:date="2024-12-10T16:55:00Z" w16du:dateUtc="2024-12-10T09:55:00Z">
              <w:rPr/>
            </w:rPrChange>
          </w:rPr>
          <w:delText xml:space="preserve"> Arduino Uno</w:delText>
        </w:r>
      </w:del>
      <w:bookmarkEnd w:id="2709"/>
      <w:bookmarkEnd w:id="2710"/>
      <w:bookmarkEnd w:id="2711"/>
      <w:bookmarkEnd w:id="2712"/>
      <w:bookmarkEnd w:id="2716"/>
      <w:proofErr w:type="spellStart"/>
      <w:ins w:id="2720" w:author="Muhammad Subarkah" w:date="2024-12-10T16:53:00Z" w16du:dateUtc="2024-12-10T09:53:00Z">
        <w:r w:rsidR="00A068BC" w:rsidRPr="0000318D">
          <w:rPr>
            <w:i/>
            <w:iCs/>
            <w:rPrChange w:id="2721" w:author="Muhammad Subarkah" w:date="2024-12-10T16:55:00Z" w16du:dateUtc="2024-12-10T09:55:00Z">
              <w:rPr/>
            </w:rPrChange>
          </w:rPr>
          <w:t>Wiring</w:t>
        </w:r>
        <w:proofErr w:type="spellEnd"/>
        <w:r w:rsidR="00A068BC">
          <w:t xml:space="preserve"> diagram robot </w:t>
        </w:r>
        <w:proofErr w:type="spellStart"/>
        <w:r w:rsidR="00A068BC" w:rsidRPr="0000318D">
          <w:rPr>
            <w:i/>
            <w:iCs/>
            <w:rPrChange w:id="2722" w:author="Muhammad Subarkah" w:date="2024-12-10T16:55:00Z" w16du:dateUtc="2024-12-10T09:55:00Z">
              <w:rPr/>
            </w:rPrChange>
          </w:rPr>
          <w:t>tr</w:t>
        </w:r>
      </w:ins>
      <w:ins w:id="2723" w:author="Muhammad Subarkah" w:date="2024-12-10T16:54:00Z" w16du:dateUtc="2024-12-10T09:54:00Z">
        <w:r w:rsidR="00A068BC" w:rsidRPr="0000318D">
          <w:rPr>
            <w:i/>
            <w:iCs/>
            <w:rPrChange w:id="2724" w:author="Muhammad Subarkah" w:date="2024-12-10T16:55:00Z" w16du:dateUtc="2024-12-10T09:55:00Z">
              <w:rPr/>
            </w:rPrChange>
          </w:rPr>
          <w:t>ansporter</w:t>
        </w:r>
        <w:bookmarkEnd w:id="2714"/>
        <w:bookmarkEnd w:id="2715"/>
        <w:proofErr w:type="spellEnd"/>
      </w:ins>
    </w:p>
    <w:p w14:paraId="7309B20E" w14:textId="7B4CB7CB" w:rsidR="00C5358E" w:rsidRDefault="00E70028">
      <w:pPr>
        <w:pStyle w:val="NoBeforeAfter"/>
        <w:ind w:left="1134"/>
        <w:rPr>
          <w:ins w:id="2725" w:author="Muhammad Subarkah" w:date="2024-12-10T23:42:00Z" w16du:dateUtc="2024-12-10T16:42:00Z"/>
        </w:rPr>
        <w:pPrChange w:id="2726" w:author="Muhammad Subarkah" w:date="2024-12-10T23:54:00Z" w16du:dateUtc="2024-12-10T16:54:00Z">
          <w:pPr>
            <w:pStyle w:val="NoBeforeAfter"/>
            <w:ind w:left="993"/>
          </w:pPr>
        </w:pPrChange>
      </w:pPr>
      <w:ins w:id="2727" w:author="Muhammad Subarkah" w:date="2024-12-10T16:55:00Z" w16du:dateUtc="2024-12-10T09:55:00Z">
        <w:r>
          <w:rPr>
            <w:noProof/>
          </w:rPr>
          <mc:AlternateContent>
            <mc:Choice Requires="wpg">
              <w:drawing>
                <wp:inline distT="0" distB="0" distL="0" distR="0" wp14:anchorId="4933DD22" wp14:editId="65B73AE4">
                  <wp:extent cx="3888188" cy="3919993"/>
                  <wp:effectExtent l="0" t="0" r="0" b="4445"/>
                  <wp:docPr id="100499998" name="Group 9"/>
                  <wp:cNvGraphicFramePr/>
                  <a:graphic xmlns:a="http://schemas.openxmlformats.org/drawingml/2006/main">
                    <a:graphicData uri="http://schemas.microsoft.com/office/word/2010/wordprocessingGroup">
                      <wpg:wgp>
                        <wpg:cNvGrpSpPr/>
                        <wpg:grpSpPr>
                          <a:xfrm>
                            <a:off x="0" y="0"/>
                            <a:ext cx="3888188" cy="3919993"/>
                            <a:chOff x="0" y="0"/>
                            <a:chExt cx="5953391" cy="5511960"/>
                          </a:xfrm>
                        </wpg:grpSpPr>
                        <pic:pic xmlns:pic="http://schemas.openxmlformats.org/drawingml/2006/picture">
                          <pic:nvPicPr>
                            <pic:cNvPr id="741156765" name="Picture 1"/>
                            <pic:cNvPicPr>
                              <a:picLocks noChangeAspect="1"/>
                            </pic:cNvPicPr>
                          </pic:nvPicPr>
                          <pic:blipFill>
                            <a:blip r:embed="rId46">
                              <a:extLst>
                                <a:ext uri="{28A0092B-C50C-407E-A947-70E740481C1C}">
                                  <a14:useLocalDpi xmlns:a14="http://schemas.microsoft.com/office/drawing/2010/main" val="0"/>
                                </a:ext>
                              </a:extLst>
                            </a:blip>
                            <a:srcRect l="14" r="14"/>
                            <a:stretch/>
                          </pic:blipFill>
                          <pic:spPr>
                            <a:xfrm>
                              <a:off x="0" y="0"/>
                              <a:ext cx="5953391" cy="5511960"/>
                            </a:xfrm>
                            <a:prstGeom prst="rect">
                              <a:avLst/>
                            </a:prstGeom>
                          </pic:spPr>
                        </pic:pic>
                        <pic:pic xmlns:pic="http://schemas.openxmlformats.org/drawingml/2006/picture">
                          <pic:nvPicPr>
                            <pic:cNvPr id="458262272" name="Picture 1" descr="In-Depth: Interface L298N DC Motor Driver Module with Arduino"/>
                            <pic:cNvPicPr>
                              <a:picLocks noChangeAspect="1"/>
                            </pic:cNvPicPr>
                          </pic:nvPicPr>
                          <pic:blipFill rotWithShape="1">
                            <a:blip r:embed="rId47" cstate="print">
                              <a:extLst>
                                <a:ext uri="{28A0092B-C50C-407E-A947-70E740481C1C}">
                                  <a14:useLocalDpi xmlns:a14="http://schemas.microsoft.com/office/drawing/2010/main" val="0"/>
                                </a:ext>
                              </a:extLst>
                            </a:blip>
                            <a:srcRect l="13842" t="2953" r="13981" b="25197"/>
                            <a:stretch/>
                          </pic:blipFill>
                          <pic:spPr bwMode="auto">
                            <a:xfrm>
                              <a:off x="2695492" y="4277801"/>
                              <a:ext cx="855980" cy="8559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27564073" name="Picture 4" descr="LSM6DS3 Breakout Hookup Guide - SparkFun Learn"/>
                            <pic:cNvPicPr>
                              <a:picLocks noChangeAspect="1"/>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0800000">
                              <a:off x="333955" y="2083241"/>
                              <a:ext cx="591185" cy="591185"/>
                            </a:xfrm>
                            <a:prstGeom prst="rect">
                              <a:avLst/>
                            </a:prstGeom>
                            <a:noFill/>
                            <a:ln>
                              <a:noFill/>
                            </a:ln>
                          </pic:spPr>
                        </pic:pic>
                        <pic:pic xmlns:pic="http://schemas.openxmlformats.org/drawingml/2006/picture">
                          <pic:nvPicPr>
                            <pic:cNvPr id="1830665610" name="Picture 8" descr="GY-271 compass module compass magnetic sensor for raspberry pi"/>
                            <pic:cNvPicPr>
                              <a:picLocks noChangeAspect="1"/>
                            </pic:cNvPicPr>
                          </pic:nvPicPr>
                          <pic:blipFill rotWithShape="1">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l="30540" t="27871" r="26235" b="31575"/>
                            <a:stretch/>
                          </pic:blipFill>
                          <pic:spPr bwMode="auto">
                            <a:xfrm>
                              <a:off x="389614" y="2623930"/>
                              <a:ext cx="520700" cy="48895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504FE1D" id="Group 9" o:spid="_x0000_s1026" style="width:306.15pt;height:308.65pt;mso-position-horizontal-relative:char;mso-position-vertical-relative:line" coordsize="59533,551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">
                  <v:shape id="Picture 1" o:spid="_x0000_s1027" type="#_x0000_t75" style="position:absolute;width:59533;height:5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">
                    <v:imagedata r:id="rId50" o:title="" cropleft="9f" cropright="9f"/>
                  </v:shape>
                  <v:shape id="Picture 1" o:spid="_x0000_s1028" type="#_x0000_t75" alt="In-Depth: Interface L298N DC Motor Driver Module with Arduino" style="position:absolute;left:26954;top:42778;width:8560;height:8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">
                    <v:imagedata r:id="rId51" o:title=" Interface L298N DC Motor Driver Module with Arduino" croptop="1935f" cropbottom="16513f" cropleft="9071f" cropright="9163f"/>
                  </v:shape>
                  <v:shape id="Picture 4" o:spid="_x0000_s1029" type="#_x0000_t75" alt="LSM6DS3 Breakout Hookup Guide - SparkFun Learn" style="position:absolute;left:3339;top:20832;width:5912;height:591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">
                    <v:imagedata r:id="rId52" o:title="LSM6DS3 Breakout Hookup Guide - SparkFun Learn" chromakey="white"/>
                  </v:shape>
                  <v:shape id="Picture 8" o:spid="_x0000_s1030" type="#_x0000_t75" alt="GY-271 compass module compass magnetic sensor for raspberry pi" style="position:absolute;left:3896;top:26239;width:5207;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">
                    <v:imagedata r:id="rId53" o:title="GY-271 compass module compass magnetic sensor for raspberry pi" croptop="18266f" cropbottom="20693f" cropleft="20015f" cropright="17193f" chromakey="white"/>
                  </v:shape>
                  <w10:anchorlock/>
                </v:group>
              </w:pict>
            </mc:Fallback>
          </mc:AlternateContent>
        </w:r>
      </w:ins>
    </w:p>
    <w:p w14:paraId="21DF30C4" w14:textId="77777777" w:rsidR="00CC0BCD" w:rsidRPr="006F1112" w:rsidRDefault="00CC0BCD">
      <w:pPr>
        <w:pStyle w:val="NoBeforeAfter"/>
        <w:ind w:left="993"/>
        <w:pPrChange w:id="2728" w:author="Muhammad Subarkah" w:date="2024-12-10T16:55:00Z" w16du:dateUtc="2024-12-10T09:55:00Z">
          <w:pPr>
            <w:pStyle w:val="NoBeforeAfter"/>
            <w:ind w:left="426"/>
          </w:pPr>
        </w:pPrChange>
      </w:pPr>
    </w:p>
    <w:p w14:paraId="7EFAF898" w14:textId="7228ADBF" w:rsidR="00AA2D31" w:rsidRPr="001B4700" w:rsidDel="00190C19" w:rsidRDefault="00C52C92" w:rsidP="005228BF">
      <w:pPr>
        <w:pStyle w:val="ListParagraph"/>
        <w:ind w:left="426"/>
        <w:jc w:val="center"/>
        <w:rPr>
          <w:del w:id="2729" w:author="Muhammad Subarkah" w:date="2024-12-10T16:54:00Z" w16du:dateUtc="2024-12-10T09:54:00Z"/>
        </w:rPr>
      </w:pPr>
      <w:del w:id="2730" w:author="Muhammad Subarkah" w:date="2024-12-10T16:54:00Z" w16du:dateUtc="2024-12-10T09:54:00Z">
        <w:r w:rsidRPr="00162B03" w:rsidDel="00190C19">
          <w:rPr>
            <w:b/>
            <w:bCs/>
            <w:noProof/>
          </w:rPr>
          <w:lastRenderedPageBreak/>
          <mc:AlternateContent>
            <mc:Choice Requires="wps">
              <w:drawing>
                <wp:anchor distT="45720" distB="45720" distL="114300" distR="114300" simplePos="0" relativeHeight="251706368" behindDoc="1" locked="0" layoutInCell="1" allowOverlap="1" wp14:anchorId="2ADE852D" wp14:editId="7D5B9C9E">
                  <wp:simplePos x="0" y="0"/>
                  <wp:positionH relativeFrom="rightMargin">
                    <wp:posOffset>-175908</wp:posOffset>
                  </wp:positionH>
                  <wp:positionV relativeFrom="paragraph">
                    <wp:posOffset>1387792</wp:posOffset>
                  </wp:positionV>
                  <wp:extent cx="548640" cy="294005"/>
                  <wp:effectExtent l="0" t="6033" r="0" b="0"/>
                  <wp:wrapNone/>
                  <wp:docPr id="1024313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48640" cy="294005"/>
                          </a:xfrm>
                          <a:prstGeom prst="rect">
                            <a:avLst/>
                          </a:prstGeom>
                          <a:solidFill>
                            <a:srgbClr val="FFFFFF"/>
                          </a:solidFill>
                          <a:ln w="9525">
                            <a:noFill/>
                            <a:miter lim="800000"/>
                            <a:headEnd/>
                            <a:tailEnd/>
                          </a:ln>
                        </wps:spPr>
                        <wps:txbx>
                          <w:txbxContent>
                            <w:p w14:paraId="0AF89B96" w14:textId="4037F3FC" w:rsidR="00E0498C" w:rsidRPr="00C95640" w:rsidRDefault="00C95640" w:rsidP="00E0498C">
                              <w:pPr>
                                <w:jc w:val="center"/>
                                <w:rPr>
                                  <w:lang w:val="en-US"/>
                                </w:rPr>
                              </w:pPr>
                              <w:r>
                                <w:rPr>
                                  <w:lang w:val="en-US"/>
                                </w:rPr>
                                <w:t>7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E852D" id="Text Box 2" o:spid="_x0000_s1032" type="#_x0000_t202" style="position:absolute;left:0;text-align:left;margin-left:-13.85pt;margin-top:109.25pt;width:43.2pt;height:23.15pt;rotation:90;z-index:-25161011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" stroked="f">
                  <v:textbox>
                    <w:txbxContent>
                      <w:p w14:paraId="0AF89B96" w14:textId="4037F3FC" w:rsidR="00E0498C" w:rsidRPr="00C95640" w:rsidRDefault="00C95640" w:rsidP="00E0498C">
                        <w:pPr>
                          <w:jc w:val="center"/>
                          <w:rPr>
                            <w:lang w:val="en-US"/>
                          </w:rPr>
                        </w:pPr>
                        <w:r>
                          <w:rPr>
                            <w:lang w:val="en-US"/>
                          </w:rPr>
                          <w:t>7 cm</w:t>
                        </w:r>
                      </w:p>
                    </w:txbxContent>
                  </v:textbox>
                  <w10:wrap anchorx="margin"/>
                </v:shape>
              </w:pict>
            </mc:Fallback>
          </mc:AlternateContent>
        </w:r>
        <w:r w:rsidR="00AA58BD" w:rsidRPr="00162B03" w:rsidDel="00190C19">
          <w:rPr>
            <w:b/>
            <w:bCs/>
            <w:noProof/>
          </w:rPr>
          <mc:AlternateContent>
            <mc:Choice Requires="wps">
              <w:drawing>
                <wp:anchor distT="45720" distB="45720" distL="114300" distR="114300" simplePos="0" relativeHeight="251704320" behindDoc="1" locked="0" layoutInCell="1" allowOverlap="1" wp14:anchorId="277250C5" wp14:editId="6AB00278">
                  <wp:simplePos x="0" y="0"/>
                  <wp:positionH relativeFrom="column">
                    <wp:posOffset>1692275</wp:posOffset>
                  </wp:positionH>
                  <wp:positionV relativeFrom="paragraph">
                    <wp:posOffset>3135934</wp:posOffset>
                  </wp:positionV>
                  <wp:extent cx="2360930" cy="294005"/>
                  <wp:effectExtent l="0" t="0" r="3175" b="0"/>
                  <wp:wrapNone/>
                  <wp:docPr id="1463871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4005"/>
                          </a:xfrm>
                          <a:prstGeom prst="rect">
                            <a:avLst/>
                          </a:prstGeom>
                          <a:solidFill>
                            <a:srgbClr val="FFFFFF"/>
                          </a:solidFill>
                          <a:ln w="9525">
                            <a:noFill/>
                            <a:miter lim="800000"/>
                            <a:headEnd/>
                            <a:tailEnd/>
                          </a:ln>
                        </wps:spPr>
                        <wps:txbx>
                          <w:txbxContent>
                            <w:p w14:paraId="2A788270" w14:textId="4632CBA1" w:rsidR="00162B03" w:rsidRPr="00C95640" w:rsidRDefault="00C95640" w:rsidP="00162B03">
                              <w:pPr>
                                <w:jc w:val="center"/>
                                <w:rPr>
                                  <w:lang w:val="en-US"/>
                                </w:rPr>
                              </w:pPr>
                              <w:r>
                                <w:rPr>
                                  <w:lang w:val="en-US"/>
                                </w:rPr>
                                <w:t>10</w:t>
                              </w:r>
                              <w:r w:rsidR="00277470">
                                <w:rPr>
                                  <w:lang w:val="en-US"/>
                                </w:rPr>
                                <w:t xml:space="preserve"> cm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7250C5" id="_x0000_s1033" type="#_x0000_t202" style="position:absolute;left:0;text-align:left;margin-left:133.25pt;margin-top:246.9pt;width:185.9pt;height:23.15pt;z-index:-2516121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" stroked="f">
                  <v:textbox>
                    <w:txbxContent>
                      <w:p w14:paraId="2A788270" w14:textId="4632CBA1" w:rsidR="00162B03" w:rsidRPr="00C95640" w:rsidRDefault="00C95640" w:rsidP="00162B03">
                        <w:pPr>
                          <w:jc w:val="center"/>
                          <w:rPr>
                            <w:lang w:val="en-US"/>
                          </w:rPr>
                        </w:pPr>
                        <w:r>
                          <w:rPr>
                            <w:lang w:val="en-US"/>
                          </w:rPr>
                          <w:t>10</w:t>
                        </w:r>
                        <w:r w:rsidR="00277470">
                          <w:rPr>
                            <w:lang w:val="en-US"/>
                          </w:rPr>
                          <w:t xml:space="preserve"> cm</w:t>
                        </w:r>
                      </w:p>
                    </w:txbxContent>
                  </v:textbox>
                </v:shape>
              </w:pict>
            </mc:Fallback>
          </mc:AlternateContent>
        </w:r>
        <w:r w:rsidR="001A352F" w:rsidDel="00190C19">
          <w:rPr>
            <w:noProof/>
            <w14:ligatures w14:val="standardContextual"/>
          </w:rPr>
          <mc:AlternateContent>
            <mc:Choice Requires="wps">
              <w:drawing>
                <wp:anchor distT="0" distB="0" distL="114300" distR="114300" simplePos="0" relativeHeight="251696128" behindDoc="0" locked="0" layoutInCell="1" allowOverlap="1" wp14:anchorId="7C69736A" wp14:editId="4E4A9CB8">
                  <wp:simplePos x="0" y="0"/>
                  <wp:positionH relativeFrom="column">
                    <wp:posOffset>493395</wp:posOffset>
                  </wp:positionH>
                  <wp:positionV relativeFrom="paragraph">
                    <wp:posOffset>3109372</wp:posOffset>
                  </wp:positionV>
                  <wp:extent cx="4352290" cy="46355"/>
                  <wp:effectExtent l="38100" t="76200" r="0" b="67945"/>
                  <wp:wrapNone/>
                  <wp:docPr id="550393887" name="Konektor Panah Lurus 1"/>
                  <wp:cNvGraphicFramePr/>
                  <a:graphic xmlns:a="http://schemas.openxmlformats.org/drawingml/2006/main">
                    <a:graphicData uri="http://schemas.microsoft.com/office/word/2010/wordprocessingShape">
                      <wps:wsp>
                        <wps:cNvCnPr/>
                        <wps:spPr>
                          <a:xfrm rot="21540000">
                            <a:off x="0" y="0"/>
                            <a:ext cx="4352290" cy="4635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72D3A" id="Konektor Panah Lurus 1" o:spid="_x0000_s1026" type="#_x0000_t32" style="position:absolute;margin-left:38.85pt;margin-top:244.85pt;width:342.7pt;height:3.65pt;rotation:-1;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" strokecolor="black [3213]" strokeweight=".5pt">
                  <v:stroke startarrow="block" endarrow="block" joinstyle="miter"/>
                </v:shape>
              </w:pict>
            </mc:Fallback>
          </mc:AlternateContent>
        </w:r>
        <w:r w:rsidR="001A352F" w:rsidDel="00190C19">
          <w:rPr>
            <w:noProof/>
            <w14:ligatures w14:val="standardContextual"/>
          </w:rPr>
          <mc:AlternateContent>
            <mc:Choice Requires="wps">
              <w:drawing>
                <wp:anchor distT="0" distB="0" distL="114300" distR="114300" simplePos="0" relativeHeight="251702272" behindDoc="0" locked="0" layoutInCell="1" allowOverlap="1" wp14:anchorId="2302B5B8" wp14:editId="1F6B1922">
                  <wp:simplePos x="0" y="0"/>
                  <wp:positionH relativeFrom="column">
                    <wp:posOffset>4912669</wp:posOffset>
                  </wp:positionH>
                  <wp:positionV relativeFrom="paragraph">
                    <wp:posOffset>30647</wp:posOffset>
                  </wp:positionV>
                  <wp:extent cx="148911" cy="2963004"/>
                  <wp:effectExtent l="0" t="38100" r="0" b="46990"/>
                  <wp:wrapNone/>
                  <wp:docPr id="2052172898" name="Konektor Panah Lurus 1"/>
                  <wp:cNvGraphicFramePr/>
                  <a:graphic xmlns:a="http://schemas.openxmlformats.org/drawingml/2006/main">
                    <a:graphicData uri="http://schemas.microsoft.com/office/word/2010/wordprocessingShape">
                      <wps:wsp>
                        <wps:cNvCnPr/>
                        <wps:spPr>
                          <a:xfrm rot="21420000" flipH="1">
                            <a:off x="0" y="0"/>
                            <a:ext cx="148911" cy="2963004"/>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23B61" id="Konektor Panah Lurus 1" o:spid="_x0000_s1026" type="#_x0000_t32" style="position:absolute;margin-left:386.8pt;margin-top:2.4pt;width:11.75pt;height:233.3pt;rotation:3;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" strokecolor="black [3213]" strokeweight=".5pt">
                  <v:stroke startarrow="block" endarrow="block" joinstyle="miter"/>
                </v:shape>
              </w:pict>
            </mc:Fallback>
          </mc:AlternateContent>
        </w:r>
        <w:commentRangeStart w:id="2731"/>
        <w:r w:rsidR="00703264" w:rsidRPr="001B4700" w:rsidDel="00190C19">
          <w:rPr>
            <w:noProof/>
          </w:rPr>
          <w:drawing>
            <wp:inline distT="0" distB="0" distL="0" distR="0" wp14:anchorId="52347DCD" wp14:editId="28AA18D6">
              <wp:extent cx="4303654" cy="2997642"/>
              <wp:effectExtent l="0" t="0" r="1905" b="0"/>
              <wp:docPr id="2766" name="Picture 2766" descr="A close-up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2766" name="Picture 2766" descr="A close-up of a circuit board&#10;&#10;Description automatically generated"/>
                      <pic:cNvPicPr/>
                    </pic:nvPicPr>
                    <pic:blipFill>
                      <a:blip r:embed="rId54" cstate="screen">
                        <a:extLst>
                          <a:ext uri="{28A0092B-C50C-407E-A947-70E740481C1C}">
                            <a14:useLocalDpi xmlns:a14="http://schemas.microsoft.com/office/drawing/2010/main"/>
                          </a:ext>
                        </a:extLst>
                      </a:blip>
                      <a:stretch>
                        <a:fillRect/>
                      </a:stretch>
                    </pic:blipFill>
                    <pic:spPr>
                      <a:xfrm>
                        <a:off x="0" y="0"/>
                        <a:ext cx="4318650" cy="3008088"/>
                      </a:xfrm>
                      <a:prstGeom prst="rect">
                        <a:avLst/>
                      </a:prstGeom>
                    </pic:spPr>
                  </pic:pic>
                </a:graphicData>
              </a:graphic>
            </wp:inline>
          </w:drawing>
        </w:r>
        <w:commentRangeEnd w:id="2731"/>
        <w:r w:rsidR="00033B3C" w:rsidDel="00190C19">
          <w:rPr>
            <w:rStyle w:val="CommentReference"/>
          </w:rPr>
          <w:commentReference w:id="2731"/>
        </w:r>
      </w:del>
    </w:p>
    <w:p w14:paraId="0B5F0F20" w14:textId="77777777" w:rsidR="000A5A44" w:rsidDel="00190C19" w:rsidRDefault="000A5A44" w:rsidP="0086371A">
      <w:pPr>
        <w:pStyle w:val="ListParagraph"/>
        <w:spacing w:before="240"/>
        <w:ind w:left="426"/>
        <w:jc w:val="center"/>
        <w:rPr>
          <w:del w:id="2732" w:author="Muhammad Subarkah" w:date="2024-12-10T16:54:00Z" w16du:dateUtc="2024-12-10T09:54:00Z"/>
        </w:rPr>
      </w:pPr>
    </w:p>
    <w:p w14:paraId="61A2AB72" w14:textId="5DFC4EDB" w:rsidR="002E72D7" w:rsidDel="00190C19" w:rsidRDefault="000A5A44" w:rsidP="00C57B2C">
      <w:pPr>
        <w:pStyle w:val="NoBeforeAfter"/>
        <w:ind w:left="426"/>
        <w:rPr>
          <w:del w:id="2733" w:author="Muhammad Subarkah" w:date="2024-12-10T16:54:00Z" w16du:dateUtc="2024-12-10T09:54:00Z"/>
        </w:rPr>
      </w:pPr>
      <w:bookmarkStart w:id="2734" w:name="_Toc179812264"/>
      <w:bookmarkStart w:id="2735" w:name="_Toc179883285"/>
      <w:bookmarkStart w:id="2736" w:name="_Toc181577689"/>
      <w:del w:id="2737" w:author="Muhammad Subarkah" w:date="2024-12-10T16:54:00Z" w16du:dateUtc="2024-12-10T09:54:00Z">
        <w:r w:rsidDel="00190C19">
          <w:delText xml:space="preserve">Gambar </w:delText>
        </w:r>
        <w:r w:rsidR="0075199D" w:rsidDel="00190C19">
          <w:fldChar w:fldCharType="begin"/>
        </w:r>
        <w:r w:rsidR="0075199D" w:rsidDel="00190C19">
          <w:delInstrText xml:space="preserve"> SEQ Gambar \* ARABIC </w:delInstrText>
        </w:r>
        <w:r w:rsidR="0075199D" w:rsidDel="00190C19">
          <w:fldChar w:fldCharType="separate"/>
        </w:r>
        <w:r w:rsidR="00DD71BD" w:rsidDel="00190C19">
          <w:rPr>
            <w:noProof/>
          </w:rPr>
          <w:delText>11</w:delText>
        </w:r>
        <w:r w:rsidR="0075199D" w:rsidDel="00190C19">
          <w:rPr>
            <w:noProof/>
          </w:rPr>
          <w:fldChar w:fldCharType="end"/>
        </w:r>
        <w:r w:rsidDel="00190C19">
          <w:delText>. Desain</w:delText>
        </w:r>
        <w:r w:rsidR="00991018" w:rsidDel="00190C19">
          <w:delText xml:space="preserve"> PCB </w:delText>
        </w:r>
        <w:r w:rsidR="00991018" w:rsidRPr="006F1112" w:rsidDel="00190C19">
          <w:rPr>
            <w:i/>
            <w:iCs/>
          </w:rPr>
          <w:delText>Shield Driver</w:delText>
        </w:r>
        <w:r w:rsidR="00991018" w:rsidDel="00190C19">
          <w:rPr>
            <w:i/>
            <w:iCs/>
          </w:rPr>
          <w:delText xml:space="preserve"> </w:delText>
        </w:r>
        <w:r w:rsidR="00991018" w:rsidDel="00190C19">
          <w:delText>Motor</w:delText>
        </w:r>
        <w:bookmarkEnd w:id="2734"/>
        <w:bookmarkEnd w:id="2735"/>
        <w:bookmarkEnd w:id="2736"/>
      </w:del>
    </w:p>
    <w:p w14:paraId="778B262F" w14:textId="3044C113" w:rsidR="00C57B2C" w:rsidDel="00190C19" w:rsidRDefault="00C57B2C" w:rsidP="00C57B2C">
      <w:pPr>
        <w:pStyle w:val="NoBeforeAfter"/>
        <w:ind w:left="426"/>
        <w:jc w:val="center"/>
        <w:rPr>
          <w:del w:id="2738" w:author="Muhammad Subarkah" w:date="2024-12-10T16:54:00Z" w16du:dateUtc="2024-12-10T09:54:00Z"/>
        </w:rPr>
      </w:pPr>
      <w:del w:id="2739" w:author="Muhammad Subarkah" w:date="2024-12-10T16:54:00Z" w16du:dateUtc="2024-12-10T09:54:00Z">
        <w:r w:rsidRPr="00D544E6" w:rsidDel="00190C19">
          <w:rPr>
            <w:noProof/>
          </w:rPr>
          <w:drawing>
            <wp:inline distT="0" distB="0" distL="0" distR="0" wp14:anchorId="58AFD43C" wp14:editId="57EACF19">
              <wp:extent cx="3757063" cy="2449002"/>
              <wp:effectExtent l="0" t="0" r="0" b="8890"/>
              <wp:docPr id="52504946" name="Picture 1" descr="A circuit board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4946" name="Picture 1" descr="A circuit board with red and blue lines&#10;&#10;Description automatically generated"/>
                      <pic:cNvPicPr/>
                    </pic:nvPicPr>
                    <pic:blipFill>
                      <a:blip r:embed="rId55"/>
                      <a:stretch>
                        <a:fillRect/>
                      </a:stretch>
                    </pic:blipFill>
                    <pic:spPr>
                      <a:xfrm>
                        <a:off x="0" y="0"/>
                        <a:ext cx="3794697" cy="2473533"/>
                      </a:xfrm>
                      <a:prstGeom prst="rect">
                        <a:avLst/>
                      </a:prstGeom>
                    </pic:spPr>
                  </pic:pic>
                </a:graphicData>
              </a:graphic>
            </wp:inline>
          </w:drawing>
        </w:r>
      </w:del>
    </w:p>
    <w:p w14:paraId="75507E27" w14:textId="062557B7" w:rsidR="00EB267C" w:rsidRPr="001B4700" w:rsidRDefault="00EB267C">
      <w:pPr>
        <w:pStyle w:val="ListParagraph"/>
        <w:numPr>
          <w:ilvl w:val="2"/>
          <w:numId w:val="6"/>
        </w:numPr>
        <w:spacing w:after="0"/>
        <w:ind w:left="1134" w:hanging="566"/>
        <w:pPrChange w:id="2740" w:author="Muhammad Subarkah" w:date="2024-12-10T23:43:00Z" w16du:dateUtc="2024-12-10T16:43:00Z">
          <w:pPr>
            <w:pStyle w:val="ListParagraph"/>
            <w:numPr>
              <w:ilvl w:val="2"/>
              <w:numId w:val="6"/>
            </w:numPr>
            <w:ind w:left="851" w:hanging="421"/>
          </w:pPr>
        </w:pPrChange>
      </w:pPr>
      <w:r w:rsidRPr="001B4700">
        <w:t>Komponen</w:t>
      </w:r>
    </w:p>
    <w:p w14:paraId="198F058C" w14:textId="2EAFEA29" w:rsidR="00E113D8" w:rsidRPr="001B4700" w:rsidRDefault="00BD2A2A">
      <w:pPr>
        <w:pStyle w:val="H2Paragh"/>
        <w:pPrChange w:id="2741" w:author="Muhammad Subarkah" w:date="2024-12-10T23:43:00Z" w16du:dateUtc="2024-12-10T16:43:00Z">
          <w:pPr>
            <w:pStyle w:val="ListParagraph"/>
            <w:spacing w:before="240" w:after="0"/>
            <w:ind w:left="426" w:firstLine="425"/>
          </w:pPr>
        </w:pPrChange>
      </w:pPr>
      <w:r w:rsidRPr="001B4700">
        <w:t>Dalam proses perancangan pengembangan media pembelajaran</w:t>
      </w:r>
      <w:r w:rsidR="003F600C" w:rsidRPr="001B4700">
        <w:t xml:space="preserve"> Pengaturan Arah Sudut Putar</w:t>
      </w:r>
      <w:r w:rsidRPr="001B4700">
        <w:t xml:space="preserve"> </w:t>
      </w:r>
      <w:r w:rsidR="00DB67A1" w:rsidRPr="001B4700">
        <w:t xml:space="preserve">Robot </w:t>
      </w:r>
      <w:proofErr w:type="spellStart"/>
      <w:r w:rsidR="00DB67A1" w:rsidRPr="00EA1CDD">
        <w:rPr>
          <w:i/>
          <w:iCs/>
        </w:rPr>
        <w:t>Transporter</w:t>
      </w:r>
      <w:proofErr w:type="spellEnd"/>
      <w:r w:rsidR="00DB67A1" w:rsidRPr="001B4700">
        <w:t xml:space="preserve"> Dengan Sensor </w:t>
      </w:r>
      <w:proofErr w:type="spellStart"/>
      <w:r w:rsidR="00DB67A1" w:rsidRPr="001B4700">
        <w:rPr>
          <w:i/>
        </w:rPr>
        <w:t>Inertial</w:t>
      </w:r>
      <w:proofErr w:type="spellEnd"/>
      <w:r w:rsidR="00DB67A1" w:rsidRPr="001B4700">
        <w:rPr>
          <w:i/>
        </w:rPr>
        <w:t xml:space="preserve"> </w:t>
      </w:r>
      <w:proofErr w:type="spellStart"/>
      <w:r w:rsidR="00DB67A1" w:rsidRPr="001B4700">
        <w:rPr>
          <w:i/>
        </w:rPr>
        <w:t>Measurement</w:t>
      </w:r>
      <w:proofErr w:type="spellEnd"/>
      <w:r w:rsidR="00DB67A1" w:rsidRPr="001B4700">
        <w:rPr>
          <w:i/>
        </w:rPr>
        <w:t xml:space="preserve"> Unit</w:t>
      </w:r>
      <w:r w:rsidRPr="001B4700">
        <w:t>, peneliti membuat daftar beberapa komponen utama yang dibutuhkan untuk membuat media pembelajaran seperti pada tabel</w:t>
      </w:r>
      <w:r w:rsidR="00E113D8" w:rsidRPr="001B4700">
        <w:t xml:space="preserve"> 6:</w:t>
      </w:r>
    </w:p>
    <w:p w14:paraId="5C3600FD" w14:textId="5895D1AE" w:rsidR="006B5EE9" w:rsidRPr="001B4700" w:rsidRDefault="00594843">
      <w:pPr>
        <w:pStyle w:val="Caption"/>
        <w:ind w:left="567"/>
        <w:rPr>
          <w:i w:val="0"/>
          <w:iCs w:val="0"/>
          <w:color w:val="auto"/>
          <w:sz w:val="24"/>
          <w:szCs w:val="24"/>
        </w:rPr>
        <w:pPrChange w:id="2742" w:author="Muhammad Subarkah" w:date="2024-12-10T23:43:00Z" w16du:dateUtc="2024-12-10T16:43:00Z">
          <w:pPr>
            <w:pStyle w:val="Caption"/>
            <w:ind w:left="426"/>
          </w:pPr>
        </w:pPrChange>
      </w:pPr>
      <w:bookmarkStart w:id="2743" w:name="_Toc177711723"/>
      <w:bookmarkStart w:id="2744" w:name="_Toc179883038"/>
      <w:bookmarkStart w:id="2745" w:name="_Toc179883241"/>
      <w:bookmarkStart w:id="2746" w:name="_Toc179883612"/>
      <w:bookmarkStart w:id="2747" w:name="_Toc179883756"/>
      <w:bookmarkStart w:id="2748" w:name="_Toc181964295"/>
      <w:bookmarkStart w:id="2749" w:name="_Toc184828393"/>
      <w:r w:rsidRPr="001B4700">
        <w:rPr>
          <w:i w:val="0"/>
          <w:iCs w:val="0"/>
          <w:color w:val="auto"/>
          <w:sz w:val="24"/>
          <w:szCs w:val="24"/>
        </w:rPr>
        <w:t xml:space="preserve">Tabel </w:t>
      </w:r>
      <w:r w:rsidRPr="001B4700">
        <w:rPr>
          <w:i w:val="0"/>
          <w:iCs w:val="0"/>
          <w:color w:val="auto"/>
          <w:sz w:val="24"/>
          <w:szCs w:val="24"/>
        </w:rPr>
        <w:fldChar w:fldCharType="begin"/>
      </w:r>
      <w:r w:rsidRPr="001B4700">
        <w:rPr>
          <w:i w:val="0"/>
          <w:iCs w:val="0"/>
          <w:color w:val="auto"/>
          <w:sz w:val="24"/>
          <w:szCs w:val="24"/>
        </w:rPr>
        <w:instrText xml:space="preserve"> SEQ Tabel \* ARABIC </w:instrText>
      </w:r>
      <w:r w:rsidRPr="001B4700">
        <w:rPr>
          <w:i w:val="0"/>
          <w:iCs w:val="0"/>
          <w:color w:val="auto"/>
          <w:sz w:val="24"/>
          <w:szCs w:val="24"/>
        </w:rPr>
        <w:fldChar w:fldCharType="separate"/>
      </w:r>
      <w:ins w:id="2750" w:author="Muhammad Subarkah" w:date="2024-12-19T13:03:00Z" w16du:dateUtc="2024-12-19T06:03:00Z">
        <w:r w:rsidR="0021290A">
          <w:rPr>
            <w:i w:val="0"/>
            <w:iCs w:val="0"/>
            <w:noProof/>
            <w:color w:val="auto"/>
            <w:sz w:val="24"/>
            <w:szCs w:val="24"/>
          </w:rPr>
          <w:t>9</w:t>
        </w:r>
      </w:ins>
      <w:del w:id="2751" w:author="Muhammad Subarkah" w:date="2024-12-04T21:19:00Z" w16du:dateUtc="2024-12-04T14:19:00Z">
        <w:r w:rsidR="00EC2E13" w:rsidDel="003D509A">
          <w:rPr>
            <w:i w:val="0"/>
            <w:iCs w:val="0"/>
            <w:noProof/>
            <w:color w:val="auto"/>
            <w:sz w:val="24"/>
            <w:szCs w:val="24"/>
          </w:rPr>
          <w:delText>6</w:delText>
        </w:r>
      </w:del>
      <w:r w:rsidRPr="001B4700">
        <w:rPr>
          <w:i w:val="0"/>
          <w:iCs w:val="0"/>
          <w:color w:val="auto"/>
          <w:sz w:val="24"/>
          <w:szCs w:val="24"/>
        </w:rPr>
        <w:fldChar w:fldCharType="end"/>
      </w:r>
      <w:r w:rsidR="00A47199" w:rsidRPr="001B4700">
        <w:rPr>
          <w:i w:val="0"/>
          <w:iCs w:val="0"/>
          <w:color w:val="auto"/>
          <w:sz w:val="24"/>
          <w:szCs w:val="24"/>
        </w:rPr>
        <w:t xml:space="preserve">. </w:t>
      </w:r>
      <w:r w:rsidR="00380118" w:rsidRPr="001B4700">
        <w:rPr>
          <w:i w:val="0"/>
          <w:iCs w:val="0"/>
          <w:color w:val="auto"/>
          <w:sz w:val="24"/>
          <w:szCs w:val="24"/>
        </w:rPr>
        <w:t xml:space="preserve">Komponen Penyusun Robot </w:t>
      </w:r>
      <w:proofErr w:type="spellStart"/>
      <w:r w:rsidR="00380118" w:rsidRPr="00EA1CDD">
        <w:rPr>
          <w:color w:val="auto"/>
          <w:sz w:val="24"/>
          <w:szCs w:val="24"/>
        </w:rPr>
        <w:t>Transporter</w:t>
      </w:r>
      <w:bookmarkEnd w:id="2743"/>
      <w:bookmarkEnd w:id="2744"/>
      <w:bookmarkEnd w:id="2745"/>
      <w:bookmarkEnd w:id="2746"/>
      <w:bookmarkEnd w:id="2747"/>
      <w:bookmarkEnd w:id="2748"/>
      <w:bookmarkEnd w:id="2749"/>
      <w:proofErr w:type="spellEnd"/>
    </w:p>
    <w:tbl>
      <w:tblPr>
        <w:tblStyle w:val="TableGrid"/>
        <w:tblW w:w="7376" w:type="dxa"/>
        <w:tblInd w:w="562" w:type="dxa"/>
        <w:tblLook w:val="04A0" w:firstRow="1" w:lastRow="0" w:firstColumn="1" w:lastColumn="0" w:noHBand="0" w:noVBand="1"/>
        <w:tblPrChange w:id="2752" w:author="Muhammad Subarkah" w:date="2024-12-10T23:55:00Z" w16du:dateUtc="2024-12-10T16:55:00Z">
          <w:tblPr>
            <w:tblStyle w:val="TableGrid"/>
            <w:tblW w:w="0" w:type="auto"/>
            <w:jc w:val="center"/>
            <w:tblLook w:val="04A0" w:firstRow="1" w:lastRow="0" w:firstColumn="1" w:lastColumn="0" w:noHBand="0" w:noVBand="1"/>
          </w:tblPr>
        </w:tblPrChange>
      </w:tblPr>
      <w:tblGrid>
        <w:gridCol w:w="846"/>
        <w:gridCol w:w="2131"/>
        <w:gridCol w:w="1559"/>
        <w:gridCol w:w="2840"/>
        <w:tblGridChange w:id="2753">
          <w:tblGrid>
            <w:gridCol w:w="562"/>
            <w:gridCol w:w="284"/>
            <w:gridCol w:w="562"/>
            <w:gridCol w:w="1706"/>
            <w:gridCol w:w="425"/>
            <w:gridCol w:w="1134"/>
            <w:gridCol w:w="425"/>
            <w:gridCol w:w="2694"/>
            <w:gridCol w:w="146"/>
          </w:tblGrid>
        </w:tblGridChange>
      </w:tblGrid>
      <w:tr w:rsidR="00853AB7" w:rsidRPr="001B4700" w14:paraId="3AD5E727" w14:textId="77777777" w:rsidTr="003D64CB">
        <w:trPr>
          <w:trHeight w:val="397"/>
          <w:trPrChange w:id="2754" w:author="Muhammad Subarkah" w:date="2024-12-10T23:55:00Z" w16du:dateUtc="2024-12-10T16:55:00Z">
            <w:trPr>
              <w:gridAfter w:val="0"/>
              <w:trHeight w:val="397"/>
              <w:jc w:val="center"/>
            </w:trPr>
          </w:trPrChange>
        </w:trPr>
        <w:tc>
          <w:tcPr>
            <w:tcW w:w="846" w:type="dxa"/>
            <w:shd w:val="clear" w:color="auto" w:fill="B4C6E7" w:themeFill="accent1" w:themeFillTint="66"/>
            <w:vAlign w:val="center"/>
            <w:tcPrChange w:id="2755" w:author="Muhammad Subarkah" w:date="2024-12-10T23:55:00Z" w16du:dateUtc="2024-12-10T16:55:00Z">
              <w:tcPr>
                <w:tcW w:w="846" w:type="dxa"/>
                <w:gridSpan w:val="2"/>
                <w:shd w:val="clear" w:color="auto" w:fill="B4C6E7" w:themeFill="accent1" w:themeFillTint="66"/>
                <w:vAlign w:val="center"/>
              </w:tcPr>
            </w:tcPrChange>
          </w:tcPr>
          <w:p w14:paraId="526E485B" w14:textId="35E764C2" w:rsidR="00853AB7" w:rsidRPr="001B4700" w:rsidRDefault="00853AB7" w:rsidP="008C6E97">
            <w:pPr>
              <w:spacing w:line="240" w:lineRule="auto"/>
              <w:jc w:val="center"/>
            </w:pPr>
            <w:r w:rsidRPr="001B4700">
              <w:t>No.</w:t>
            </w:r>
          </w:p>
        </w:tc>
        <w:tc>
          <w:tcPr>
            <w:tcW w:w="2131" w:type="dxa"/>
            <w:shd w:val="clear" w:color="auto" w:fill="B4C6E7" w:themeFill="accent1" w:themeFillTint="66"/>
            <w:vAlign w:val="center"/>
            <w:tcPrChange w:id="2756" w:author="Muhammad Subarkah" w:date="2024-12-10T23:55:00Z" w16du:dateUtc="2024-12-10T16:55:00Z">
              <w:tcPr>
                <w:tcW w:w="2268" w:type="dxa"/>
                <w:gridSpan w:val="2"/>
                <w:shd w:val="clear" w:color="auto" w:fill="B4C6E7" w:themeFill="accent1" w:themeFillTint="66"/>
                <w:vAlign w:val="center"/>
              </w:tcPr>
            </w:tcPrChange>
          </w:tcPr>
          <w:p w14:paraId="6BDABDC5" w14:textId="101248C3" w:rsidR="00853AB7" w:rsidRPr="001B4700" w:rsidRDefault="00DD62F1" w:rsidP="008C6E97">
            <w:pPr>
              <w:spacing w:line="240" w:lineRule="auto"/>
              <w:jc w:val="center"/>
            </w:pPr>
            <w:r w:rsidRPr="001B4700">
              <w:t>Nama Komponen</w:t>
            </w:r>
          </w:p>
        </w:tc>
        <w:tc>
          <w:tcPr>
            <w:tcW w:w="1559" w:type="dxa"/>
            <w:shd w:val="clear" w:color="auto" w:fill="B4C6E7" w:themeFill="accent1" w:themeFillTint="66"/>
            <w:vAlign w:val="center"/>
            <w:tcPrChange w:id="2757" w:author="Muhammad Subarkah" w:date="2024-12-10T23:55:00Z" w16du:dateUtc="2024-12-10T16:55:00Z">
              <w:tcPr>
                <w:tcW w:w="1559" w:type="dxa"/>
                <w:gridSpan w:val="2"/>
                <w:shd w:val="clear" w:color="auto" w:fill="B4C6E7" w:themeFill="accent1" w:themeFillTint="66"/>
                <w:vAlign w:val="center"/>
              </w:tcPr>
            </w:tcPrChange>
          </w:tcPr>
          <w:p w14:paraId="41AF324A" w14:textId="339DD310" w:rsidR="00853AB7" w:rsidRPr="001B4700" w:rsidRDefault="00F951AD" w:rsidP="008C6E97">
            <w:pPr>
              <w:spacing w:line="240" w:lineRule="auto"/>
              <w:jc w:val="center"/>
            </w:pPr>
            <w:r w:rsidRPr="001B4700">
              <w:t>Jumlah</w:t>
            </w:r>
          </w:p>
        </w:tc>
        <w:tc>
          <w:tcPr>
            <w:tcW w:w="2840" w:type="dxa"/>
            <w:shd w:val="clear" w:color="auto" w:fill="B4C6E7" w:themeFill="accent1" w:themeFillTint="66"/>
            <w:vAlign w:val="center"/>
            <w:tcPrChange w:id="2758" w:author="Muhammad Subarkah" w:date="2024-12-10T23:55:00Z" w16du:dateUtc="2024-12-10T16:55:00Z">
              <w:tcPr>
                <w:tcW w:w="3119" w:type="dxa"/>
                <w:gridSpan w:val="2"/>
                <w:shd w:val="clear" w:color="auto" w:fill="B4C6E7" w:themeFill="accent1" w:themeFillTint="66"/>
                <w:vAlign w:val="center"/>
              </w:tcPr>
            </w:tcPrChange>
          </w:tcPr>
          <w:p w14:paraId="7929274E" w14:textId="1527294B" w:rsidR="00853AB7" w:rsidRPr="001B4700" w:rsidRDefault="00075FCF" w:rsidP="008C6E97">
            <w:pPr>
              <w:spacing w:line="240" w:lineRule="auto"/>
              <w:jc w:val="center"/>
            </w:pPr>
            <w:r w:rsidRPr="001B4700">
              <w:t>Keterangan</w:t>
            </w:r>
          </w:p>
        </w:tc>
      </w:tr>
      <w:tr w:rsidR="00853AB7" w:rsidRPr="001B4700" w14:paraId="0789BD01" w14:textId="77777777" w:rsidTr="003D64CB">
        <w:trPr>
          <w:trHeight w:val="397"/>
          <w:trPrChange w:id="2759" w:author="Muhammad Subarkah" w:date="2024-12-10T23:55:00Z" w16du:dateUtc="2024-12-10T16:55:00Z">
            <w:trPr>
              <w:gridAfter w:val="0"/>
              <w:trHeight w:val="397"/>
              <w:jc w:val="center"/>
            </w:trPr>
          </w:trPrChange>
        </w:trPr>
        <w:tc>
          <w:tcPr>
            <w:tcW w:w="846" w:type="dxa"/>
            <w:vAlign w:val="center"/>
            <w:tcPrChange w:id="2760" w:author="Muhammad Subarkah" w:date="2024-12-10T23:55:00Z" w16du:dateUtc="2024-12-10T16:55:00Z">
              <w:tcPr>
                <w:tcW w:w="846" w:type="dxa"/>
                <w:gridSpan w:val="2"/>
                <w:vAlign w:val="center"/>
              </w:tcPr>
            </w:tcPrChange>
          </w:tcPr>
          <w:p w14:paraId="3B119AE9" w14:textId="22AC3458" w:rsidR="00853AB7" w:rsidRPr="001B4700" w:rsidRDefault="0042061E" w:rsidP="008C6E97">
            <w:pPr>
              <w:spacing w:line="240" w:lineRule="auto"/>
              <w:jc w:val="center"/>
            </w:pPr>
            <w:r w:rsidRPr="001B4700">
              <w:t>1.</w:t>
            </w:r>
          </w:p>
        </w:tc>
        <w:tc>
          <w:tcPr>
            <w:tcW w:w="2131" w:type="dxa"/>
            <w:vAlign w:val="center"/>
            <w:tcPrChange w:id="2761" w:author="Muhammad Subarkah" w:date="2024-12-10T23:55:00Z" w16du:dateUtc="2024-12-10T16:55:00Z">
              <w:tcPr>
                <w:tcW w:w="2268" w:type="dxa"/>
                <w:gridSpan w:val="2"/>
                <w:vAlign w:val="center"/>
              </w:tcPr>
            </w:tcPrChange>
          </w:tcPr>
          <w:p w14:paraId="2D70AB05" w14:textId="1E05531D" w:rsidR="00853AB7" w:rsidRPr="001B4700" w:rsidRDefault="00DD2A4B" w:rsidP="008C6E97">
            <w:pPr>
              <w:spacing w:line="240" w:lineRule="auto"/>
              <w:jc w:val="center"/>
            </w:pPr>
            <w:proofErr w:type="spellStart"/>
            <w:r w:rsidRPr="001B4700">
              <w:t>Arduino</w:t>
            </w:r>
            <w:proofErr w:type="spellEnd"/>
            <w:r w:rsidRPr="001B4700">
              <w:t xml:space="preserve"> Uno</w:t>
            </w:r>
          </w:p>
        </w:tc>
        <w:tc>
          <w:tcPr>
            <w:tcW w:w="1559" w:type="dxa"/>
            <w:vAlign w:val="center"/>
            <w:tcPrChange w:id="2762" w:author="Muhammad Subarkah" w:date="2024-12-10T23:55:00Z" w16du:dateUtc="2024-12-10T16:55:00Z">
              <w:tcPr>
                <w:tcW w:w="1559" w:type="dxa"/>
                <w:gridSpan w:val="2"/>
                <w:vAlign w:val="center"/>
              </w:tcPr>
            </w:tcPrChange>
          </w:tcPr>
          <w:p w14:paraId="565DB881" w14:textId="71DF1EFB" w:rsidR="00853AB7" w:rsidRPr="001B4700" w:rsidRDefault="00DD2A4B" w:rsidP="008C6E97">
            <w:pPr>
              <w:spacing w:line="240" w:lineRule="auto"/>
              <w:jc w:val="center"/>
            </w:pPr>
            <w:r w:rsidRPr="001B4700">
              <w:t>1</w:t>
            </w:r>
            <w:r w:rsidR="00641A95">
              <w:t xml:space="preserve"> B</w:t>
            </w:r>
            <w:r w:rsidR="00641A95" w:rsidRPr="00641A95">
              <w:t>u</w:t>
            </w:r>
            <w:r w:rsidR="00641A95">
              <w:t>ah</w:t>
            </w:r>
          </w:p>
        </w:tc>
        <w:tc>
          <w:tcPr>
            <w:tcW w:w="2840" w:type="dxa"/>
            <w:vAlign w:val="center"/>
            <w:tcPrChange w:id="2763" w:author="Muhammad Subarkah" w:date="2024-12-10T23:55:00Z" w16du:dateUtc="2024-12-10T16:55:00Z">
              <w:tcPr>
                <w:tcW w:w="3119" w:type="dxa"/>
                <w:gridSpan w:val="2"/>
                <w:vAlign w:val="center"/>
              </w:tcPr>
            </w:tcPrChange>
          </w:tcPr>
          <w:p w14:paraId="647C16F6" w14:textId="14D2F972" w:rsidR="00853AB7" w:rsidRPr="001B4700" w:rsidRDefault="004263B2" w:rsidP="008C6E97">
            <w:pPr>
              <w:spacing w:line="240" w:lineRule="auto"/>
              <w:jc w:val="center"/>
            </w:pPr>
            <w:r w:rsidRPr="001B4700">
              <w:t>Mikrokontroler</w:t>
            </w:r>
          </w:p>
        </w:tc>
      </w:tr>
      <w:tr w:rsidR="00853AB7" w:rsidRPr="001B4700" w14:paraId="017CD158" w14:textId="77777777" w:rsidTr="003D64CB">
        <w:trPr>
          <w:trHeight w:val="397"/>
          <w:trPrChange w:id="2764" w:author="Muhammad Subarkah" w:date="2024-12-10T23:55:00Z" w16du:dateUtc="2024-12-10T16:55:00Z">
            <w:trPr>
              <w:gridAfter w:val="0"/>
              <w:trHeight w:val="397"/>
              <w:jc w:val="center"/>
            </w:trPr>
          </w:trPrChange>
        </w:trPr>
        <w:tc>
          <w:tcPr>
            <w:tcW w:w="846" w:type="dxa"/>
            <w:vAlign w:val="center"/>
            <w:tcPrChange w:id="2765" w:author="Muhammad Subarkah" w:date="2024-12-10T23:55:00Z" w16du:dateUtc="2024-12-10T16:55:00Z">
              <w:tcPr>
                <w:tcW w:w="846" w:type="dxa"/>
                <w:gridSpan w:val="2"/>
                <w:vAlign w:val="center"/>
              </w:tcPr>
            </w:tcPrChange>
          </w:tcPr>
          <w:p w14:paraId="4A24767A" w14:textId="2185318E" w:rsidR="00853AB7" w:rsidRPr="001B4700" w:rsidRDefault="008C6E97" w:rsidP="008C6E97">
            <w:pPr>
              <w:spacing w:line="240" w:lineRule="auto"/>
              <w:jc w:val="center"/>
            </w:pPr>
            <w:r w:rsidRPr="001B4700">
              <w:t>2.</w:t>
            </w:r>
          </w:p>
        </w:tc>
        <w:tc>
          <w:tcPr>
            <w:tcW w:w="2131" w:type="dxa"/>
            <w:vAlign w:val="center"/>
            <w:tcPrChange w:id="2766" w:author="Muhammad Subarkah" w:date="2024-12-10T23:55:00Z" w16du:dateUtc="2024-12-10T16:55:00Z">
              <w:tcPr>
                <w:tcW w:w="2268" w:type="dxa"/>
                <w:gridSpan w:val="2"/>
                <w:vAlign w:val="center"/>
              </w:tcPr>
            </w:tcPrChange>
          </w:tcPr>
          <w:p w14:paraId="73E1F91D" w14:textId="08CE8303" w:rsidR="00853AB7" w:rsidRPr="001B4700" w:rsidRDefault="008C6E97" w:rsidP="008C6E97">
            <w:pPr>
              <w:spacing w:line="240" w:lineRule="auto"/>
              <w:jc w:val="center"/>
            </w:pPr>
            <w:r w:rsidRPr="001B4700">
              <w:t>Sensor LSM6D</w:t>
            </w:r>
            <w:r w:rsidR="00C756B8" w:rsidRPr="001B4700">
              <w:t>S0</w:t>
            </w:r>
          </w:p>
        </w:tc>
        <w:tc>
          <w:tcPr>
            <w:tcW w:w="1559" w:type="dxa"/>
            <w:vAlign w:val="center"/>
            <w:tcPrChange w:id="2767" w:author="Muhammad Subarkah" w:date="2024-12-10T23:55:00Z" w16du:dateUtc="2024-12-10T16:55:00Z">
              <w:tcPr>
                <w:tcW w:w="1559" w:type="dxa"/>
                <w:gridSpan w:val="2"/>
                <w:vAlign w:val="center"/>
              </w:tcPr>
            </w:tcPrChange>
          </w:tcPr>
          <w:p w14:paraId="3F1EC2B9" w14:textId="19C294EA" w:rsidR="00853AB7" w:rsidRPr="001B4700" w:rsidRDefault="008C6E97" w:rsidP="008C6E97">
            <w:pPr>
              <w:spacing w:line="240" w:lineRule="auto"/>
              <w:jc w:val="center"/>
            </w:pPr>
            <w:r w:rsidRPr="001B4700">
              <w:t>1</w:t>
            </w:r>
            <w:r w:rsidR="00641A95">
              <w:t xml:space="preserve"> B</w:t>
            </w:r>
            <w:r w:rsidR="00641A95" w:rsidRPr="00641A95">
              <w:t>u</w:t>
            </w:r>
            <w:r w:rsidR="00641A95">
              <w:t>ah</w:t>
            </w:r>
          </w:p>
        </w:tc>
        <w:tc>
          <w:tcPr>
            <w:tcW w:w="2840" w:type="dxa"/>
            <w:vAlign w:val="center"/>
            <w:tcPrChange w:id="2768" w:author="Muhammad Subarkah" w:date="2024-12-10T23:55:00Z" w16du:dateUtc="2024-12-10T16:55:00Z">
              <w:tcPr>
                <w:tcW w:w="3119" w:type="dxa"/>
                <w:gridSpan w:val="2"/>
                <w:vAlign w:val="center"/>
              </w:tcPr>
            </w:tcPrChange>
          </w:tcPr>
          <w:p w14:paraId="1A211058" w14:textId="759ECED7" w:rsidR="00853AB7" w:rsidRPr="001B4700" w:rsidRDefault="006F24A5" w:rsidP="008C6E97">
            <w:pPr>
              <w:spacing w:line="240" w:lineRule="auto"/>
              <w:jc w:val="center"/>
            </w:pPr>
            <w:r w:rsidRPr="001B4700">
              <w:t>Sensor IMU</w:t>
            </w:r>
          </w:p>
        </w:tc>
      </w:tr>
      <w:tr w:rsidR="00815DC4" w:rsidRPr="001B4700" w14:paraId="6D9CB68A" w14:textId="77777777" w:rsidTr="003D64CB">
        <w:trPr>
          <w:trHeight w:val="397"/>
          <w:trPrChange w:id="2769" w:author="Muhammad Subarkah" w:date="2024-12-10T23:55:00Z" w16du:dateUtc="2024-12-10T16:55:00Z">
            <w:trPr>
              <w:gridAfter w:val="0"/>
              <w:trHeight w:val="397"/>
              <w:jc w:val="center"/>
            </w:trPr>
          </w:trPrChange>
        </w:trPr>
        <w:tc>
          <w:tcPr>
            <w:tcW w:w="846" w:type="dxa"/>
            <w:vAlign w:val="center"/>
            <w:tcPrChange w:id="2770" w:author="Muhammad Subarkah" w:date="2024-12-10T23:55:00Z" w16du:dateUtc="2024-12-10T16:55:00Z">
              <w:tcPr>
                <w:tcW w:w="846" w:type="dxa"/>
                <w:gridSpan w:val="2"/>
                <w:vAlign w:val="center"/>
              </w:tcPr>
            </w:tcPrChange>
          </w:tcPr>
          <w:p w14:paraId="400374A2" w14:textId="408DAD7E" w:rsidR="00815DC4" w:rsidRPr="001B4700" w:rsidRDefault="00815DC4" w:rsidP="008C6E97">
            <w:pPr>
              <w:spacing w:line="240" w:lineRule="auto"/>
              <w:jc w:val="center"/>
            </w:pPr>
            <w:r w:rsidRPr="001B4700">
              <w:t>3.</w:t>
            </w:r>
          </w:p>
        </w:tc>
        <w:tc>
          <w:tcPr>
            <w:tcW w:w="2131" w:type="dxa"/>
            <w:vAlign w:val="center"/>
            <w:tcPrChange w:id="2771" w:author="Muhammad Subarkah" w:date="2024-12-10T23:55:00Z" w16du:dateUtc="2024-12-10T16:55:00Z">
              <w:tcPr>
                <w:tcW w:w="2268" w:type="dxa"/>
                <w:gridSpan w:val="2"/>
                <w:vAlign w:val="center"/>
              </w:tcPr>
            </w:tcPrChange>
          </w:tcPr>
          <w:p w14:paraId="5F9E3148" w14:textId="46345D6A" w:rsidR="00815DC4" w:rsidRPr="001B4700" w:rsidRDefault="00815DC4" w:rsidP="008C6E97">
            <w:pPr>
              <w:spacing w:line="240" w:lineRule="auto"/>
              <w:jc w:val="center"/>
            </w:pPr>
            <w:r w:rsidRPr="001B4700">
              <w:t>Sensor GY-271</w:t>
            </w:r>
          </w:p>
        </w:tc>
        <w:tc>
          <w:tcPr>
            <w:tcW w:w="1559" w:type="dxa"/>
            <w:vAlign w:val="center"/>
            <w:tcPrChange w:id="2772" w:author="Muhammad Subarkah" w:date="2024-12-10T23:55:00Z" w16du:dateUtc="2024-12-10T16:55:00Z">
              <w:tcPr>
                <w:tcW w:w="1559" w:type="dxa"/>
                <w:gridSpan w:val="2"/>
                <w:vAlign w:val="center"/>
              </w:tcPr>
            </w:tcPrChange>
          </w:tcPr>
          <w:p w14:paraId="52D58D78" w14:textId="58459CE5" w:rsidR="00815DC4" w:rsidRPr="001B4700" w:rsidRDefault="00815DC4" w:rsidP="008C6E97">
            <w:pPr>
              <w:spacing w:line="240" w:lineRule="auto"/>
              <w:jc w:val="center"/>
            </w:pPr>
            <w:r w:rsidRPr="001B4700">
              <w:t>1</w:t>
            </w:r>
            <w:r w:rsidR="00641A95">
              <w:t xml:space="preserve"> B</w:t>
            </w:r>
            <w:r w:rsidR="00641A95" w:rsidRPr="00641A95">
              <w:t>u</w:t>
            </w:r>
            <w:r w:rsidR="00641A95">
              <w:t>ah</w:t>
            </w:r>
          </w:p>
        </w:tc>
        <w:tc>
          <w:tcPr>
            <w:tcW w:w="2840" w:type="dxa"/>
            <w:vAlign w:val="center"/>
            <w:tcPrChange w:id="2773" w:author="Muhammad Subarkah" w:date="2024-12-10T23:55:00Z" w16du:dateUtc="2024-12-10T16:55:00Z">
              <w:tcPr>
                <w:tcW w:w="3119" w:type="dxa"/>
                <w:gridSpan w:val="2"/>
                <w:vAlign w:val="center"/>
              </w:tcPr>
            </w:tcPrChange>
          </w:tcPr>
          <w:p w14:paraId="65A1072A" w14:textId="004424FD" w:rsidR="00815DC4" w:rsidRPr="001B4700" w:rsidRDefault="00815DC4" w:rsidP="008C6E97">
            <w:pPr>
              <w:spacing w:line="240" w:lineRule="auto"/>
              <w:jc w:val="center"/>
            </w:pPr>
            <w:r w:rsidRPr="001B4700">
              <w:t>Sensor Kompas</w:t>
            </w:r>
          </w:p>
        </w:tc>
      </w:tr>
      <w:tr w:rsidR="0065161A" w:rsidRPr="001B4700" w14:paraId="30ABC5D7" w14:textId="77777777" w:rsidTr="003D64CB">
        <w:trPr>
          <w:trHeight w:val="397"/>
          <w:trPrChange w:id="2774" w:author="Muhammad Subarkah" w:date="2024-12-10T23:55:00Z" w16du:dateUtc="2024-12-10T16:55:00Z">
            <w:trPr>
              <w:gridAfter w:val="0"/>
              <w:trHeight w:val="397"/>
              <w:jc w:val="center"/>
            </w:trPr>
          </w:trPrChange>
        </w:trPr>
        <w:tc>
          <w:tcPr>
            <w:tcW w:w="846" w:type="dxa"/>
            <w:vAlign w:val="center"/>
            <w:tcPrChange w:id="2775" w:author="Muhammad Subarkah" w:date="2024-12-10T23:55:00Z" w16du:dateUtc="2024-12-10T16:55:00Z">
              <w:tcPr>
                <w:tcW w:w="846" w:type="dxa"/>
                <w:gridSpan w:val="2"/>
                <w:vAlign w:val="center"/>
              </w:tcPr>
            </w:tcPrChange>
          </w:tcPr>
          <w:p w14:paraId="6A8F35C9" w14:textId="120D1266" w:rsidR="0065161A" w:rsidRPr="001B4700" w:rsidRDefault="0065161A" w:rsidP="0065161A">
            <w:pPr>
              <w:spacing w:line="240" w:lineRule="auto"/>
              <w:jc w:val="center"/>
            </w:pPr>
            <w:r w:rsidRPr="001B4700">
              <w:t>4.</w:t>
            </w:r>
          </w:p>
        </w:tc>
        <w:tc>
          <w:tcPr>
            <w:tcW w:w="2131" w:type="dxa"/>
            <w:vAlign w:val="center"/>
            <w:tcPrChange w:id="2776" w:author="Muhammad Subarkah" w:date="2024-12-10T23:55:00Z" w16du:dateUtc="2024-12-10T16:55:00Z">
              <w:tcPr>
                <w:tcW w:w="2268" w:type="dxa"/>
                <w:gridSpan w:val="2"/>
                <w:vAlign w:val="center"/>
              </w:tcPr>
            </w:tcPrChange>
          </w:tcPr>
          <w:p w14:paraId="130F4314" w14:textId="29C7A5ED" w:rsidR="0065161A" w:rsidRPr="001B4700" w:rsidRDefault="0065161A" w:rsidP="0065161A">
            <w:pPr>
              <w:spacing w:line="240" w:lineRule="auto"/>
              <w:jc w:val="center"/>
            </w:pPr>
            <w:r w:rsidRPr="001B4700">
              <w:t>Sensor HCSR04</w:t>
            </w:r>
          </w:p>
        </w:tc>
        <w:tc>
          <w:tcPr>
            <w:tcW w:w="1559" w:type="dxa"/>
            <w:vAlign w:val="center"/>
            <w:tcPrChange w:id="2777" w:author="Muhammad Subarkah" w:date="2024-12-10T23:55:00Z" w16du:dateUtc="2024-12-10T16:55:00Z">
              <w:tcPr>
                <w:tcW w:w="1559" w:type="dxa"/>
                <w:gridSpan w:val="2"/>
                <w:vAlign w:val="center"/>
              </w:tcPr>
            </w:tcPrChange>
          </w:tcPr>
          <w:p w14:paraId="4B8D0EB0" w14:textId="74DC47A8" w:rsidR="0065161A" w:rsidRPr="001B4700" w:rsidRDefault="0065161A" w:rsidP="0065161A">
            <w:pPr>
              <w:spacing w:line="240" w:lineRule="auto"/>
              <w:jc w:val="center"/>
            </w:pPr>
            <w:r w:rsidRPr="001B4700">
              <w:t>1</w:t>
            </w:r>
            <w:r w:rsidR="00641A95">
              <w:t xml:space="preserve"> B</w:t>
            </w:r>
            <w:r w:rsidR="00641A95" w:rsidRPr="00641A95">
              <w:t>u</w:t>
            </w:r>
            <w:r w:rsidR="00641A95">
              <w:t>ah</w:t>
            </w:r>
          </w:p>
        </w:tc>
        <w:tc>
          <w:tcPr>
            <w:tcW w:w="2840" w:type="dxa"/>
            <w:vAlign w:val="center"/>
            <w:tcPrChange w:id="2778" w:author="Muhammad Subarkah" w:date="2024-12-10T23:55:00Z" w16du:dateUtc="2024-12-10T16:55:00Z">
              <w:tcPr>
                <w:tcW w:w="3119" w:type="dxa"/>
                <w:gridSpan w:val="2"/>
                <w:vAlign w:val="center"/>
              </w:tcPr>
            </w:tcPrChange>
          </w:tcPr>
          <w:p w14:paraId="7D794728" w14:textId="02E4F8CF" w:rsidR="0065161A" w:rsidRPr="001B4700" w:rsidRDefault="0065161A" w:rsidP="0065161A">
            <w:pPr>
              <w:spacing w:line="240" w:lineRule="auto"/>
              <w:jc w:val="center"/>
            </w:pPr>
            <w:r w:rsidRPr="001B4700">
              <w:t>Sensor Ultrasonik</w:t>
            </w:r>
          </w:p>
        </w:tc>
      </w:tr>
      <w:tr w:rsidR="0065161A" w:rsidRPr="001B4700" w14:paraId="0DA55FA9" w14:textId="77777777" w:rsidTr="003D64CB">
        <w:trPr>
          <w:trHeight w:val="397"/>
          <w:trPrChange w:id="2779" w:author="Muhammad Subarkah" w:date="2024-12-10T23:55:00Z" w16du:dateUtc="2024-12-10T16:55:00Z">
            <w:trPr>
              <w:gridAfter w:val="0"/>
              <w:trHeight w:val="397"/>
              <w:jc w:val="center"/>
            </w:trPr>
          </w:trPrChange>
        </w:trPr>
        <w:tc>
          <w:tcPr>
            <w:tcW w:w="846" w:type="dxa"/>
            <w:vAlign w:val="center"/>
            <w:tcPrChange w:id="2780" w:author="Muhammad Subarkah" w:date="2024-12-10T23:55:00Z" w16du:dateUtc="2024-12-10T16:55:00Z">
              <w:tcPr>
                <w:tcW w:w="846" w:type="dxa"/>
                <w:gridSpan w:val="2"/>
                <w:vAlign w:val="center"/>
              </w:tcPr>
            </w:tcPrChange>
          </w:tcPr>
          <w:p w14:paraId="451B91D8" w14:textId="1A877FB7" w:rsidR="0065161A" w:rsidRPr="001B4700" w:rsidRDefault="0065161A" w:rsidP="0065161A">
            <w:pPr>
              <w:spacing w:line="240" w:lineRule="auto"/>
              <w:jc w:val="center"/>
            </w:pPr>
            <w:r w:rsidRPr="001B4700">
              <w:t>5.</w:t>
            </w:r>
          </w:p>
        </w:tc>
        <w:tc>
          <w:tcPr>
            <w:tcW w:w="2131" w:type="dxa"/>
            <w:vAlign w:val="center"/>
            <w:tcPrChange w:id="2781" w:author="Muhammad Subarkah" w:date="2024-12-10T23:55:00Z" w16du:dateUtc="2024-12-10T16:55:00Z">
              <w:tcPr>
                <w:tcW w:w="2268" w:type="dxa"/>
                <w:gridSpan w:val="2"/>
                <w:vAlign w:val="center"/>
              </w:tcPr>
            </w:tcPrChange>
          </w:tcPr>
          <w:p w14:paraId="4DB6EBC0" w14:textId="0FB076E1" w:rsidR="0065161A" w:rsidRPr="001B4700" w:rsidRDefault="0065161A" w:rsidP="0065161A">
            <w:pPr>
              <w:spacing w:line="240" w:lineRule="auto"/>
              <w:jc w:val="center"/>
            </w:pPr>
            <w:r w:rsidRPr="001B4700">
              <w:t xml:space="preserve">Motor </w:t>
            </w:r>
            <w:proofErr w:type="spellStart"/>
            <w:r w:rsidRPr="00A8610D">
              <w:rPr>
                <w:i/>
                <w:iCs/>
              </w:rPr>
              <w:t>Servo</w:t>
            </w:r>
            <w:proofErr w:type="spellEnd"/>
            <w:r w:rsidRPr="001B4700">
              <w:t xml:space="preserve"> Sg90</w:t>
            </w:r>
          </w:p>
        </w:tc>
        <w:tc>
          <w:tcPr>
            <w:tcW w:w="1559" w:type="dxa"/>
            <w:vAlign w:val="center"/>
            <w:tcPrChange w:id="2782" w:author="Muhammad Subarkah" w:date="2024-12-10T23:55:00Z" w16du:dateUtc="2024-12-10T16:55:00Z">
              <w:tcPr>
                <w:tcW w:w="1559" w:type="dxa"/>
                <w:gridSpan w:val="2"/>
                <w:vAlign w:val="center"/>
              </w:tcPr>
            </w:tcPrChange>
          </w:tcPr>
          <w:p w14:paraId="7D7F0E3F" w14:textId="592E8C4E" w:rsidR="0065161A" w:rsidRPr="001B4700" w:rsidRDefault="0065161A" w:rsidP="0065161A">
            <w:pPr>
              <w:spacing w:line="240" w:lineRule="auto"/>
              <w:jc w:val="center"/>
            </w:pPr>
            <w:r w:rsidRPr="001B4700">
              <w:t>2</w:t>
            </w:r>
            <w:r w:rsidR="00641A95">
              <w:t xml:space="preserve"> B</w:t>
            </w:r>
            <w:r w:rsidR="00641A95" w:rsidRPr="00641A95">
              <w:t>u</w:t>
            </w:r>
            <w:r w:rsidR="00641A95">
              <w:t>ah</w:t>
            </w:r>
          </w:p>
        </w:tc>
        <w:tc>
          <w:tcPr>
            <w:tcW w:w="2840" w:type="dxa"/>
            <w:vAlign w:val="center"/>
            <w:tcPrChange w:id="2783" w:author="Muhammad Subarkah" w:date="2024-12-10T23:55:00Z" w16du:dateUtc="2024-12-10T16:55:00Z">
              <w:tcPr>
                <w:tcW w:w="3119" w:type="dxa"/>
                <w:gridSpan w:val="2"/>
                <w:vAlign w:val="center"/>
              </w:tcPr>
            </w:tcPrChange>
          </w:tcPr>
          <w:p w14:paraId="0E527D80" w14:textId="667DAF70" w:rsidR="0065161A" w:rsidRPr="001B4700" w:rsidRDefault="00C65445" w:rsidP="0065161A">
            <w:pPr>
              <w:spacing w:line="240" w:lineRule="auto"/>
              <w:jc w:val="center"/>
            </w:pPr>
            <w:r w:rsidRPr="001B4700">
              <w:t>Penggerak Robot</w:t>
            </w:r>
          </w:p>
        </w:tc>
      </w:tr>
      <w:tr w:rsidR="00C13FB0" w:rsidRPr="001B4700" w14:paraId="438ED409" w14:textId="77777777" w:rsidTr="003D64CB">
        <w:trPr>
          <w:trHeight w:val="397"/>
          <w:trPrChange w:id="2784" w:author="Muhammad Subarkah" w:date="2024-12-10T23:55:00Z" w16du:dateUtc="2024-12-10T16:55:00Z">
            <w:trPr>
              <w:gridAfter w:val="0"/>
              <w:trHeight w:val="397"/>
              <w:jc w:val="center"/>
            </w:trPr>
          </w:trPrChange>
        </w:trPr>
        <w:tc>
          <w:tcPr>
            <w:tcW w:w="846" w:type="dxa"/>
            <w:vAlign w:val="center"/>
            <w:tcPrChange w:id="2785" w:author="Muhammad Subarkah" w:date="2024-12-10T23:55:00Z" w16du:dateUtc="2024-12-10T16:55:00Z">
              <w:tcPr>
                <w:tcW w:w="846" w:type="dxa"/>
                <w:gridSpan w:val="2"/>
                <w:vAlign w:val="center"/>
              </w:tcPr>
            </w:tcPrChange>
          </w:tcPr>
          <w:p w14:paraId="609E18A0" w14:textId="5B3B4CD8" w:rsidR="00C13FB0" w:rsidRPr="001B4700" w:rsidRDefault="00C13FB0" w:rsidP="00C13FB0">
            <w:pPr>
              <w:spacing w:line="240" w:lineRule="auto"/>
              <w:jc w:val="center"/>
            </w:pPr>
            <w:r w:rsidRPr="001B4700">
              <w:t>6.</w:t>
            </w:r>
          </w:p>
        </w:tc>
        <w:tc>
          <w:tcPr>
            <w:tcW w:w="2131" w:type="dxa"/>
            <w:vAlign w:val="center"/>
            <w:tcPrChange w:id="2786" w:author="Muhammad Subarkah" w:date="2024-12-10T23:55:00Z" w16du:dateUtc="2024-12-10T16:55:00Z">
              <w:tcPr>
                <w:tcW w:w="2268" w:type="dxa"/>
                <w:gridSpan w:val="2"/>
                <w:vAlign w:val="center"/>
              </w:tcPr>
            </w:tcPrChange>
          </w:tcPr>
          <w:p w14:paraId="2C23A54B" w14:textId="4E6DF49C" w:rsidR="00C13FB0" w:rsidRPr="001B4700" w:rsidRDefault="00C13FB0" w:rsidP="00C13FB0">
            <w:pPr>
              <w:spacing w:line="240" w:lineRule="auto"/>
              <w:jc w:val="center"/>
            </w:pPr>
            <w:r w:rsidRPr="001B4700">
              <w:t xml:space="preserve">Motor DC </w:t>
            </w:r>
            <w:proofErr w:type="spellStart"/>
            <w:r w:rsidRPr="001B4700">
              <w:rPr>
                <w:i/>
                <w:iCs/>
              </w:rPr>
              <w:t>Gearbox</w:t>
            </w:r>
            <w:proofErr w:type="spellEnd"/>
          </w:p>
        </w:tc>
        <w:tc>
          <w:tcPr>
            <w:tcW w:w="1559" w:type="dxa"/>
            <w:vAlign w:val="center"/>
            <w:tcPrChange w:id="2787" w:author="Muhammad Subarkah" w:date="2024-12-10T23:55:00Z" w16du:dateUtc="2024-12-10T16:55:00Z">
              <w:tcPr>
                <w:tcW w:w="1559" w:type="dxa"/>
                <w:gridSpan w:val="2"/>
                <w:vAlign w:val="center"/>
              </w:tcPr>
            </w:tcPrChange>
          </w:tcPr>
          <w:p w14:paraId="6E88E8B0" w14:textId="0D947830" w:rsidR="00C13FB0" w:rsidRPr="001B4700" w:rsidRDefault="00C13FB0" w:rsidP="00C13FB0">
            <w:pPr>
              <w:spacing w:line="240" w:lineRule="auto"/>
              <w:jc w:val="center"/>
            </w:pPr>
            <w:r w:rsidRPr="001B4700">
              <w:t>2</w:t>
            </w:r>
            <w:r>
              <w:t xml:space="preserve"> B</w:t>
            </w:r>
            <w:r w:rsidRPr="00641A95">
              <w:t>u</w:t>
            </w:r>
            <w:r>
              <w:t>ah</w:t>
            </w:r>
          </w:p>
        </w:tc>
        <w:tc>
          <w:tcPr>
            <w:tcW w:w="2840" w:type="dxa"/>
            <w:vAlign w:val="center"/>
            <w:tcPrChange w:id="2788" w:author="Muhammad Subarkah" w:date="2024-12-10T23:55:00Z" w16du:dateUtc="2024-12-10T16:55:00Z">
              <w:tcPr>
                <w:tcW w:w="3119" w:type="dxa"/>
                <w:gridSpan w:val="2"/>
                <w:vAlign w:val="center"/>
              </w:tcPr>
            </w:tcPrChange>
          </w:tcPr>
          <w:p w14:paraId="15539BDB" w14:textId="3CFC7F50" w:rsidR="00C13FB0" w:rsidRPr="001B4700" w:rsidRDefault="00C13FB0" w:rsidP="00C13FB0">
            <w:pPr>
              <w:spacing w:line="240" w:lineRule="auto"/>
              <w:jc w:val="center"/>
            </w:pPr>
            <w:r w:rsidRPr="001B4700">
              <w:t>Penggerak Kap Robot</w:t>
            </w:r>
          </w:p>
        </w:tc>
      </w:tr>
      <w:tr w:rsidR="00C13FB0" w:rsidRPr="001B4700" w14:paraId="23850C71" w14:textId="77777777" w:rsidTr="003D64CB">
        <w:trPr>
          <w:trHeight w:val="397"/>
          <w:trPrChange w:id="2789" w:author="Muhammad Subarkah" w:date="2024-12-10T23:55:00Z" w16du:dateUtc="2024-12-10T16:55:00Z">
            <w:trPr>
              <w:gridAfter w:val="0"/>
              <w:trHeight w:val="397"/>
              <w:jc w:val="center"/>
            </w:trPr>
          </w:trPrChange>
        </w:trPr>
        <w:tc>
          <w:tcPr>
            <w:tcW w:w="846" w:type="dxa"/>
            <w:vAlign w:val="center"/>
            <w:tcPrChange w:id="2790" w:author="Muhammad Subarkah" w:date="2024-12-10T23:55:00Z" w16du:dateUtc="2024-12-10T16:55:00Z">
              <w:tcPr>
                <w:tcW w:w="846" w:type="dxa"/>
                <w:gridSpan w:val="2"/>
                <w:vAlign w:val="center"/>
              </w:tcPr>
            </w:tcPrChange>
          </w:tcPr>
          <w:p w14:paraId="336ADD6A" w14:textId="51E499CE" w:rsidR="00C13FB0" w:rsidRPr="001B4700" w:rsidRDefault="00C13FB0" w:rsidP="00C13FB0">
            <w:pPr>
              <w:spacing w:line="240" w:lineRule="auto"/>
              <w:jc w:val="center"/>
            </w:pPr>
            <w:r w:rsidRPr="001B4700">
              <w:t>7.</w:t>
            </w:r>
          </w:p>
        </w:tc>
        <w:tc>
          <w:tcPr>
            <w:tcW w:w="2131" w:type="dxa"/>
            <w:vAlign w:val="center"/>
            <w:tcPrChange w:id="2791" w:author="Muhammad Subarkah" w:date="2024-12-10T23:55:00Z" w16du:dateUtc="2024-12-10T16:55:00Z">
              <w:tcPr>
                <w:tcW w:w="2268" w:type="dxa"/>
                <w:gridSpan w:val="2"/>
                <w:vAlign w:val="center"/>
              </w:tcPr>
            </w:tcPrChange>
          </w:tcPr>
          <w:p w14:paraId="25BCECFF" w14:textId="4FFC22C1" w:rsidR="00C13FB0" w:rsidRPr="001B4700" w:rsidRDefault="00C13FB0" w:rsidP="00C13FB0">
            <w:pPr>
              <w:spacing w:line="240" w:lineRule="auto"/>
              <w:jc w:val="center"/>
            </w:pPr>
            <w:proofErr w:type="spellStart"/>
            <w:r w:rsidRPr="001B4700">
              <w:t>Driver</w:t>
            </w:r>
            <w:proofErr w:type="spellEnd"/>
            <w:r w:rsidRPr="001B4700">
              <w:t xml:space="preserve"> L298N</w:t>
            </w:r>
          </w:p>
        </w:tc>
        <w:tc>
          <w:tcPr>
            <w:tcW w:w="1559" w:type="dxa"/>
            <w:vAlign w:val="center"/>
            <w:tcPrChange w:id="2792" w:author="Muhammad Subarkah" w:date="2024-12-10T23:55:00Z" w16du:dateUtc="2024-12-10T16:55:00Z">
              <w:tcPr>
                <w:tcW w:w="1559" w:type="dxa"/>
                <w:gridSpan w:val="2"/>
                <w:vAlign w:val="center"/>
              </w:tcPr>
            </w:tcPrChange>
          </w:tcPr>
          <w:p w14:paraId="5BDCC309" w14:textId="2C73020C" w:rsidR="00C13FB0" w:rsidRPr="001B4700" w:rsidRDefault="00C13FB0" w:rsidP="00C13FB0">
            <w:pPr>
              <w:spacing w:line="240" w:lineRule="auto"/>
              <w:jc w:val="center"/>
            </w:pPr>
            <w:r w:rsidRPr="001B4700">
              <w:t>1</w:t>
            </w:r>
            <w:r>
              <w:t xml:space="preserve"> B</w:t>
            </w:r>
            <w:r w:rsidRPr="00641A95">
              <w:t>u</w:t>
            </w:r>
            <w:r>
              <w:t>ah</w:t>
            </w:r>
          </w:p>
        </w:tc>
        <w:tc>
          <w:tcPr>
            <w:tcW w:w="2840" w:type="dxa"/>
            <w:vAlign w:val="center"/>
            <w:tcPrChange w:id="2793" w:author="Muhammad Subarkah" w:date="2024-12-10T23:55:00Z" w16du:dateUtc="2024-12-10T16:55:00Z">
              <w:tcPr>
                <w:tcW w:w="3119" w:type="dxa"/>
                <w:gridSpan w:val="2"/>
                <w:vAlign w:val="center"/>
              </w:tcPr>
            </w:tcPrChange>
          </w:tcPr>
          <w:p w14:paraId="3F33064A" w14:textId="184A3FA2" w:rsidR="00C13FB0" w:rsidRPr="001B4700" w:rsidRDefault="00C13FB0" w:rsidP="00C13FB0">
            <w:pPr>
              <w:spacing w:line="240" w:lineRule="auto"/>
              <w:jc w:val="center"/>
              <w:rPr>
                <w:i/>
                <w:iCs/>
              </w:rPr>
            </w:pPr>
            <w:proofErr w:type="spellStart"/>
            <w:r w:rsidRPr="001B4700">
              <w:rPr>
                <w:i/>
                <w:iCs/>
              </w:rPr>
              <w:t>Driver</w:t>
            </w:r>
            <w:proofErr w:type="spellEnd"/>
            <w:r w:rsidRPr="001B4700">
              <w:rPr>
                <w:i/>
                <w:iCs/>
              </w:rPr>
              <w:t xml:space="preserve"> Motor</w:t>
            </w:r>
          </w:p>
        </w:tc>
      </w:tr>
      <w:tr w:rsidR="00C13FB0" w:rsidRPr="001B4700" w14:paraId="188B2ED5" w14:textId="77777777" w:rsidTr="003D64CB">
        <w:trPr>
          <w:trHeight w:val="397"/>
          <w:trPrChange w:id="2794" w:author="Muhammad Subarkah" w:date="2024-12-10T23:55:00Z" w16du:dateUtc="2024-12-10T16:55:00Z">
            <w:trPr>
              <w:gridAfter w:val="0"/>
              <w:trHeight w:val="397"/>
              <w:jc w:val="center"/>
            </w:trPr>
          </w:trPrChange>
        </w:trPr>
        <w:tc>
          <w:tcPr>
            <w:tcW w:w="846" w:type="dxa"/>
            <w:vAlign w:val="center"/>
            <w:tcPrChange w:id="2795" w:author="Muhammad Subarkah" w:date="2024-12-10T23:55:00Z" w16du:dateUtc="2024-12-10T16:55:00Z">
              <w:tcPr>
                <w:tcW w:w="846" w:type="dxa"/>
                <w:gridSpan w:val="2"/>
                <w:vAlign w:val="center"/>
              </w:tcPr>
            </w:tcPrChange>
          </w:tcPr>
          <w:p w14:paraId="45C86708" w14:textId="58C1A12C" w:rsidR="00C13FB0" w:rsidRPr="001B4700" w:rsidRDefault="00C13FB0" w:rsidP="00C13FB0">
            <w:pPr>
              <w:spacing w:line="240" w:lineRule="auto"/>
              <w:jc w:val="center"/>
            </w:pPr>
            <w:r w:rsidRPr="001B4700">
              <w:t>8.</w:t>
            </w:r>
          </w:p>
        </w:tc>
        <w:tc>
          <w:tcPr>
            <w:tcW w:w="2131" w:type="dxa"/>
            <w:vAlign w:val="center"/>
            <w:tcPrChange w:id="2796" w:author="Muhammad Subarkah" w:date="2024-12-10T23:55:00Z" w16du:dateUtc="2024-12-10T16:55:00Z">
              <w:tcPr>
                <w:tcW w:w="2268" w:type="dxa"/>
                <w:gridSpan w:val="2"/>
                <w:vAlign w:val="center"/>
              </w:tcPr>
            </w:tcPrChange>
          </w:tcPr>
          <w:p w14:paraId="3425853C" w14:textId="30FD5048" w:rsidR="00C13FB0" w:rsidRPr="001B4700" w:rsidRDefault="00C13FB0" w:rsidP="00C13FB0">
            <w:pPr>
              <w:spacing w:line="240" w:lineRule="auto"/>
              <w:jc w:val="center"/>
            </w:pPr>
            <w:r w:rsidRPr="001B4700">
              <w:t>Modul MP1548</w:t>
            </w:r>
          </w:p>
        </w:tc>
        <w:tc>
          <w:tcPr>
            <w:tcW w:w="1559" w:type="dxa"/>
            <w:vAlign w:val="center"/>
            <w:tcPrChange w:id="2797" w:author="Muhammad Subarkah" w:date="2024-12-10T23:55:00Z" w16du:dateUtc="2024-12-10T16:55:00Z">
              <w:tcPr>
                <w:tcW w:w="1559" w:type="dxa"/>
                <w:gridSpan w:val="2"/>
                <w:vAlign w:val="center"/>
              </w:tcPr>
            </w:tcPrChange>
          </w:tcPr>
          <w:p w14:paraId="1E7514C8" w14:textId="3A7D0197" w:rsidR="00C13FB0" w:rsidRPr="001B4700" w:rsidRDefault="00C13FB0" w:rsidP="00C13FB0">
            <w:pPr>
              <w:spacing w:line="240" w:lineRule="auto"/>
              <w:jc w:val="center"/>
            </w:pPr>
            <w:r w:rsidRPr="001B4700">
              <w:t>1</w:t>
            </w:r>
            <w:r>
              <w:t xml:space="preserve"> B</w:t>
            </w:r>
            <w:r w:rsidRPr="00641A95">
              <w:t>u</w:t>
            </w:r>
            <w:r>
              <w:t>ah</w:t>
            </w:r>
          </w:p>
        </w:tc>
        <w:tc>
          <w:tcPr>
            <w:tcW w:w="2840" w:type="dxa"/>
            <w:vAlign w:val="center"/>
            <w:tcPrChange w:id="2798" w:author="Muhammad Subarkah" w:date="2024-12-10T23:55:00Z" w16du:dateUtc="2024-12-10T16:55:00Z">
              <w:tcPr>
                <w:tcW w:w="3119" w:type="dxa"/>
                <w:gridSpan w:val="2"/>
                <w:vAlign w:val="center"/>
              </w:tcPr>
            </w:tcPrChange>
          </w:tcPr>
          <w:p w14:paraId="0CAB0929" w14:textId="7DE2907A" w:rsidR="00C13FB0" w:rsidRPr="001B4700" w:rsidRDefault="00C13FB0" w:rsidP="00C13FB0">
            <w:pPr>
              <w:spacing w:line="240" w:lineRule="auto"/>
              <w:jc w:val="center"/>
              <w:rPr>
                <w:i/>
                <w:iCs/>
              </w:rPr>
            </w:pPr>
            <w:proofErr w:type="spellStart"/>
            <w:r w:rsidRPr="001B4700">
              <w:rPr>
                <w:i/>
                <w:iCs/>
              </w:rPr>
              <w:t>Stepdown</w:t>
            </w:r>
            <w:proofErr w:type="spellEnd"/>
            <w:r w:rsidRPr="001B4700">
              <w:rPr>
                <w:i/>
                <w:iCs/>
              </w:rPr>
              <w:t xml:space="preserve"> Power</w:t>
            </w:r>
          </w:p>
        </w:tc>
      </w:tr>
      <w:tr w:rsidR="00C13FB0" w:rsidRPr="001B4700" w14:paraId="204471BE" w14:textId="77777777" w:rsidTr="003D64CB">
        <w:trPr>
          <w:trHeight w:val="397"/>
          <w:trPrChange w:id="2799" w:author="Muhammad Subarkah" w:date="2024-12-10T23:55:00Z" w16du:dateUtc="2024-12-10T16:55:00Z">
            <w:trPr>
              <w:gridAfter w:val="0"/>
              <w:trHeight w:val="397"/>
              <w:jc w:val="center"/>
            </w:trPr>
          </w:trPrChange>
        </w:trPr>
        <w:tc>
          <w:tcPr>
            <w:tcW w:w="846" w:type="dxa"/>
            <w:vAlign w:val="center"/>
            <w:tcPrChange w:id="2800" w:author="Muhammad Subarkah" w:date="2024-12-10T23:55:00Z" w16du:dateUtc="2024-12-10T16:55:00Z">
              <w:tcPr>
                <w:tcW w:w="846" w:type="dxa"/>
                <w:gridSpan w:val="2"/>
                <w:vAlign w:val="center"/>
              </w:tcPr>
            </w:tcPrChange>
          </w:tcPr>
          <w:p w14:paraId="3A5FAF07" w14:textId="22077CF8" w:rsidR="00C13FB0" w:rsidRPr="001B4700" w:rsidRDefault="00C13FB0" w:rsidP="00C13FB0">
            <w:pPr>
              <w:spacing w:line="240" w:lineRule="auto"/>
              <w:jc w:val="center"/>
            </w:pPr>
            <w:r w:rsidRPr="001B4700">
              <w:t>9.</w:t>
            </w:r>
          </w:p>
        </w:tc>
        <w:tc>
          <w:tcPr>
            <w:tcW w:w="2131" w:type="dxa"/>
            <w:vAlign w:val="center"/>
            <w:tcPrChange w:id="2801" w:author="Muhammad Subarkah" w:date="2024-12-10T23:55:00Z" w16du:dateUtc="2024-12-10T16:55:00Z">
              <w:tcPr>
                <w:tcW w:w="2268" w:type="dxa"/>
                <w:gridSpan w:val="2"/>
                <w:vAlign w:val="center"/>
              </w:tcPr>
            </w:tcPrChange>
          </w:tcPr>
          <w:p w14:paraId="03CA6468" w14:textId="1ABD87F3" w:rsidR="00C13FB0" w:rsidRPr="001B4700" w:rsidRDefault="00C13FB0" w:rsidP="00C13FB0">
            <w:pPr>
              <w:spacing w:line="240" w:lineRule="auto"/>
              <w:jc w:val="center"/>
            </w:pPr>
            <w:proofErr w:type="spellStart"/>
            <w:r w:rsidRPr="001B4700">
              <w:t>Pushbutton</w:t>
            </w:r>
            <w:proofErr w:type="spellEnd"/>
          </w:p>
        </w:tc>
        <w:tc>
          <w:tcPr>
            <w:tcW w:w="1559" w:type="dxa"/>
            <w:vAlign w:val="center"/>
            <w:tcPrChange w:id="2802" w:author="Muhammad Subarkah" w:date="2024-12-10T23:55:00Z" w16du:dateUtc="2024-12-10T16:55:00Z">
              <w:tcPr>
                <w:tcW w:w="1559" w:type="dxa"/>
                <w:gridSpan w:val="2"/>
                <w:vAlign w:val="center"/>
              </w:tcPr>
            </w:tcPrChange>
          </w:tcPr>
          <w:p w14:paraId="067A9A7D" w14:textId="3778D319" w:rsidR="00C13FB0" w:rsidRPr="001B4700" w:rsidRDefault="00C13FB0" w:rsidP="00C13FB0">
            <w:pPr>
              <w:spacing w:line="240" w:lineRule="auto"/>
              <w:jc w:val="center"/>
            </w:pPr>
            <w:r w:rsidRPr="001B4700">
              <w:t>3</w:t>
            </w:r>
            <w:r>
              <w:t xml:space="preserve"> B</w:t>
            </w:r>
            <w:r w:rsidRPr="00641A95">
              <w:t>u</w:t>
            </w:r>
            <w:r>
              <w:t>ah</w:t>
            </w:r>
          </w:p>
        </w:tc>
        <w:tc>
          <w:tcPr>
            <w:tcW w:w="2840" w:type="dxa"/>
            <w:vAlign w:val="center"/>
            <w:tcPrChange w:id="2803" w:author="Muhammad Subarkah" w:date="2024-12-10T23:55:00Z" w16du:dateUtc="2024-12-10T16:55:00Z">
              <w:tcPr>
                <w:tcW w:w="3119" w:type="dxa"/>
                <w:gridSpan w:val="2"/>
                <w:vAlign w:val="center"/>
              </w:tcPr>
            </w:tcPrChange>
          </w:tcPr>
          <w:p w14:paraId="2885636F" w14:textId="2D9D1094" w:rsidR="00C13FB0" w:rsidRPr="001B4700" w:rsidRDefault="00C13FB0" w:rsidP="00C13FB0">
            <w:pPr>
              <w:spacing w:line="240" w:lineRule="auto"/>
              <w:jc w:val="center"/>
            </w:pPr>
            <w:r w:rsidRPr="001B4700">
              <w:t>Tombol Pengatur Robot</w:t>
            </w:r>
          </w:p>
        </w:tc>
      </w:tr>
      <w:tr w:rsidR="00C13FB0" w:rsidRPr="001B4700" w14:paraId="7EA58D8D" w14:textId="77777777" w:rsidTr="003D64CB">
        <w:trPr>
          <w:trHeight w:val="397"/>
          <w:trPrChange w:id="2804" w:author="Muhammad Subarkah" w:date="2024-12-10T23:55:00Z" w16du:dateUtc="2024-12-10T16:55:00Z">
            <w:trPr>
              <w:gridAfter w:val="0"/>
              <w:trHeight w:val="397"/>
              <w:jc w:val="center"/>
            </w:trPr>
          </w:trPrChange>
        </w:trPr>
        <w:tc>
          <w:tcPr>
            <w:tcW w:w="846" w:type="dxa"/>
            <w:vAlign w:val="center"/>
            <w:tcPrChange w:id="2805" w:author="Muhammad Subarkah" w:date="2024-12-10T23:55:00Z" w16du:dateUtc="2024-12-10T16:55:00Z">
              <w:tcPr>
                <w:tcW w:w="846" w:type="dxa"/>
                <w:gridSpan w:val="2"/>
                <w:vAlign w:val="center"/>
              </w:tcPr>
            </w:tcPrChange>
          </w:tcPr>
          <w:p w14:paraId="6ECF4772" w14:textId="68C1F370" w:rsidR="00C13FB0" w:rsidRPr="001B4700" w:rsidRDefault="00C13FB0" w:rsidP="00C13FB0">
            <w:pPr>
              <w:spacing w:line="240" w:lineRule="auto"/>
              <w:jc w:val="center"/>
            </w:pPr>
            <w:r w:rsidRPr="001B4700">
              <w:t>10.</w:t>
            </w:r>
          </w:p>
        </w:tc>
        <w:tc>
          <w:tcPr>
            <w:tcW w:w="2131" w:type="dxa"/>
            <w:vAlign w:val="center"/>
            <w:tcPrChange w:id="2806" w:author="Muhammad Subarkah" w:date="2024-12-10T23:55:00Z" w16du:dateUtc="2024-12-10T16:55:00Z">
              <w:tcPr>
                <w:tcW w:w="2268" w:type="dxa"/>
                <w:gridSpan w:val="2"/>
                <w:vAlign w:val="center"/>
              </w:tcPr>
            </w:tcPrChange>
          </w:tcPr>
          <w:p w14:paraId="20F4C4E5" w14:textId="3F786667" w:rsidR="00C13FB0" w:rsidRPr="001B4700" w:rsidRDefault="00C13FB0" w:rsidP="00C13FB0">
            <w:pPr>
              <w:spacing w:line="240" w:lineRule="auto"/>
              <w:jc w:val="center"/>
            </w:pPr>
            <w:r w:rsidRPr="001B4700">
              <w:t>Baterai 18650 3,7V</w:t>
            </w:r>
          </w:p>
        </w:tc>
        <w:tc>
          <w:tcPr>
            <w:tcW w:w="1559" w:type="dxa"/>
            <w:vAlign w:val="center"/>
            <w:tcPrChange w:id="2807" w:author="Muhammad Subarkah" w:date="2024-12-10T23:55:00Z" w16du:dateUtc="2024-12-10T16:55:00Z">
              <w:tcPr>
                <w:tcW w:w="1559" w:type="dxa"/>
                <w:gridSpan w:val="2"/>
                <w:vAlign w:val="center"/>
              </w:tcPr>
            </w:tcPrChange>
          </w:tcPr>
          <w:p w14:paraId="69324EFE" w14:textId="74508027" w:rsidR="00C13FB0" w:rsidRPr="001B4700" w:rsidRDefault="00C13FB0" w:rsidP="00C13FB0">
            <w:pPr>
              <w:spacing w:line="240" w:lineRule="auto"/>
              <w:jc w:val="center"/>
            </w:pPr>
            <w:r w:rsidRPr="001B4700">
              <w:t>2</w:t>
            </w:r>
            <w:r>
              <w:t xml:space="preserve"> B</w:t>
            </w:r>
            <w:r w:rsidRPr="00641A95">
              <w:t>u</w:t>
            </w:r>
            <w:r>
              <w:t>ah</w:t>
            </w:r>
          </w:p>
        </w:tc>
        <w:tc>
          <w:tcPr>
            <w:tcW w:w="2840" w:type="dxa"/>
            <w:vAlign w:val="center"/>
            <w:tcPrChange w:id="2808" w:author="Muhammad Subarkah" w:date="2024-12-10T23:55:00Z" w16du:dateUtc="2024-12-10T16:55:00Z">
              <w:tcPr>
                <w:tcW w:w="3119" w:type="dxa"/>
                <w:gridSpan w:val="2"/>
                <w:vAlign w:val="center"/>
              </w:tcPr>
            </w:tcPrChange>
          </w:tcPr>
          <w:p w14:paraId="4A0D6341" w14:textId="1913C53E" w:rsidR="00C13FB0" w:rsidRPr="001B4700" w:rsidRDefault="00C13FB0" w:rsidP="00C13FB0">
            <w:pPr>
              <w:spacing w:line="240" w:lineRule="auto"/>
              <w:jc w:val="center"/>
            </w:pPr>
            <w:r w:rsidRPr="001B4700">
              <w:t>Sumber daya robot</w:t>
            </w:r>
          </w:p>
        </w:tc>
      </w:tr>
      <w:tr w:rsidR="00C13FB0" w:rsidRPr="001B4700" w14:paraId="70904901" w14:textId="77777777" w:rsidTr="003D64CB">
        <w:trPr>
          <w:trHeight w:val="397"/>
          <w:trPrChange w:id="2809" w:author="Muhammad Subarkah" w:date="2024-12-10T23:55:00Z" w16du:dateUtc="2024-12-10T16:55:00Z">
            <w:trPr>
              <w:gridAfter w:val="0"/>
              <w:trHeight w:val="397"/>
              <w:jc w:val="center"/>
            </w:trPr>
          </w:trPrChange>
        </w:trPr>
        <w:tc>
          <w:tcPr>
            <w:tcW w:w="846" w:type="dxa"/>
            <w:vAlign w:val="center"/>
            <w:tcPrChange w:id="2810" w:author="Muhammad Subarkah" w:date="2024-12-10T23:55:00Z" w16du:dateUtc="2024-12-10T16:55:00Z">
              <w:tcPr>
                <w:tcW w:w="846" w:type="dxa"/>
                <w:gridSpan w:val="2"/>
                <w:vAlign w:val="center"/>
              </w:tcPr>
            </w:tcPrChange>
          </w:tcPr>
          <w:p w14:paraId="5B6F7D1A" w14:textId="075F029B" w:rsidR="00C13FB0" w:rsidRPr="001B4700" w:rsidRDefault="00C13FB0" w:rsidP="00C13FB0">
            <w:pPr>
              <w:spacing w:line="240" w:lineRule="auto"/>
              <w:jc w:val="center"/>
            </w:pPr>
            <w:r w:rsidRPr="001B4700">
              <w:t>11.</w:t>
            </w:r>
          </w:p>
        </w:tc>
        <w:tc>
          <w:tcPr>
            <w:tcW w:w="2131" w:type="dxa"/>
            <w:vAlign w:val="center"/>
            <w:tcPrChange w:id="2811" w:author="Muhammad Subarkah" w:date="2024-12-10T23:55:00Z" w16du:dateUtc="2024-12-10T16:55:00Z">
              <w:tcPr>
                <w:tcW w:w="2268" w:type="dxa"/>
                <w:gridSpan w:val="2"/>
                <w:vAlign w:val="center"/>
              </w:tcPr>
            </w:tcPrChange>
          </w:tcPr>
          <w:p w14:paraId="5F1F329F" w14:textId="01E0145D" w:rsidR="00C13FB0" w:rsidRPr="001B4700" w:rsidRDefault="00C13FB0" w:rsidP="00C13FB0">
            <w:pPr>
              <w:spacing w:line="240" w:lineRule="auto"/>
              <w:jc w:val="center"/>
            </w:pPr>
            <w:r w:rsidRPr="001B4700">
              <w:t>Akrilik</w:t>
            </w:r>
          </w:p>
        </w:tc>
        <w:tc>
          <w:tcPr>
            <w:tcW w:w="1559" w:type="dxa"/>
            <w:vAlign w:val="center"/>
            <w:tcPrChange w:id="2812" w:author="Muhammad Subarkah" w:date="2024-12-10T23:55:00Z" w16du:dateUtc="2024-12-10T16:55:00Z">
              <w:tcPr>
                <w:tcW w:w="1559" w:type="dxa"/>
                <w:gridSpan w:val="2"/>
                <w:vAlign w:val="center"/>
              </w:tcPr>
            </w:tcPrChange>
          </w:tcPr>
          <w:p w14:paraId="4AE5F858" w14:textId="65502113" w:rsidR="00C13FB0" w:rsidRPr="001B4700" w:rsidRDefault="00C13FB0" w:rsidP="00C13FB0">
            <w:pPr>
              <w:spacing w:line="240" w:lineRule="auto"/>
              <w:jc w:val="center"/>
            </w:pPr>
            <w:r>
              <w:t>50cm x 50cm</w:t>
            </w:r>
          </w:p>
        </w:tc>
        <w:tc>
          <w:tcPr>
            <w:tcW w:w="2840" w:type="dxa"/>
            <w:vAlign w:val="center"/>
            <w:tcPrChange w:id="2813" w:author="Muhammad Subarkah" w:date="2024-12-10T23:55:00Z" w16du:dateUtc="2024-12-10T16:55:00Z">
              <w:tcPr>
                <w:tcW w:w="3119" w:type="dxa"/>
                <w:gridSpan w:val="2"/>
                <w:vAlign w:val="center"/>
              </w:tcPr>
            </w:tcPrChange>
          </w:tcPr>
          <w:p w14:paraId="73752819" w14:textId="777992BC" w:rsidR="00C13FB0" w:rsidRPr="001B4700" w:rsidRDefault="00C13FB0" w:rsidP="00C13FB0">
            <w:pPr>
              <w:spacing w:line="240" w:lineRule="auto"/>
              <w:jc w:val="center"/>
            </w:pPr>
            <w:r w:rsidRPr="001B4700">
              <w:t>Kerangka Penyusun Robot</w:t>
            </w:r>
          </w:p>
        </w:tc>
      </w:tr>
    </w:tbl>
    <w:p w14:paraId="6DB9120C" w14:textId="547A3371" w:rsidR="00FB65D9" w:rsidRPr="001B4700" w:rsidRDefault="009E0D74">
      <w:pPr>
        <w:pStyle w:val="ListParagraph"/>
        <w:numPr>
          <w:ilvl w:val="1"/>
          <w:numId w:val="6"/>
        </w:numPr>
        <w:spacing w:before="240" w:after="0"/>
        <w:ind w:left="1134" w:hanging="567"/>
        <w:pPrChange w:id="2814" w:author="Muhammad Subarkah" w:date="2024-12-10T23:45:00Z" w16du:dateUtc="2024-12-10T16:45:00Z">
          <w:pPr>
            <w:pStyle w:val="ListParagraph"/>
            <w:numPr>
              <w:ilvl w:val="1"/>
              <w:numId w:val="6"/>
            </w:numPr>
            <w:spacing w:before="240"/>
            <w:ind w:left="851" w:hanging="414"/>
          </w:pPr>
        </w:pPrChange>
      </w:pPr>
      <w:r w:rsidRPr="001B4700">
        <w:t>Penyusunan</w:t>
      </w:r>
      <w:r w:rsidR="00FB65D9" w:rsidRPr="001B4700">
        <w:t xml:space="preserve"> Program</w:t>
      </w:r>
    </w:p>
    <w:p w14:paraId="2174FD8C" w14:textId="040DA3A9" w:rsidR="002258A0" w:rsidDel="00E8474C" w:rsidRDefault="00E02A46" w:rsidP="009A2F9B">
      <w:pPr>
        <w:pStyle w:val="H2Paragh"/>
        <w:rPr>
          <w:del w:id="2815" w:author="Muhammad Subarkah" w:date="2024-12-10T17:07:00Z" w16du:dateUtc="2024-12-10T10:07:00Z"/>
        </w:rPr>
      </w:pPr>
      <w:r w:rsidRPr="001B4700">
        <w:t xml:space="preserve">Proses pengembangan program pada Media Pembelajaran Pengaturan Arah </w:t>
      </w:r>
      <w:r w:rsidR="00665D56" w:rsidRPr="001B4700">
        <w:t>Sudut</w:t>
      </w:r>
      <w:r w:rsidRPr="001B4700">
        <w:t xml:space="preserve"> Putar Robot </w:t>
      </w:r>
      <w:proofErr w:type="spellStart"/>
      <w:r w:rsidRPr="00665D56">
        <w:rPr>
          <w:i/>
          <w:iCs/>
        </w:rPr>
        <w:t>Transporter</w:t>
      </w:r>
      <w:proofErr w:type="spellEnd"/>
      <w:r w:rsidRPr="001B4700">
        <w:t xml:space="preserve"> dengan sensor </w:t>
      </w:r>
      <w:proofErr w:type="spellStart"/>
      <w:r w:rsidRPr="001B4700">
        <w:rPr>
          <w:i/>
          <w:iCs/>
        </w:rPr>
        <w:t>Inertial</w:t>
      </w:r>
      <w:proofErr w:type="spellEnd"/>
      <w:r w:rsidRPr="001B4700">
        <w:rPr>
          <w:i/>
          <w:iCs/>
        </w:rPr>
        <w:t xml:space="preserve"> </w:t>
      </w:r>
      <w:proofErr w:type="spellStart"/>
      <w:r w:rsidRPr="001B4700">
        <w:rPr>
          <w:i/>
          <w:iCs/>
        </w:rPr>
        <w:t>Measurement</w:t>
      </w:r>
      <w:proofErr w:type="spellEnd"/>
      <w:r w:rsidRPr="001B4700">
        <w:rPr>
          <w:i/>
          <w:iCs/>
        </w:rPr>
        <w:t xml:space="preserve"> Unit</w:t>
      </w:r>
      <w:r w:rsidR="00F427D4" w:rsidRPr="001B4700">
        <w:t xml:space="preserve"> </w:t>
      </w:r>
      <w:r w:rsidR="00826945" w:rsidRPr="001B4700">
        <w:t xml:space="preserve">menggunakan </w:t>
      </w:r>
      <w:proofErr w:type="spellStart"/>
      <w:r w:rsidR="00826945" w:rsidRPr="00665D56">
        <w:rPr>
          <w:i/>
          <w:iCs/>
        </w:rPr>
        <w:t>software</w:t>
      </w:r>
      <w:proofErr w:type="spellEnd"/>
      <w:r w:rsidR="00826945" w:rsidRPr="001B4700">
        <w:t xml:space="preserve"> </w:t>
      </w:r>
      <w:proofErr w:type="spellStart"/>
      <w:r w:rsidR="00C170AE" w:rsidRPr="001B4700">
        <w:t>Arduino</w:t>
      </w:r>
      <w:proofErr w:type="spellEnd"/>
      <w:r w:rsidR="00C170AE" w:rsidRPr="001B4700">
        <w:t xml:space="preserve"> </w:t>
      </w:r>
      <w:r w:rsidR="00B423FD" w:rsidRPr="001B4700">
        <w:t>IDE</w:t>
      </w:r>
      <w:r w:rsidR="00417B90" w:rsidRPr="001B4700">
        <w:t>.</w:t>
      </w:r>
      <w:r w:rsidR="00A52D99" w:rsidRPr="001B4700">
        <w:t xml:space="preserve"> Pada aplikasi ini dilakukan beberapa </w:t>
      </w:r>
      <w:r w:rsidR="00A135BE" w:rsidRPr="001B4700">
        <w:t>pengaturan</w:t>
      </w:r>
      <w:r w:rsidR="00A52D99" w:rsidRPr="001B4700">
        <w:t xml:space="preserve"> awal seperti pemilihan </w:t>
      </w:r>
      <w:proofErr w:type="spellStart"/>
      <w:r w:rsidR="00A52D99" w:rsidRPr="001B4700">
        <w:rPr>
          <w:i/>
          <w:iCs/>
        </w:rPr>
        <w:t>Board</w:t>
      </w:r>
      <w:proofErr w:type="spellEnd"/>
      <w:r w:rsidR="00A52D99" w:rsidRPr="001B4700">
        <w:t xml:space="preserve"> </w:t>
      </w:r>
      <w:proofErr w:type="spellStart"/>
      <w:r w:rsidR="002D017A" w:rsidRPr="001B4700">
        <w:t>Arduino</w:t>
      </w:r>
      <w:proofErr w:type="spellEnd"/>
      <w:r w:rsidR="002D017A" w:rsidRPr="001B4700">
        <w:t xml:space="preserve"> Uno</w:t>
      </w:r>
      <w:r w:rsidR="00A52D99" w:rsidRPr="001B4700">
        <w:t xml:space="preserve">, pemilihan </w:t>
      </w:r>
      <w:r w:rsidR="005338D8" w:rsidRPr="001B4700">
        <w:rPr>
          <w:i/>
          <w:iCs/>
        </w:rPr>
        <w:t>Port</w:t>
      </w:r>
      <w:r w:rsidR="005338D8" w:rsidRPr="001B4700">
        <w:t xml:space="preserve"> yang tersambung</w:t>
      </w:r>
      <w:r w:rsidR="00A52D99" w:rsidRPr="001B4700">
        <w:t xml:space="preserve"> dan </w:t>
      </w:r>
      <w:r w:rsidR="00665D56">
        <w:t>meng</w:t>
      </w:r>
      <w:r w:rsidR="00665D56" w:rsidRPr="00665D56">
        <w:t>u</w:t>
      </w:r>
      <w:r w:rsidR="00665D56">
        <w:t>nd</w:t>
      </w:r>
      <w:r w:rsidR="00665D56" w:rsidRPr="00665D56">
        <w:t>u</w:t>
      </w:r>
      <w:r w:rsidR="00665D56">
        <w:t>h</w:t>
      </w:r>
      <w:r w:rsidR="00A52D99" w:rsidRPr="001B4700">
        <w:t xml:space="preserve"> </w:t>
      </w:r>
      <w:proofErr w:type="spellStart"/>
      <w:r w:rsidR="00A52D99" w:rsidRPr="001B4700">
        <w:rPr>
          <w:i/>
          <w:iCs/>
        </w:rPr>
        <w:t>library</w:t>
      </w:r>
      <w:proofErr w:type="spellEnd"/>
      <w:r w:rsidR="00A52D99" w:rsidRPr="001B4700">
        <w:t xml:space="preserve"> yang belum tersedia pada aplikasi</w:t>
      </w:r>
      <w:r w:rsidR="00A31EF4" w:rsidRPr="001B4700">
        <w:t>.</w:t>
      </w:r>
    </w:p>
    <w:p w14:paraId="4B4CBDA1" w14:textId="77777777" w:rsidR="00E8474C" w:rsidRPr="001B4700" w:rsidRDefault="00E8474C">
      <w:pPr>
        <w:pStyle w:val="H2Paragh"/>
        <w:rPr>
          <w:ins w:id="2816" w:author="Muhammad Subarkah" w:date="2024-12-10T23:45:00Z" w16du:dateUtc="2024-12-10T16:45:00Z"/>
        </w:rPr>
        <w:pPrChange w:id="2817" w:author="Muhammad Subarkah" w:date="2024-12-10T23:45:00Z" w16du:dateUtc="2024-12-10T16:45:00Z">
          <w:pPr>
            <w:pStyle w:val="ListParagraph"/>
            <w:spacing w:after="0"/>
            <w:ind w:left="426" w:firstLine="425"/>
          </w:pPr>
        </w:pPrChange>
      </w:pPr>
    </w:p>
    <w:p w14:paraId="5464295B" w14:textId="596BA87B" w:rsidR="000D7348" w:rsidRDefault="006D5579">
      <w:pPr>
        <w:pStyle w:val="H2Paragh"/>
        <w:rPr>
          <w:ins w:id="2818" w:author="Muhammad Subarkah" w:date="2024-12-10T17:07:00Z" w16du:dateUtc="2024-12-10T10:07:00Z"/>
        </w:rPr>
        <w:pPrChange w:id="2819" w:author="Muhammad Subarkah" w:date="2024-12-10T23:45:00Z" w16du:dateUtc="2024-12-10T16:45:00Z">
          <w:pPr>
            <w:pStyle w:val="ListParagraph"/>
            <w:spacing w:after="0"/>
            <w:ind w:left="426" w:firstLine="425"/>
          </w:pPr>
        </w:pPrChange>
      </w:pPr>
      <w:bookmarkStart w:id="2820" w:name="_Toc177465740"/>
      <w:bookmarkStart w:id="2821" w:name="_Toc179812265"/>
      <w:bookmarkStart w:id="2822" w:name="_Toc179883286"/>
      <w:bookmarkStart w:id="2823" w:name="_Toc181577690"/>
      <w:bookmarkStart w:id="2824" w:name="_Toc184742798"/>
      <w:del w:id="2825" w:author="Muhammad Subarkah" w:date="2024-12-10T17:07:00Z" w16du:dateUtc="2024-12-10T10:07:00Z">
        <w:r w:rsidRPr="001B4700" w:rsidDel="00916A33">
          <w:delText xml:space="preserve">Gambar </w:delText>
        </w:r>
      </w:del>
      <w:del w:id="2826" w:author="Muhammad Subarkah" w:date="2024-12-10T17:06:00Z" w16du:dateUtc="2024-12-10T10:06:00Z">
        <w:r w:rsidR="0075199D" w:rsidDel="00453293">
          <w:fldChar w:fldCharType="begin"/>
        </w:r>
        <w:r w:rsidR="0075199D" w:rsidDel="00453293">
          <w:delInstrText xml:space="preserve"> SEQ Gambar \* ARABIC </w:delInstrText>
        </w:r>
        <w:r w:rsidR="0075199D" w:rsidDel="00453293">
          <w:fldChar w:fldCharType="separate"/>
        </w:r>
        <w:r w:rsidR="00DD71BD" w:rsidDel="00453293">
          <w:rPr>
            <w:noProof/>
          </w:rPr>
          <w:delText>12</w:delText>
        </w:r>
        <w:r w:rsidR="0075199D" w:rsidDel="00453293">
          <w:rPr>
            <w:noProof/>
          </w:rPr>
          <w:fldChar w:fldCharType="end"/>
        </w:r>
      </w:del>
      <w:del w:id="2827" w:author="Muhammad Subarkah" w:date="2024-12-10T17:07:00Z" w16du:dateUtc="2024-12-10T10:07:00Z">
        <w:r w:rsidRPr="001B4700" w:rsidDel="00916A33">
          <w:delText xml:space="preserve">. </w:delText>
        </w:r>
        <w:r w:rsidRPr="001B796B" w:rsidDel="00916A33">
          <w:rPr>
            <w:i/>
            <w:iCs/>
          </w:rPr>
          <w:delText>Flowchart</w:delText>
        </w:r>
        <w:r w:rsidRPr="001B4700" w:rsidDel="00916A33">
          <w:delText xml:space="preserve"> Program</w:delText>
        </w:r>
      </w:del>
      <w:bookmarkEnd w:id="2820"/>
      <w:bookmarkEnd w:id="2821"/>
      <w:bookmarkEnd w:id="2822"/>
      <w:bookmarkEnd w:id="2823"/>
      <w:bookmarkEnd w:id="2824"/>
    </w:p>
    <w:p w14:paraId="738EFF68" w14:textId="38AB0E39" w:rsidR="00916A33" w:rsidRPr="001B4700" w:rsidRDefault="00916A33">
      <w:pPr>
        <w:pStyle w:val="NoBeforeAfter"/>
        <w:ind w:left="567"/>
        <w:pPrChange w:id="2828" w:author="Muhammad Subarkah" w:date="2024-12-10T23:45:00Z" w16du:dateUtc="2024-12-10T16:45:00Z">
          <w:pPr>
            <w:pStyle w:val="NoBeforeAfter"/>
            <w:ind w:left="426"/>
          </w:pPr>
        </w:pPrChange>
      </w:pPr>
      <w:bookmarkStart w:id="2829" w:name="_Toc184828413"/>
      <w:ins w:id="2830" w:author="Muhammad Subarkah" w:date="2024-12-10T17:07:00Z" w16du:dateUtc="2024-12-10T10:07:00Z">
        <w:r>
          <w:lastRenderedPageBreak/>
          <w:t xml:space="preserve">Gambar </w:t>
        </w:r>
        <w:r>
          <w:fldChar w:fldCharType="begin"/>
        </w:r>
        <w:r>
          <w:instrText xml:space="preserve"> SEQ Gambar \* ARABIC </w:instrText>
        </w:r>
      </w:ins>
      <w:r>
        <w:fldChar w:fldCharType="separate"/>
      </w:r>
      <w:ins w:id="2831" w:author="Muhammad Subarkah" w:date="2024-12-19T13:03:00Z" w16du:dateUtc="2024-12-19T06:03:00Z">
        <w:r w:rsidR="0021290A">
          <w:rPr>
            <w:noProof/>
          </w:rPr>
          <w:t>11</w:t>
        </w:r>
      </w:ins>
      <w:ins w:id="2832" w:author="Muhammad Subarkah" w:date="2024-12-10T17:07:00Z" w16du:dateUtc="2024-12-10T10:07:00Z">
        <w:r>
          <w:fldChar w:fldCharType="end"/>
        </w:r>
        <w:r>
          <w:t xml:space="preserve">. </w:t>
        </w:r>
        <w:proofErr w:type="spellStart"/>
        <w:r w:rsidRPr="00594076">
          <w:rPr>
            <w:i/>
            <w:iCs/>
            <w:rPrChange w:id="2833" w:author="Muhammad Subarkah" w:date="2024-12-10T17:07:00Z" w16du:dateUtc="2024-12-10T10:07:00Z">
              <w:rPr/>
            </w:rPrChange>
          </w:rPr>
          <w:t>Flowchart</w:t>
        </w:r>
        <w:proofErr w:type="spellEnd"/>
        <w:r w:rsidRPr="00C2434A">
          <w:t xml:space="preserve"> Program</w:t>
        </w:r>
      </w:ins>
      <w:bookmarkEnd w:id="2829"/>
    </w:p>
    <w:p w14:paraId="70D48288" w14:textId="4141D5DB" w:rsidR="0095750D" w:rsidRPr="001B4700" w:rsidRDefault="00AC2B64">
      <w:pPr>
        <w:pStyle w:val="NoBeforeAfter"/>
        <w:ind w:left="567"/>
        <w:jc w:val="center"/>
        <w:pPrChange w:id="2834" w:author="Muhammad Subarkah" w:date="2024-12-10T23:45:00Z" w16du:dateUtc="2024-12-10T16:45:00Z">
          <w:pPr>
            <w:pStyle w:val="NoBeforeAfter"/>
            <w:ind w:left="426"/>
            <w:jc w:val="center"/>
          </w:pPr>
        </w:pPrChange>
      </w:pPr>
      <w:ins w:id="2835" w:author="Muhammad Subarkah" w:date="2024-12-10T18:04:00Z" w16du:dateUtc="2024-12-10T11:04:00Z">
        <w:r>
          <w:rPr>
            <w:noProof/>
            <w14:ligatures w14:val="standardContextual"/>
          </w:rPr>
          <w:drawing>
            <wp:inline distT="0" distB="0" distL="0" distR="0" wp14:anchorId="15B60BCD" wp14:editId="2701F6F7">
              <wp:extent cx="4733350" cy="2609850"/>
              <wp:effectExtent l="0" t="0" r="0" b="0"/>
              <wp:docPr id="14222878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7817" name="Picture 11"/>
                      <pic:cNvPicPr/>
                    </pic:nvPicPr>
                    <pic:blipFill>
                      <a:blip r:embed="rId56">
                        <a:extLst>
                          <a:ext uri="{28A0092B-C50C-407E-A947-70E740481C1C}">
                            <a14:useLocalDpi xmlns:a14="http://schemas.microsoft.com/office/drawing/2010/main" val="0"/>
                          </a:ext>
                        </a:extLst>
                      </a:blip>
                      <a:stretch>
                        <a:fillRect/>
                      </a:stretch>
                    </pic:blipFill>
                    <pic:spPr>
                      <a:xfrm>
                        <a:off x="0" y="0"/>
                        <a:ext cx="4747696" cy="2617760"/>
                      </a:xfrm>
                      <a:prstGeom prst="rect">
                        <a:avLst/>
                      </a:prstGeom>
                    </pic:spPr>
                  </pic:pic>
                </a:graphicData>
              </a:graphic>
            </wp:inline>
          </w:drawing>
        </w:r>
      </w:ins>
      <w:commentRangeStart w:id="2836"/>
      <w:del w:id="2837" w:author="Muhammad Subarkah" w:date="2024-12-10T18:04:00Z" w16du:dateUtc="2024-12-10T11:04:00Z">
        <w:r w:rsidR="0095750D" w:rsidRPr="001B4700" w:rsidDel="00AC2B64">
          <w:rPr>
            <w:noProof/>
          </w:rPr>
          <w:drawing>
            <wp:inline distT="0" distB="0" distL="0" distR="0" wp14:anchorId="645617CB" wp14:editId="4BD93750">
              <wp:extent cx="2046651" cy="4166483"/>
              <wp:effectExtent l="0" t="0" r="0" b="5715"/>
              <wp:docPr id="61048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2060808" cy="4195304"/>
                      </a:xfrm>
                      <a:prstGeom prst="rect">
                        <a:avLst/>
                      </a:prstGeom>
                      <a:noFill/>
                      <a:ln>
                        <a:noFill/>
                      </a:ln>
                    </pic:spPr>
                  </pic:pic>
                </a:graphicData>
              </a:graphic>
            </wp:inline>
          </w:drawing>
        </w:r>
      </w:del>
      <w:commentRangeEnd w:id="2836"/>
      <w:r w:rsidR="00033B3C">
        <w:rPr>
          <w:rStyle w:val="CommentReference"/>
        </w:rPr>
        <w:commentReference w:id="2836"/>
      </w:r>
    </w:p>
    <w:p w14:paraId="1179D122" w14:textId="7C7D4B27" w:rsidR="00FC69E9" w:rsidRPr="001B4700" w:rsidRDefault="00127557">
      <w:pPr>
        <w:pStyle w:val="ListParagraph"/>
        <w:numPr>
          <w:ilvl w:val="1"/>
          <w:numId w:val="6"/>
        </w:numPr>
        <w:spacing w:after="0"/>
        <w:ind w:left="1134" w:hanging="567"/>
        <w:pPrChange w:id="2838" w:author="Muhammad Subarkah" w:date="2024-12-10T23:46:00Z" w16du:dateUtc="2024-12-10T16:46:00Z">
          <w:pPr>
            <w:pStyle w:val="ListParagraph"/>
            <w:numPr>
              <w:ilvl w:val="1"/>
              <w:numId w:val="6"/>
            </w:numPr>
            <w:spacing w:after="0"/>
            <w:ind w:left="851" w:hanging="414"/>
          </w:pPr>
        </w:pPrChange>
      </w:pPr>
      <w:r w:rsidRPr="001B4700">
        <w:t>Perancangan Media Pembelajaran</w:t>
      </w:r>
    </w:p>
    <w:p w14:paraId="4D12C943" w14:textId="7658374E" w:rsidR="00CF7415" w:rsidRPr="001B4700" w:rsidRDefault="001F3DCA">
      <w:pPr>
        <w:pStyle w:val="H2Paragh"/>
        <w:pPrChange w:id="2839" w:author="Muhammad Subarkah" w:date="2024-12-10T23:46:00Z" w16du:dateUtc="2024-12-10T16:46:00Z">
          <w:pPr>
            <w:pStyle w:val="ListParagraph"/>
            <w:spacing w:after="0"/>
            <w:ind w:left="426" w:firstLine="425"/>
          </w:pPr>
        </w:pPrChange>
      </w:pPr>
      <w:r w:rsidRPr="001B4700">
        <w:t>Proses ini dijadikan sebagai dasar</w:t>
      </w:r>
      <w:r w:rsidR="00B67D17" w:rsidRPr="001B4700">
        <w:t xml:space="preserve"> merancang materi modul</w:t>
      </w:r>
      <w:ins w:id="2840" w:author="Muhammad Subarkah" w:date="2024-12-10T19:41:00Z" w16du:dateUtc="2024-12-10T12:41:00Z">
        <w:r w:rsidR="00072614">
          <w:t xml:space="preserve"> </w:t>
        </w:r>
      </w:ins>
      <w:del w:id="2841" w:author="Muhammad Subarkah" w:date="2024-12-10T19:41:00Z" w16du:dateUtc="2024-12-10T12:41:00Z">
        <w:r w:rsidR="00B67D17" w:rsidRPr="001B4700" w:rsidDel="00072614">
          <w:delText xml:space="preserve"> </w:delText>
        </w:r>
      </w:del>
      <w:r w:rsidR="00B67D17" w:rsidRPr="001B4700">
        <w:t xml:space="preserve">dan </w:t>
      </w:r>
      <w:proofErr w:type="spellStart"/>
      <w:r w:rsidR="00B67D17" w:rsidRPr="001B796B">
        <w:rPr>
          <w:i/>
          <w:iCs/>
        </w:rPr>
        <w:t>labsheet</w:t>
      </w:r>
      <w:proofErr w:type="spellEnd"/>
      <w:r w:rsidR="00B67D17" w:rsidRPr="001B4700">
        <w:t xml:space="preserve">. </w:t>
      </w:r>
      <w:r w:rsidR="008A48A9" w:rsidRPr="001B4700">
        <w:t xml:space="preserve">Hasil dari proses ini berupa </w:t>
      </w:r>
      <w:r w:rsidR="00B67D17" w:rsidRPr="001B4700">
        <w:t xml:space="preserve">judul </w:t>
      </w:r>
      <w:r w:rsidR="00C36214" w:rsidRPr="001B4700">
        <w:t>serta</w:t>
      </w:r>
      <w:r w:rsidR="00B67D17" w:rsidRPr="001B4700">
        <w:t xml:space="preserve"> tujuan pembelajaran. </w:t>
      </w:r>
      <w:r w:rsidR="00F76B72" w:rsidRPr="001B4700">
        <w:t>Secara g</w:t>
      </w:r>
      <w:r w:rsidR="00B67D17" w:rsidRPr="001B4700">
        <w:t xml:space="preserve">aris besar modul pembelajaran mempelajari teori </w:t>
      </w:r>
      <w:r w:rsidR="00D92AFF" w:rsidRPr="001B4700">
        <w:t>sensor</w:t>
      </w:r>
      <w:r w:rsidR="00E13CFD" w:rsidRPr="001B4700">
        <w:t xml:space="preserve"> </w:t>
      </w:r>
      <w:r w:rsidR="001B796B">
        <w:t>IM</w:t>
      </w:r>
      <w:r w:rsidR="001B796B" w:rsidRPr="001B796B">
        <w:t>U</w:t>
      </w:r>
      <w:r w:rsidR="00D92AFF" w:rsidRPr="001B4700">
        <w:t xml:space="preserve">, </w:t>
      </w:r>
      <w:r w:rsidR="0000156D" w:rsidRPr="001B4700">
        <w:t xml:space="preserve">pemrosesan nilai </w:t>
      </w:r>
      <w:r w:rsidR="006774DC" w:rsidRPr="001B4700">
        <w:t>sensor</w:t>
      </w:r>
      <w:r w:rsidR="00EE0BEF" w:rsidRPr="001B4700">
        <w:t xml:space="preserve"> </w:t>
      </w:r>
      <w:r w:rsidR="00A91C6B" w:rsidRPr="001B4700">
        <w:t>IMU</w:t>
      </w:r>
      <w:r w:rsidR="00B67D17" w:rsidRPr="001B4700">
        <w:t xml:space="preserve">, </w:t>
      </w:r>
      <w:proofErr w:type="spellStart"/>
      <w:r w:rsidR="00B67D17" w:rsidRPr="001B4700">
        <w:rPr>
          <w:i/>
          <w:iCs/>
        </w:rPr>
        <w:t>software</w:t>
      </w:r>
      <w:proofErr w:type="spellEnd"/>
      <w:r w:rsidR="00B67D17" w:rsidRPr="001B4700">
        <w:t xml:space="preserve"> yang digunakan </w:t>
      </w:r>
      <w:r w:rsidR="00AE7409" w:rsidRPr="001B4700">
        <w:t>dalam</w:t>
      </w:r>
      <w:r w:rsidR="00B67D17" w:rsidRPr="001B4700">
        <w:t xml:space="preserve"> memprogram</w:t>
      </w:r>
      <w:r w:rsidR="0028775B" w:rsidRPr="001B4700">
        <w:t xml:space="preserve">, </w:t>
      </w:r>
      <w:r w:rsidR="0053418A" w:rsidRPr="001B4700">
        <w:t>langkah</w:t>
      </w:r>
      <w:r w:rsidR="0028775B" w:rsidRPr="001B4700">
        <w:t xml:space="preserve"> pemrograman</w:t>
      </w:r>
      <w:r w:rsidR="00B67D17" w:rsidRPr="001B4700">
        <w:t xml:space="preserve">, spesifikasi robot, dan pengoperasian robot. </w:t>
      </w:r>
      <w:r w:rsidR="00917B99" w:rsidRPr="001B4700">
        <w:t xml:space="preserve">Secara garis besar, </w:t>
      </w:r>
      <w:proofErr w:type="spellStart"/>
      <w:r w:rsidR="00917B99" w:rsidRPr="00A91C6B">
        <w:rPr>
          <w:i/>
          <w:iCs/>
        </w:rPr>
        <w:t>labsheet</w:t>
      </w:r>
      <w:proofErr w:type="spellEnd"/>
      <w:r w:rsidR="00917B99" w:rsidRPr="001B4700">
        <w:t xml:space="preserve"> yang dikembangkan </w:t>
      </w:r>
      <w:r w:rsidR="00B67D17" w:rsidRPr="001B4700">
        <w:t xml:space="preserve">tersusun atas: tujuan, </w:t>
      </w:r>
      <w:r w:rsidR="000C0DD0" w:rsidRPr="001B4700">
        <w:t>dasar teori</w:t>
      </w:r>
      <w:r w:rsidR="00B67D17" w:rsidRPr="001B4700">
        <w:t xml:space="preserve">, alat dan bahan, langkah kerja, dan tugas. Materi </w:t>
      </w:r>
      <w:proofErr w:type="spellStart"/>
      <w:r w:rsidR="006F7C51" w:rsidRPr="001B4700">
        <w:t>labsheet</w:t>
      </w:r>
      <w:proofErr w:type="spellEnd"/>
      <w:r w:rsidR="00B67D17" w:rsidRPr="001B4700">
        <w:t xml:space="preserve"> terdiri dari tiga uraian, yaitu</w:t>
      </w:r>
      <w:r w:rsidR="007B5EFB" w:rsidRPr="001B4700">
        <w:t>:</w:t>
      </w:r>
    </w:p>
    <w:p w14:paraId="5FC36DE9" w14:textId="58455D78" w:rsidR="007B5EFB" w:rsidRPr="00853E00" w:rsidRDefault="003C3E5F">
      <w:pPr>
        <w:pStyle w:val="ListParagraph"/>
        <w:numPr>
          <w:ilvl w:val="2"/>
          <w:numId w:val="6"/>
        </w:numPr>
        <w:spacing w:after="0"/>
        <w:ind w:left="1134" w:hanging="425"/>
        <w:rPr>
          <w:ins w:id="2842" w:author="Muhammad Subarkah" w:date="2024-12-08T20:39:00Z" w16du:dateUtc="2024-12-08T13:39:00Z"/>
        </w:rPr>
        <w:pPrChange w:id="2843" w:author="Muhammad Subarkah" w:date="2024-12-10T23:58:00Z" w16du:dateUtc="2024-12-10T16:58:00Z">
          <w:pPr>
            <w:pStyle w:val="ListParagraph"/>
            <w:numPr>
              <w:ilvl w:val="3"/>
              <w:numId w:val="1"/>
            </w:numPr>
            <w:spacing w:after="0"/>
            <w:ind w:left="851" w:hanging="426"/>
          </w:pPr>
        </w:pPrChange>
      </w:pPr>
      <w:proofErr w:type="spellStart"/>
      <w:r w:rsidRPr="00BB0BA5">
        <w:rPr>
          <w:i/>
          <w:iCs/>
        </w:rPr>
        <w:t>Labsheet</w:t>
      </w:r>
      <w:proofErr w:type="spellEnd"/>
      <w:r w:rsidR="00350568" w:rsidRPr="001B4700">
        <w:t xml:space="preserve"> </w:t>
      </w:r>
      <w:r w:rsidR="00411218" w:rsidRPr="001B4700">
        <w:t xml:space="preserve">1 </w:t>
      </w:r>
      <w:commentRangeStart w:id="2844"/>
      <w:r w:rsidR="00411218" w:rsidRPr="001B4700">
        <w:t xml:space="preserve">: </w:t>
      </w:r>
      <w:r w:rsidR="0070471A" w:rsidRPr="001B4700">
        <w:t xml:space="preserve">Pemrograman Motor DC Pada Robot </w:t>
      </w:r>
      <w:proofErr w:type="spellStart"/>
      <w:r w:rsidR="0070471A" w:rsidRPr="00BB0BA5">
        <w:rPr>
          <w:i/>
          <w:iCs/>
        </w:rPr>
        <w:t>Transporter</w:t>
      </w:r>
      <w:commentRangeEnd w:id="2844"/>
      <w:proofErr w:type="spellEnd"/>
      <w:r w:rsidR="00033B3C">
        <w:rPr>
          <w:rStyle w:val="CommentReference"/>
        </w:rPr>
        <w:commentReference w:id="2844"/>
      </w:r>
    </w:p>
    <w:p w14:paraId="46004E8A" w14:textId="0B5DF55C" w:rsidR="00FB28FB" w:rsidRDefault="00F5722D" w:rsidP="007B0F88">
      <w:pPr>
        <w:pStyle w:val="H2Paragh"/>
        <w:ind w:left="1134"/>
        <w:rPr>
          <w:ins w:id="2845" w:author="Muhammad Subarkah" w:date="2024-12-10T23:59:00Z" w16du:dateUtc="2024-12-10T16:59:00Z"/>
        </w:rPr>
      </w:pPr>
      <w:proofErr w:type="spellStart"/>
      <w:ins w:id="2846" w:author="Muhammad Subarkah" w:date="2024-12-08T20:41:00Z" w16du:dateUtc="2024-12-08T13:41:00Z">
        <w:r w:rsidRPr="0017103E">
          <w:rPr>
            <w:i/>
            <w:iCs/>
          </w:rPr>
          <w:t>Labsheet</w:t>
        </w:r>
        <w:proofErr w:type="spellEnd"/>
        <w:r>
          <w:t xml:space="preserve"> ini akan berfok</w:t>
        </w:r>
        <w:r w:rsidRPr="00F5722D">
          <w:t>u</w:t>
        </w:r>
        <w:r>
          <w:t xml:space="preserve">s </w:t>
        </w:r>
      </w:ins>
      <w:ins w:id="2847" w:author="Muhammad Subarkah" w:date="2024-12-08T20:42:00Z" w16du:dateUtc="2024-12-08T13:42:00Z">
        <w:r w:rsidR="00424C32">
          <w:t>mengenai dasar kendali motor dc</w:t>
        </w:r>
      </w:ins>
      <w:ins w:id="2848" w:author="Muhammad Subarkah" w:date="2024-12-08T20:44:00Z" w16du:dateUtc="2024-12-08T13:44:00Z">
        <w:r w:rsidR="001B51C6">
          <w:t xml:space="preserve"> dengan mikrokontroler</w:t>
        </w:r>
      </w:ins>
      <w:ins w:id="2849" w:author="Muhammad Subarkah" w:date="2024-12-08T20:47:00Z" w16du:dateUtc="2024-12-08T13:47:00Z">
        <w:r w:rsidR="00853E00">
          <w:t>, metode kendali</w:t>
        </w:r>
      </w:ins>
      <w:ins w:id="2850" w:author="Muhammad Subarkah" w:date="2024-12-08T20:48:00Z" w16du:dateUtc="2024-12-08T13:48:00Z">
        <w:r w:rsidR="001B5D8D">
          <w:t xml:space="preserve"> </w:t>
        </w:r>
      </w:ins>
      <w:ins w:id="2851" w:author="Muhammad Subarkah" w:date="2024-12-08T23:43:00Z" w16du:dateUtc="2024-12-08T16:43:00Z">
        <w:r w:rsidR="00217E2D">
          <w:t xml:space="preserve">motor </w:t>
        </w:r>
      </w:ins>
      <w:ins w:id="2852" w:author="Muhammad Subarkah" w:date="2024-12-08T20:48:00Z" w16du:dateUtc="2024-12-08T13:48:00Z">
        <w:r w:rsidR="001B5D8D">
          <w:t xml:space="preserve">dengan </w:t>
        </w:r>
        <w:proofErr w:type="spellStart"/>
        <w:r w:rsidR="001B5D8D" w:rsidRPr="00461C7B">
          <w:rPr>
            <w:i/>
            <w:iCs/>
          </w:rPr>
          <w:t>pulse</w:t>
        </w:r>
        <w:proofErr w:type="spellEnd"/>
        <w:r w:rsidR="001B5D8D" w:rsidRPr="00461C7B">
          <w:rPr>
            <w:i/>
            <w:iCs/>
          </w:rPr>
          <w:t xml:space="preserve"> </w:t>
        </w:r>
        <w:proofErr w:type="spellStart"/>
        <w:r w:rsidR="001B5D8D" w:rsidRPr="00461C7B">
          <w:rPr>
            <w:i/>
            <w:iCs/>
          </w:rPr>
          <w:t>width</w:t>
        </w:r>
        <w:proofErr w:type="spellEnd"/>
        <w:r w:rsidR="001B5D8D" w:rsidRPr="00461C7B">
          <w:rPr>
            <w:i/>
            <w:iCs/>
          </w:rPr>
          <w:t xml:space="preserve"> </w:t>
        </w:r>
        <w:proofErr w:type="spellStart"/>
        <w:r w:rsidR="001B5D8D" w:rsidRPr="00461C7B">
          <w:rPr>
            <w:i/>
            <w:iCs/>
          </w:rPr>
          <w:t>modulation</w:t>
        </w:r>
        <w:proofErr w:type="spellEnd"/>
        <w:r w:rsidR="001B5D8D">
          <w:t xml:space="preserve"> (</w:t>
        </w:r>
        <w:proofErr w:type="spellStart"/>
        <w:r w:rsidR="001B5D8D">
          <w:t>pwm</w:t>
        </w:r>
        <w:proofErr w:type="spellEnd"/>
        <w:r w:rsidR="001B5D8D">
          <w:t>)</w:t>
        </w:r>
      </w:ins>
      <w:ins w:id="2853" w:author="Muhammad Subarkah" w:date="2024-12-08T20:47:00Z" w16du:dateUtc="2024-12-08T13:47:00Z">
        <w:r w:rsidR="00853E00">
          <w:t xml:space="preserve"> serta pengenalan komponen yang </w:t>
        </w:r>
      </w:ins>
      <w:ins w:id="2854" w:author="Muhammad Subarkah" w:date="2024-12-08T20:48:00Z" w16du:dateUtc="2024-12-08T13:48:00Z">
        <w:r w:rsidR="00853E00">
          <w:t>dig</w:t>
        </w:r>
        <w:r w:rsidR="00853E00" w:rsidRPr="00853E00">
          <w:t>u</w:t>
        </w:r>
        <w:r w:rsidR="00853E00">
          <w:t>nakan.</w:t>
        </w:r>
      </w:ins>
    </w:p>
    <w:p w14:paraId="442A00AF" w14:textId="77777777" w:rsidR="00B23ED6" w:rsidRDefault="00B23ED6" w:rsidP="007B0F88">
      <w:pPr>
        <w:pStyle w:val="H2Paragh"/>
        <w:ind w:left="1134"/>
        <w:rPr>
          <w:ins w:id="2855" w:author="Muhammad Subarkah" w:date="2024-12-10T23:59:00Z" w16du:dateUtc="2024-12-10T16:59:00Z"/>
        </w:rPr>
      </w:pPr>
    </w:p>
    <w:p w14:paraId="115983EE" w14:textId="77777777" w:rsidR="00B23ED6" w:rsidRPr="00FB28FB" w:rsidRDefault="00B23ED6">
      <w:pPr>
        <w:pStyle w:val="H2Paragh"/>
        <w:ind w:left="1134"/>
        <w:pPrChange w:id="2856" w:author="Muhammad Subarkah" w:date="2024-12-10T23:57:00Z" w16du:dateUtc="2024-12-10T16:57:00Z">
          <w:pPr>
            <w:pStyle w:val="ListParagraph"/>
            <w:spacing w:after="0"/>
            <w:ind w:left="851"/>
          </w:pPr>
        </w:pPrChange>
      </w:pPr>
    </w:p>
    <w:p w14:paraId="65B4D871" w14:textId="24286230" w:rsidR="00411218" w:rsidRPr="00461C7B" w:rsidRDefault="001924B7">
      <w:pPr>
        <w:pStyle w:val="ListParagraph"/>
        <w:numPr>
          <w:ilvl w:val="2"/>
          <w:numId w:val="6"/>
        </w:numPr>
        <w:spacing w:after="0"/>
        <w:ind w:left="1134" w:hanging="425"/>
        <w:rPr>
          <w:ins w:id="2857" w:author="Muhammad Subarkah" w:date="2024-12-08T20:49:00Z" w16du:dateUtc="2024-12-08T13:49:00Z"/>
        </w:rPr>
        <w:pPrChange w:id="2858" w:author="Muhammad Subarkah" w:date="2024-12-10T23:58:00Z" w16du:dateUtc="2024-12-10T16:58:00Z">
          <w:pPr>
            <w:pStyle w:val="ListParagraph"/>
            <w:numPr>
              <w:ilvl w:val="3"/>
              <w:numId w:val="1"/>
            </w:numPr>
            <w:spacing w:after="0"/>
            <w:ind w:left="851" w:hanging="426"/>
          </w:pPr>
        </w:pPrChange>
      </w:pPr>
      <w:proofErr w:type="spellStart"/>
      <w:r w:rsidRPr="008C2BDB">
        <w:rPr>
          <w:i/>
          <w:iCs/>
        </w:rPr>
        <w:lastRenderedPageBreak/>
        <w:t>Labsheet</w:t>
      </w:r>
      <w:proofErr w:type="spellEnd"/>
      <w:r w:rsidRPr="001B4700">
        <w:t xml:space="preserve"> 2 : </w:t>
      </w:r>
      <w:r w:rsidR="009F4F21" w:rsidRPr="001B4700">
        <w:t>Pemrograman Sensor IMU Pada Robot</w:t>
      </w:r>
      <w:r w:rsidR="00987232" w:rsidRPr="001B4700">
        <w:t xml:space="preserve"> </w:t>
      </w:r>
      <w:proofErr w:type="spellStart"/>
      <w:r w:rsidR="00987232" w:rsidRPr="008C2BDB">
        <w:rPr>
          <w:i/>
          <w:iCs/>
        </w:rPr>
        <w:t>Transporter</w:t>
      </w:r>
      <w:proofErr w:type="spellEnd"/>
    </w:p>
    <w:p w14:paraId="6E8AAEDE" w14:textId="4DAB9896" w:rsidR="00397EB7" w:rsidRPr="00397EB7" w:rsidRDefault="00A34215">
      <w:pPr>
        <w:pStyle w:val="H2Paragh"/>
        <w:ind w:left="1134"/>
        <w:pPrChange w:id="2859" w:author="Muhammad Subarkah" w:date="2024-12-10T23:57:00Z" w16du:dateUtc="2024-12-10T16:57:00Z">
          <w:pPr>
            <w:pStyle w:val="ListParagraph"/>
            <w:spacing w:after="0"/>
            <w:ind w:left="851"/>
          </w:pPr>
        </w:pPrChange>
      </w:pPr>
      <w:ins w:id="2860" w:author="Muhammad Subarkah" w:date="2024-12-08T21:03:00Z" w16du:dateUtc="2024-12-08T14:03:00Z">
        <w:r>
          <w:t xml:space="preserve">Dengan </w:t>
        </w:r>
        <w:proofErr w:type="spellStart"/>
        <w:r w:rsidRPr="00262E0C">
          <w:rPr>
            <w:i/>
            <w:iCs/>
          </w:rPr>
          <w:t>labsheet</w:t>
        </w:r>
        <w:proofErr w:type="spellEnd"/>
        <w:r>
          <w:t xml:space="preserve"> ini di</w:t>
        </w:r>
      </w:ins>
      <w:ins w:id="2861" w:author="Muhammad Subarkah" w:date="2024-12-08T21:04:00Z" w16du:dateUtc="2024-12-08T14:04:00Z">
        <w:r>
          <w:t>harap mahasiswa dapat mem</w:t>
        </w:r>
      </w:ins>
      <w:ins w:id="2862" w:author="Muhammad Subarkah" w:date="2024-12-08T21:07:00Z" w16du:dateUtc="2024-12-08T14:07:00Z">
        <w:r>
          <w:t>ahami cara pemanfaatan sensor IM</w:t>
        </w:r>
        <w:r w:rsidRPr="00A34215">
          <w:t>U</w:t>
        </w:r>
      </w:ins>
      <w:ins w:id="2863" w:author="Muhammad Subarkah" w:date="2024-12-08T21:20:00Z" w16du:dateUtc="2024-12-08T14:20:00Z">
        <w:r w:rsidR="00CD0782">
          <w:t xml:space="preserve"> dan sensor kompas</w:t>
        </w:r>
      </w:ins>
      <w:ins w:id="2864" w:author="Muhammad Subarkah" w:date="2024-12-08T21:07:00Z" w16du:dateUtc="2024-12-08T14:07:00Z">
        <w:r>
          <w:t xml:space="preserve">, </w:t>
        </w:r>
      </w:ins>
      <w:ins w:id="2865" w:author="Muhammad Subarkah" w:date="2024-12-08T21:20:00Z" w16du:dateUtc="2024-12-08T14:20:00Z">
        <w:r w:rsidR="00EF0295">
          <w:t>cara</w:t>
        </w:r>
      </w:ins>
      <w:ins w:id="2866" w:author="Muhammad Subarkah" w:date="2024-12-08T21:08:00Z" w16du:dateUtc="2024-12-08T14:08:00Z">
        <w:r>
          <w:t xml:space="preserve"> </w:t>
        </w:r>
      </w:ins>
      <w:ins w:id="2867" w:author="Muhammad Subarkah" w:date="2024-12-08T21:20:00Z" w16du:dateUtc="2024-12-08T14:20:00Z">
        <w:r w:rsidR="00EF0295">
          <w:t>mengolah</w:t>
        </w:r>
      </w:ins>
      <w:ins w:id="2868" w:author="Muhammad Subarkah" w:date="2024-12-08T21:08:00Z" w16du:dateUtc="2024-12-08T14:08:00Z">
        <w:r>
          <w:t xml:space="preserve"> l</w:t>
        </w:r>
        <w:r w:rsidRPr="00A34215">
          <w:t>u</w:t>
        </w:r>
        <w:r>
          <w:t>arannya</w:t>
        </w:r>
      </w:ins>
      <w:ins w:id="2869" w:author="Muhammad Subarkah" w:date="2024-12-08T21:15:00Z" w16du:dateUtc="2024-12-08T14:15:00Z">
        <w:r w:rsidR="000A2219">
          <w:t xml:space="preserve"> sampai mendapa</w:t>
        </w:r>
        <w:r w:rsidR="003D572B">
          <w:t>t</w:t>
        </w:r>
        <w:r w:rsidR="000A2219">
          <w:t xml:space="preserve"> nilai </w:t>
        </w:r>
      </w:ins>
      <w:ins w:id="2870" w:author="Muhammad Subarkah" w:date="2024-12-08T21:21:00Z" w16du:dateUtc="2024-12-08T14:21:00Z">
        <w:r w:rsidR="00A70FC8">
          <w:t>s</w:t>
        </w:r>
        <w:r w:rsidR="00A70FC8" w:rsidRPr="00A70FC8">
          <w:t>u</w:t>
        </w:r>
        <w:r w:rsidR="00A70FC8">
          <w:t>d</w:t>
        </w:r>
        <w:r w:rsidR="00A70FC8" w:rsidRPr="00A70FC8">
          <w:t>u</w:t>
        </w:r>
        <w:r w:rsidR="00A70FC8">
          <w:t>t</w:t>
        </w:r>
      </w:ins>
      <w:ins w:id="2871" w:author="Muhammad Subarkah" w:date="2024-12-08T21:08:00Z" w16du:dateUtc="2024-12-08T14:08:00Z">
        <w:r>
          <w:t xml:space="preserve"> dan j</w:t>
        </w:r>
        <w:r w:rsidRPr="00A34215">
          <w:t>u</w:t>
        </w:r>
        <w:r>
          <w:t xml:space="preserve">ga cara </w:t>
        </w:r>
      </w:ins>
      <w:ins w:id="2872" w:author="Muhammad Subarkah" w:date="2024-12-08T21:09:00Z" w16du:dateUtc="2024-12-08T14:09:00Z">
        <w:r>
          <w:t>meng</w:t>
        </w:r>
        <w:r w:rsidRPr="00A34215">
          <w:t>u</w:t>
        </w:r>
        <w:r>
          <w:t>rangi nilai kesalahan pembacaan sensor terseb</w:t>
        </w:r>
        <w:r w:rsidRPr="00A34215">
          <w:t>u</w:t>
        </w:r>
        <w:r>
          <w:t>t.</w:t>
        </w:r>
      </w:ins>
    </w:p>
    <w:p w14:paraId="04B65B06" w14:textId="5D81394D" w:rsidR="009F4F21" w:rsidRDefault="009D6F63">
      <w:pPr>
        <w:pStyle w:val="ListParagraph"/>
        <w:numPr>
          <w:ilvl w:val="2"/>
          <w:numId w:val="6"/>
        </w:numPr>
        <w:spacing w:after="0"/>
        <w:ind w:left="1134" w:hanging="425"/>
        <w:rPr>
          <w:ins w:id="2873" w:author="Muhammad Subarkah" w:date="2024-12-08T21:10:00Z" w16du:dateUtc="2024-12-08T14:10:00Z"/>
        </w:rPr>
        <w:pPrChange w:id="2874" w:author="Muhammad Subarkah" w:date="2024-12-10T23:59:00Z" w16du:dateUtc="2024-12-10T16:59:00Z">
          <w:pPr>
            <w:pStyle w:val="ListParagraph"/>
            <w:numPr>
              <w:ilvl w:val="3"/>
              <w:numId w:val="1"/>
            </w:numPr>
            <w:spacing w:after="0"/>
            <w:ind w:left="851" w:hanging="426"/>
          </w:pPr>
        </w:pPrChange>
      </w:pPr>
      <w:proofErr w:type="spellStart"/>
      <w:r w:rsidRPr="00806614">
        <w:rPr>
          <w:i/>
          <w:iCs/>
        </w:rPr>
        <w:t>Labsheet</w:t>
      </w:r>
      <w:proofErr w:type="spellEnd"/>
      <w:r w:rsidRPr="001B4700">
        <w:t xml:space="preserve"> 3 : </w:t>
      </w:r>
      <w:r w:rsidR="00ED4353" w:rsidRPr="001B4700">
        <w:t xml:space="preserve">Pemrograman Robot </w:t>
      </w:r>
      <w:proofErr w:type="spellStart"/>
      <w:r w:rsidR="00ED4353" w:rsidRPr="00806614">
        <w:rPr>
          <w:i/>
          <w:iCs/>
        </w:rPr>
        <w:t>Transporter</w:t>
      </w:r>
      <w:proofErr w:type="spellEnd"/>
      <w:r w:rsidR="00ED4353" w:rsidRPr="001B4700">
        <w:t xml:space="preserve"> Dengan Sensor IMU</w:t>
      </w:r>
    </w:p>
    <w:p w14:paraId="06836E09" w14:textId="03C84E44" w:rsidR="00FA4348" w:rsidRPr="00A26259" w:rsidRDefault="00262E0C">
      <w:pPr>
        <w:pStyle w:val="H2Paragh"/>
        <w:ind w:left="1134"/>
        <w:pPrChange w:id="2875" w:author="Muhammad Subarkah" w:date="2024-12-10T23:57:00Z" w16du:dateUtc="2024-12-10T16:57:00Z">
          <w:pPr>
            <w:pStyle w:val="ListParagraph"/>
            <w:spacing w:after="0"/>
            <w:ind w:left="851"/>
          </w:pPr>
        </w:pPrChange>
      </w:pPr>
      <w:proofErr w:type="spellStart"/>
      <w:ins w:id="2876" w:author="Muhammad Subarkah" w:date="2024-12-08T23:37:00Z" w16du:dateUtc="2024-12-08T16:37:00Z">
        <w:r>
          <w:t>Labsheet</w:t>
        </w:r>
        <w:proofErr w:type="spellEnd"/>
        <w:r>
          <w:t xml:space="preserve"> ini penerapan d</w:t>
        </w:r>
        <w:r w:rsidRPr="00262E0C">
          <w:t>u</w:t>
        </w:r>
        <w:r>
          <w:t xml:space="preserve">a </w:t>
        </w:r>
        <w:proofErr w:type="spellStart"/>
        <w:r w:rsidRPr="00EC16C3">
          <w:rPr>
            <w:i/>
            <w:iCs/>
          </w:rPr>
          <w:t>labsheet</w:t>
        </w:r>
        <w:proofErr w:type="spellEnd"/>
        <w:r>
          <w:t xml:space="preserve"> yang sebel</w:t>
        </w:r>
        <w:r w:rsidRPr="00262E0C">
          <w:t>u</w:t>
        </w:r>
        <w:r>
          <w:t xml:space="preserve">mnya. </w:t>
        </w:r>
      </w:ins>
      <w:ins w:id="2877" w:author="Muhammad Subarkah" w:date="2024-12-08T23:40:00Z" w16du:dateUtc="2024-12-08T16:40:00Z">
        <w:r>
          <w:t>Pemanfaatan sensor navigasi IM</w:t>
        </w:r>
        <w:r w:rsidRPr="00262E0C">
          <w:t>U</w:t>
        </w:r>
        <w:r>
          <w:t xml:space="preserve"> </w:t>
        </w:r>
        <w:r w:rsidRPr="00262E0C">
          <w:t>u</w:t>
        </w:r>
        <w:r>
          <w:t>nt</w:t>
        </w:r>
        <w:r w:rsidRPr="00262E0C">
          <w:t>u</w:t>
        </w:r>
        <w:r>
          <w:t>k menent</w:t>
        </w:r>
        <w:r w:rsidRPr="00262E0C">
          <w:t>u</w:t>
        </w:r>
        <w:r>
          <w:t>kan arah s</w:t>
        </w:r>
        <w:r w:rsidRPr="00262E0C">
          <w:t>u</w:t>
        </w:r>
        <w:r>
          <w:t>d</w:t>
        </w:r>
        <w:r w:rsidRPr="00262E0C">
          <w:t>u</w:t>
        </w:r>
        <w:r>
          <w:t>t target.</w:t>
        </w:r>
      </w:ins>
      <w:ins w:id="2878" w:author="Muhammad Subarkah" w:date="2024-12-08T23:41:00Z" w16du:dateUtc="2024-12-08T16:41:00Z">
        <w:r w:rsidR="00B03661">
          <w:t xml:space="preserve"> Dasar teori </w:t>
        </w:r>
        <w:proofErr w:type="spellStart"/>
        <w:r w:rsidR="00B03661">
          <w:t>akt</w:t>
        </w:r>
        <w:r w:rsidR="00B03661" w:rsidRPr="00B03661">
          <w:t>u</w:t>
        </w:r>
        <w:r w:rsidR="00B03661">
          <w:t>ator</w:t>
        </w:r>
      </w:ins>
      <w:proofErr w:type="spellEnd"/>
      <w:ins w:id="2879" w:author="Muhammad Subarkah" w:date="2024-12-08T23:44:00Z" w16du:dateUtc="2024-12-08T16:44:00Z">
        <w:r w:rsidR="00BA1C38">
          <w:t xml:space="preserve"> dan sensor yang </w:t>
        </w:r>
        <w:r w:rsidR="00822200">
          <w:t>dig</w:t>
        </w:r>
        <w:r w:rsidR="00822200" w:rsidRPr="00822200">
          <w:t>u</w:t>
        </w:r>
        <w:r w:rsidR="00822200">
          <w:t>nakan</w:t>
        </w:r>
      </w:ins>
      <w:ins w:id="2880" w:author="Muhammad Subarkah" w:date="2024-12-08T23:41:00Z" w16du:dateUtc="2024-12-08T16:41:00Z">
        <w:r w:rsidR="00B03661">
          <w:t>, serta cara pemakaiannya dalam robot</w:t>
        </w:r>
      </w:ins>
      <w:ins w:id="2881" w:author="Muhammad Subarkah" w:date="2024-12-08T23:42:00Z" w16du:dateUtc="2024-12-08T16:42:00Z">
        <w:r w:rsidR="00B03661">
          <w:t>.</w:t>
        </w:r>
      </w:ins>
      <w:ins w:id="2882" w:author="Muhammad Subarkah" w:date="2024-12-08T23:41:00Z" w16du:dateUtc="2024-12-08T16:41:00Z">
        <w:r w:rsidR="00B03661">
          <w:t xml:space="preserve"> </w:t>
        </w:r>
      </w:ins>
    </w:p>
    <w:p w14:paraId="7C66C4E5" w14:textId="0F8DB924" w:rsidR="00755175" w:rsidRPr="001B4700" w:rsidRDefault="00D106EC">
      <w:pPr>
        <w:pStyle w:val="Heading3"/>
        <w:numPr>
          <w:ilvl w:val="0"/>
          <w:numId w:val="69"/>
        </w:numPr>
        <w:ind w:left="567" w:hanging="567"/>
        <w:pPrChange w:id="2883" w:author="Muhammad Subarkah" w:date="2024-12-11T01:57:00Z" w16du:dateUtc="2024-12-10T18:57:00Z">
          <w:pPr>
            <w:pStyle w:val="Heading3"/>
            <w:numPr>
              <w:numId w:val="34"/>
            </w:numPr>
            <w:ind w:left="426" w:hanging="360"/>
          </w:pPr>
        </w:pPrChange>
      </w:pPr>
      <w:bookmarkStart w:id="2884" w:name="_Toc184828342"/>
      <w:r w:rsidRPr="001B4700">
        <w:t xml:space="preserve">Hasil </w:t>
      </w:r>
      <w:r w:rsidRPr="005405E0">
        <w:rPr>
          <w:i/>
          <w:iCs/>
        </w:rPr>
        <w:t>Development</w:t>
      </w:r>
      <w:bookmarkEnd w:id="2884"/>
    </w:p>
    <w:p w14:paraId="7C1D7F3A" w14:textId="35277AE2" w:rsidR="00075095" w:rsidRPr="001B4700" w:rsidRDefault="00EF2EDA">
      <w:pPr>
        <w:pStyle w:val="ListParagraph"/>
        <w:numPr>
          <w:ilvl w:val="0"/>
          <w:numId w:val="25"/>
        </w:numPr>
        <w:spacing w:after="0"/>
        <w:ind w:left="1134" w:hanging="567"/>
        <w:rPr>
          <w:b/>
          <w:bCs/>
        </w:rPr>
        <w:pPrChange w:id="2885" w:author="Muhammad Subarkah" w:date="2024-12-11T01:55:00Z" w16du:dateUtc="2024-12-10T18:55:00Z">
          <w:pPr>
            <w:pStyle w:val="ListParagraph"/>
            <w:numPr>
              <w:numId w:val="25"/>
            </w:numPr>
            <w:ind w:left="851" w:hanging="425"/>
          </w:pPr>
        </w:pPrChange>
      </w:pPr>
      <w:r w:rsidRPr="001B4700">
        <w:t>Hasil</w:t>
      </w:r>
      <w:r w:rsidR="006C45FC" w:rsidRPr="001B4700">
        <w:t xml:space="preserve"> Akhir Robot</w:t>
      </w:r>
    </w:p>
    <w:p w14:paraId="18967694" w14:textId="46D2B6DB" w:rsidR="0008669C" w:rsidRDefault="007B7B66" w:rsidP="00416F7E">
      <w:pPr>
        <w:pStyle w:val="H2Paragh"/>
        <w:rPr>
          <w:ins w:id="2886" w:author="Muhammad Subarkah" w:date="2024-12-11T00:00:00Z" w16du:dateUtc="2024-12-10T17:00:00Z"/>
        </w:rPr>
      </w:pPr>
      <w:r w:rsidRPr="001B4700">
        <w:t xml:space="preserve">Penyusunan </w:t>
      </w:r>
      <w:r w:rsidR="0046049B" w:rsidRPr="001B4700">
        <w:t xml:space="preserve">robot dimulai dari </w:t>
      </w:r>
      <w:r w:rsidR="00EC7EFC" w:rsidRPr="001B4700">
        <w:t xml:space="preserve">pembuatan kerangka akrilik dengan laser </w:t>
      </w:r>
      <w:proofErr w:type="spellStart"/>
      <w:r w:rsidR="00EC7EFC" w:rsidRPr="00A91C6B">
        <w:rPr>
          <w:i/>
          <w:iCs/>
        </w:rPr>
        <w:t>cutting</w:t>
      </w:r>
      <w:proofErr w:type="spellEnd"/>
      <w:r w:rsidR="00271FA7" w:rsidRPr="001B4700">
        <w:t xml:space="preserve">. Ukuran dan bentuk kerangka dibuat sesuai dengan desain yang telah </w:t>
      </w:r>
      <w:r w:rsidR="00233922" w:rsidRPr="001B4700">
        <w:t xml:space="preserve">  </w:t>
      </w:r>
      <w:r w:rsidR="00271FA7" w:rsidRPr="001B4700">
        <w:t>dibuat sebelumnya</w:t>
      </w:r>
      <w:r w:rsidR="00EC7EFC" w:rsidRPr="001B4700">
        <w:t>. Setelah kerangka telah siap, komponen-komponen dirangkai pada kerangka</w:t>
      </w:r>
      <w:r w:rsidR="000A1161" w:rsidRPr="001B4700">
        <w:t>. S</w:t>
      </w:r>
      <w:r w:rsidR="00271FA7" w:rsidRPr="001B4700">
        <w:t>elanjutnya kerangka dirangkai sehingga komponen hasil akhir robot lebih menarik bagi peserta didik.</w:t>
      </w:r>
      <w:r w:rsidR="000A1161" w:rsidRPr="001B4700">
        <w:t xml:space="preserve"> </w:t>
      </w:r>
      <w:r w:rsidR="008C7B6B" w:rsidRPr="001B4700">
        <w:t>Berikut bent</w:t>
      </w:r>
      <w:bookmarkStart w:id="2887" w:name="OLE_LINK16"/>
      <w:r w:rsidR="008C7B6B" w:rsidRPr="001B4700">
        <w:t>u</w:t>
      </w:r>
      <w:bookmarkEnd w:id="2887"/>
      <w:r w:rsidR="008C7B6B" w:rsidRPr="001B4700">
        <w:t>k akhir robot:</w:t>
      </w:r>
    </w:p>
    <w:p w14:paraId="59E27787" w14:textId="77777777" w:rsidR="00434B78" w:rsidRDefault="00434B78" w:rsidP="00416F7E">
      <w:pPr>
        <w:pStyle w:val="H2Paragh"/>
        <w:rPr>
          <w:ins w:id="2888" w:author="Muhammad Subarkah" w:date="2024-12-11T00:00:00Z" w16du:dateUtc="2024-12-10T17:00:00Z"/>
        </w:rPr>
      </w:pPr>
    </w:p>
    <w:p w14:paraId="71889562" w14:textId="77777777" w:rsidR="00434B78" w:rsidRDefault="00434B78" w:rsidP="00416F7E">
      <w:pPr>
        <w:pStyle w:val="H2Paragh"/>
        <w:rPr>
          <w:ins w:id="2889" w:author="Muhammad Subarkah" w:date="2024-12-11T00:00:00Z" w16du:dateUtc="2024-12-10T17:00:00Z"/>
        </w:rPr>
      </w:pPr>
    </w:p>
    <w:p w14:paraId="61FAAC56" w14:textId="77777777" w:rsidR="00434B78" w:rsidRDefault="00434B78" w:rsidP="00416F7E">
      <w:pPr>
        <w:pStyle w:val="H2Paragh"/>
        <w:rPr>
          <w:ins w:id="2890" w:author="Muhammad Subarkah" w:date="2024-12-11T00:00:00Z" w16du:dateUtc="2024-12-10T17:00:00Z"/>
        </w:rPr>
      </w:pPr>
    </w:p>
    <w:p w14:paraId="0DFC0578" w14:textId="77777777" w:rsidR="00434B78" w:rsidRDefault="00434B78" w:rsidP="00416F7E">
      <w:pPr>
        <w:pStyle w:val="H2Paragh"/>
        <w:rPr>
          <w:ins w:id="2891" w:author="Muhammad Subarkah" w:date="2024-12-11T00:00:00Z" w16du:dateUtc="2024-12-10T17:00:00Z"/>
        </w:rPr>
      </w:pPr>
    </w:p>
    <w:p w14:paraId="60B4B291" w14:textId="77777777" w:rsidR="00434B78" w:rsidRPr="001B4700" w:rsidRDefault="00434B78">
      <w:pPr>
        <w:pStyle w:val="H2Paragh"/>
        <w:pPrChange w:id="2892" w:author="Muhammad Subarkah" w:date="2024-12-10T23:41:00Z" w16du:dateUtc="2024-12-10T16:41:00Z">
          <w:pPr>
            <w:pStyle w:val="ListParagraph"/>
            <w:spacing w:after="0"/>
            <w:ind w:left="426" w:firstLine="425"/>
          </w:pPr>
        </w:pPrChange>
      </w:pPr>
    </w:p>
    <w:p w14:paraId="48F5D583" w14:textId="6148E235" w:rsidR="0008669C" w:rsidRPr="00E73A54" w:rsidRDefault="003770F0">
      <w:pPr>
        <w:pStyle w:val="Caption"/>
        <w:tabs>
          <w:tab w:val="left" w:pos="4808"/>
        </w:tabs>
        <w:spacing w:after="0" w:line="480" w:lineRule="auto"/>
        <w:ind w:left="567"/>
        <w:rPr>
          <w:i w:val="0"/>
          <w:iCs w:val="0"/>
          <w:color w:val="auto"/>
          <w:sz w:val="24"/>
          <w:szCs w:val="24"/>
        </w:rPr>
        <w:pPrChange w:id="2893" w:author="Muhammad Subarkah" w:date="2024-12-10T23:47:00Z" w16du:dateUtc="2024-12-10T16:47:00Z">
          <w:pPr>
            <w:pStyle w:val="Caption"/>
            <w:tabs>
              <w:tab w:val="left" w:pos="4808"/>
            </w:tabs>
            <w:spacing w:after="0" w:line="480" w:lineRule="auto"/>
            <w:ind w:left="426"/>
          </w:pPr>
        </w:pPrChange>
      </w:pPr>
      <w:bookmarkStart w:id="2894" w:name="_Toc177465741"/>
      <w:bookmarkStart w:id="2895" w:name="_Toc179812266"/>
      <w:bookmarkStart w:id="2896" w:name="_Toc179883287"/>
      <w:bookmarkStart w:id="2897" w:name="_Toc181577691"/>
      <w:bookmarkStart w:id="2898" w:name="_Toc184742799"/>
      <w:bookmarkStart w:id="2899" w:name="_Toc184828414"/>
      <w:r w:rsidRPr="001B4700">
        <w:rPr>
          <w:i w:val="0"/>
          <w:iCs w:val="0"/>
          <w:color w:val="auto"/>
          <w:sz w:val="24"/>
          <w:szCs w:val="24"/>
        </w:rPr>
        <w:lastRenderedPageBreak/>
        <w:t xml:space="preserve">Gambar </w:t>
      </w:r>
      <w:r w:rsidRPr="001B4700">
        <w:rPr>
          <w:i w:val="0"/>
          <w:iCs w:val="0"/>
          <w:color w:val="auto"/>
          <w:sz w:val="24"/>
          <w:szCs w:val="24"/>
        </w:rPr>
        <w:fldChar w:fldCharType="begin"/>
      </w:r>
      <w:r w:rsidRPr="001B4700">
        <w:rPr>
          <w:i w:val="0"/>
          <w:iCs w:val="0"/>
          <w:color w:val="auto"/>
          <w:sz w:val="24"/>
          <w:szCs w:val="24"/>
        </w:rPr>
        <w:instrText xml:space="preserve"> SEQ Gambar \* ARABIC </w:instrText>
      </w:r>
      <w:r w:rsidRPr="001B4700">
        <w:rPr>
          <w:i w:val="0"/>
          <w:iCs w:val="0"/>
          <w:color w:val="auto"/>
          <w:sz w:val="24"/>
          <w:szCs w:val="24"/>
        </w:rPr>
        <w:fldChar w:fldCharType="separate"/>
      </w:r>
      <w:ins w:id="2900" w:author="Muhammad Subarkah" w:date="2024-12-19T13:03:00Z" w16du:dateUtc="2024-12-19T06:03:00Z">
        <w:r w:rsidR="0021290A">
          <w:rPr>
            <w:i w:val="0"/>
            <w:iCs w:val="0"/>
            <w:noProof/>
            <w:color w:val="auto"/>
            <w:sz w:val="24"/>
            <w:szCs w:val="24"/>
          </w:rPr>
          <w:t>12</w:t>
        </w:r>
      </w:ins>
      <w:del w:id="2901" w:author="Muhammad Subarkah" w:date="2024-12-19T13:02:00Z" w16du:dateUtc="2024-12-19T06:02:00Z">
        <w:r w:rsidR="00DD71BD" w:rsidDel="0021290A">
          <w:rPr>
            <w:i w:val="0"/>
            <w:iCs w:val="0"/>
            <w:noProof/>
            <w:color w:val="auto"/>
            <w:sz w:val="24"/>
            <w:szCs w:val="24"/>
          </w:rPr>
          <w:delText>13</w:delText>
        </w:r>
      </w:del>
      <w:r w:rsidRPr="001B4700">
        <w:rPr>
          <w:i w:val="0"/>
          <w:iCs w:val="0"/>
          <w:color w:val="auto"/>
          <w:sz w:val="24"/>
          <w:szCs w:val="24"/>
        </w:rPr>
        <w:fldChar w:fldCharType="end"/>
      </w:r>
      <w:r w:rsidRPr="001B4700">
        <w:rPr>
          <w:i w:val="0"/>
          <w:iCs w:val="0"/>
          <w:color w:val="auto"/>
          <w:sz w:val="24"/>
          <w:szCs w:val="24"/>
        </w:rPr>
        <w:t xml:space="preserve">. Hasil Robot </w:t>
      </w:r>
      <w:proofErr w:type="spellStart"/>
      <w:r w:rsidRPr="00A91C6B">
        <w:rPr>
          <w:color w:val="auto"/>
          <w:sz w:val="24"/>
          <w:szCs w:val="24"/>
        </w:rPr>
        <w:t>Transporter</w:t>
      </w:r>
      <w:bookmarkEnd w:id="2894"/>
      <w:proofErr w:type="spellEnd"/>
      <w:r w:rsidR="00E73A54">
        <w:rPr>
          <w:color w:val="auto"/>
          <w:sz w:val="24"/>
          <w:szCs w:val="24"/>
        </w:rPr>
        <w:t xml:space="preserve"> </w:t>
      </w:r>
      <w:r w:rsidR="00E73A54">
        <w:rPr>
          <w:i w:val="0"/>
          <w:iCs w:val="0"/>
          <w:color w:val="auto"/>
          <w:sz w:val="24"/>
          <w:szCs w:val="24"/>
        </w:rPr>
        <w:t>Tampak Atas</w:t>
      </w:r>
      <w:bookmarkEnd w:id="2895"/>
      <w:bookmarkEnd w:id="2896"/>
      <w:bookmarkEnd w:id="2897"/>
      <w:bookmarkEnd w:id="2898"/>
      <w:bookmarkEnd w:id="2899"/>
    </w:p>
    <w:p w14:paraId="75AE34CB" w14:textId="15917330" w:rsidR="00301C98" w:rsidRPr="001B4700" w:rsidDel="002E435B" w:rsidRDefault="00FF1C58">
      <w:pPr>
        <w:spacing w:after="0"/>
        <w:ind w:left="426"/>
        <w:rPr>
          <w:del w:id="2902" w:author="Muhammad Subarkah" w:date="2024-12-08T23:45:00Z" w16du:dateUtc="2024-12-08T16:45:00Z"/>
        </w:rPr>
        <w:pPrChange w:id="2903" w:author="Muhammad Subarkah" w:date="2024-12-08T23:45:00Z" w16du:dateUtc="2024-12-08T16:45:00Z">
          <w:pPr>
            <w:ind w:left="426"/>
          </w:pPr>
        </w:pPrChange>
      </w:pPr>
      <w:r w:rsidRPr="001B4700">
        <w:rPr>
          <w:noProof/>
          <w14:ligatures w14:val="standardContextual"/>
        </w:rPr>
        <mc:AlternateContent>
          <mc:Choice Requires="wps">
            <w:drawing>
              <wp:anchor distT="0" distB="0" distL="114300" distR="114300" simplePos="0" relativeHeight="251686912" behindDoc="0" locked="0" layoutInCell="1" allowOverlap="1" wp14:anchorId="6A4BEFA3" wp14:editId="11C06A8C">
                <wp:simplePos x="0" y="0"/>
                <wp:positionH relativeFrom="column">
                  <wp:posOffset>2242820</wp:posOffset>
                </wp:positionH>
                <wp:positionV relativeFrom="paragraph">
                  <wp:posOffset>1369695</wp:posOffset>
                </wp:positionV>
                <wp:extent cx="1193800" cy="75565"/>
                <wp:effectExtent l="0" t="76200" r="6350" b="57785"/>
                <wp:wrapNone/>
                <wp:docPr id="667834099" name="Connector: Elbow 2"/>
                <wp:cNvGraphicFramePr/>
                <a:graphic xmlns:a="http://schemas.openxmlformats.org/drawingml/2006/main">
                  <a:graphicData uri="http://schemas.microsoft.com/office/word/2010/wordprocessingShape">
                    <wps:wsp>
                      <wps:cNvCnPr/>
                      <wps:spPr>
                        <a:xfrm flipV="1">
                          <a:off x="0" y="0"/>
                          <a:ext cx="1193800" cy="75565"/>
                        </a:xfrm>
                        <a:prstGeom prst="bentConnector3">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21202" id="Connector: Elbow 2" o:spid="_x0000_s1026" type="#_x0000_t34" style="position:absolute;margin-left:176.6pt;margin-top:107.85pt;width:94pt;height:5.9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" strokecolor="#0d0d0d [3069]" strokeweight="2.25pt">
                <v:stroke endarrow="block"/>
              </v:shape>
            </w:pict>
          </mc:Fallback>
        </mc:AlternateContent>
      </w:r>
      <w:r w:rsidRPr="001B4700">
        <w:rPr>
          <w:noProof/>
          <w14:ligatures w14:val="standardContextual"/>
        </w:rPr>
        <mc:AlternateContent>
          <mc:Choice Requires="wps">
            <w:drawing>
              <wp:anchor distT="0" distB="0" distL="114300" distR="114300" simplePos="0" relativeHeight="251680768" behindDoc="0" locked="0" layoutInCell="1" allowOverlap="1" wp14:anchorId="0D948CBB" wp14:editId="219462EE">
                <wp:simplePos x="0" y="0"/>
                <wp:positionH relativeFrom="column">
                  <wp:posOffset>2249170</wp:posOffset>
                </wp:positionH>
                <wp:positionV relativeFrom="paragraph">
                  <wp:posOffset>143510</wp:posOffset>
                </wp:positionV>
                <wp:extent cx="1202055" cy="584200"/>
                <wp:effectExtent l="0" t="76200" r="0" b="25400"/>
                <wp:wrapNone/>
                <wp:docPr id="2025969388" name="Connector: Elbow 2"/>
                <wp:cNvGraphicFramePr/>
                <a:graphic xmlns:a="http://schemas.openxmlformats.org/drawingml/2006/main">
                  <a:graphicData uri="http://schemas.microsoft.com/office/word/2010/wordprocessingShape">
                    <wps:wsp>
                      <wps:cNvCnPr/>
                      <wps:spPr>
                        <a:xfrm flipV="1">
                          <a:off x="0" y="0"/>
                          <a:ext cx="1202055" cy="584200"/>
                        </a:xfrm>
                        <a:prstGeom prst="bentConnector3">
                          <a:avLst>
                            <a:gd name="adj1" fmla="val 33172"/>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F2137" id="Connector: Elbow 2" o:spid="_x0000_s1026" type="#_x0000_t34" style="position:absolute;margin-left:177.1pt;margin-top:11.3pt;width:94.65pt;height:4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" adj="7165" strokecolor="#ffc000 [3207]" strokeweight="2.25pt">
                <v:stroke endarrow="block"/>
              </v:shape>
            </w:pict>
          </mc:Fallback>
        </mc:AlternateContent>
      </w:r>
      <w:r w:rsidRPr="001B4700">
        <w:rPr>
          <w:noProof/>
          <w14:ligatures w14:val="standardContextual"/>
        </w:rPr>
        <mc:AlternateContent>
          <mc:Choice Requires="wps">
            <w:drawing>
              <wp:anchor distT="0" distB="0" distL="114300" distR="114300" simplePos="0" relativeHeight="251682816" behindDoc="0" locked="0" layoutInCell="1" allowOverlap="1" wp14:anchorId="0965B5D0" wp14:editId="54A4148F">
                <wp:simplePos x="0" y="0"/>
                <wp:positionH relativeFrom="column">
                  <wp:posOffset>2261870</wp:posOffset>
                </wp:positionH>
                <wp:positionV relativeFrom="paragraph">
                  <wp:posOffset>594360</wp:posOffset>
                </wp:positionV>
                <wp:extent cx="1188085" cy="311150"/>
                <wp:effectExtent l="0" t="76200" r="0" b="31750"/>
                <wp:wrapNone/>
                <wp:docPr id="1121997033" name="Connector: Elbow 2"/>
                <wp:cNvGraphicFramePr/>
                <a:graphic xmlns:a="http://schemas.openxmlformats.org/drawingml/2006/main">
                  <a:graphicData uri="http://schemas.microsoft.com/office/word/2010/wordprocessingShape">
                    <wps:wsp>
                      <wps:cNvCnPr/>
                      <wps:spPr>
                        <a:xfrm flipV="1">
                          <a:off x="0" y="0"/>
                          <a:ext cx="1188085" cy="311150"/>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16379" id="Connector: Elbow 2" o:spid="_x0000_s1026" type="#_x0000_t34" style="position:absolute;margin-left:178.1pt;margin-top:46.8pt;width:93.55pt;height:24.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" strokecolor="#00b050" strokeweight="2.25pt">
                <v:stroke endarrow="block"/>
              </v:shape>
            </w:pict>
          </mc:Fallback>
        </mc:AlternateContent>
      </w:r>
      <w:r w:rsidRPr="001B4700">
        <w:rPr>
          <w:noProof/>
          <w14:ligatures w14:val="standardContextual"/>
        </w:rPr>
        <mc:AlternateContent>
          <mc:Choice Requires="wps">
            <w:drawing>
              <wp:anchor distT="0" distB="0" distL="114300" distR="114300" simplePos="0" relativeHeight="251684864" behindDoc="0" locked="0" layoutInCell="1" allowOverlap="1" wp14:anchorId="7000F54C" wp14:editId="35B59275">
                <wp:simplePos x="0" y="0"/>
                <wp:positionH relativeFrom="column">
                  <wp:posOffset>2255520</wp:posOffset>
                </wp:positionH>
                <wp:positionV relativeFrom="paragraph">
                  <wp:posOffset>995045</wp:posOffset>
                </wp:positionV>
                <wp:extent cx="1202690" cy="104140"/>
                <wp:effectExtent l="0" t="76200" r="0" b="29210"/>
                <wp:wrapNone/>
                <wp:docPr id="1631467180" name="Connector: Elbow 2"/>
                <wp:cNvGraphicFramePr/>
                <a:graphic xmlns:a="http://schemas.openxmlformats.org/drawingml/2006/main">
                  <a:graphicData uri="http://schemas.microsoft.com/office/word/2010/wordprocessingShape">
                    <wps:wsp>
                      <wps:cNvCnPr/>
                      <wps:spPr>
                        <a:xfrm flipV="1">
                          <a:off x="0" y="0"/>
                          <a:ext cx="1202690" cy="10414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3733E" id="Connector: Elbow 2" o:spid="_x0000_s1026" type="#_x0000_t34" style="position:absolute;margin-left:177.6pt;margin-top:78.35pt;width:94.7pt;height:8.2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" strokecolor="red" strokeweight="2.25pt">
                <v:stroke endarrow="block"/>
              </v:shape>
            </w:pict>
          </mc:Fallback>
        </mc:AlternateContent>
      </w:r>
      <w:r w:rsidRPr="001B4700">
        <w:rPr>
          <w:noProof/>
          <w14:ligatures w14:val="standardContextual"/>
        </w:rPr>
        <mc:AlternateContent>
          <mc:Choice Requires="wps">
            <w:drawing>
              <wp:anchor distT="0" distB="0" distL="114300" distR="114300" simplePos="0" relativeHeight="251688960" behindDoc="0" locked="0" layoutInCell="1" allowOverlap="1" wp14:anchorId="3FA7383B" wp14:editId="1DC440BF">
                <wp:simplePos x="0" y="0"/>
                <wp:positionH relativeFrom="page">
                  <wp:posOffset>2317750</wp:posOffset>
                </wp:positionH>
                <wp:positionV relativeFrom="paragraph">
                  <wp:posOffset>1305560</wp:posOffset>
                </wp:positionV>
                <wp:extent cx="2561590" cy="450850"/>
                <wp:effectExtent l="19050" t="19050" r="67310" b="82550"/>
                <wp:wrapNone/>
                <wp:docPr id="1598002732" name="Connector: Elbow 2"/>
                <wp:cNvGraphicFramePr/>
                <a:graphic xmlns:a="http://schemas.openxmlformats.org/drawingml/2006/main">
                  <a:graphicData uri="http://schemas.microsoft.com/office/word/2010/wordprocessingShape">
                    <wps:wsp>
                      <wps:cNvCnPr/>
                      <wps:spPr>
                        <a:xfrm>
                          <a:off x="0" y="0"/>
                          <a:ext cx="2561590" cy="450850"/>
                        </a:xfrm>
                        <a:prstGeom prst="bentConnector3">
                          <a:avLst>
                            <a:gd name="adj1" fmla="val 645"/>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C3935" id="Connector: Elbow 2" o:spid="_x0000_s1026" type="#_x0000_t34" style="position:absolute;margin-left:182.5pt;margin-top:102.8pt;width:201.7pt;height:35.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" adj="139" strokecolor="#0070c0" strokeweight="2.25pt">
                <v:stroke endarrow="block"/>
                <w10:wrap anchorx="page"/>
              </v:shape>
            </w:pict>
          </mc:Fallback>
        </mc:AlternateContent>
      </w:r>
      <w:r w:rsidR="00013143" w:rsidRPr="001B4700">
        <w:rPr>
          <w:noProof/>
        </w:rPr>
        <w:drawing>
          <wp:inline distT="0" distB="0" distL="0" distR="0" wp14:anchorId="3AD44C05" wp14:editId="37395579">
            <wp:extent cx="2187175" cy="2877985"/>
            <wp:effectExtent l="0" t="2540" r="1270" b="1270"/>
            <wp:docPr id="738016143" name="Picture 1"/>
            <wp:cNvGraphicFramePr/>
            <a:graphic xmlns:a="http://schemas.openxmlformats.org/drawingml/2006/main">
              <a:graphicData uri="http://schemas.openxmlformats.org/drawingml/2006/picture">
                <pic:pic xmlns:pic="http://schemas.openxmlformats.org/drawingml/2006/picture">
                  <pic:nvPicPr>
                    <pic:cNvPr id="738016143" name="Picture 1"/>
                    <pic:cNvPicPr/>
                  </pic:nvPicPr>
                  <pic:blipFill rotWithShape="1">
                    <a:blip r:embed="rId58" cstate="screen">
                      <a:extLst>
                        <a:ext uri="{28A0092B-C50C-407E-A947-70E740481C1C}">
                          <a14:useLocalDpi xmlns:a14="http://schemas.microsoft.com/office/drawing/2010/main"/>
                        </a:ext>
                      </a:extLst>
                    </a:blip>
                    <a:srcRect l="14201" r="9802"/>
                    <a:stretch/>
                  </pic:blipFill>
                  <pic:spPr bwMode="auto">
                    <a:xfrm rot="16200000" flipH="1">
                      <a:off x="0" y="0"/>
                      <a:ext cx="2187590" cy="2878531"/>
                    </a:xfrm>
                    <a:prstGeom prst="rect">
                      <a:avLst/>
                    </a:prstGeom>
                    <a:noFill/>
                    <a:ln>
                      <a:noFill/>
                    </a:ln>
                    <a:extLst>
                      <a:ext uri="{53640926-AAD7-44D8-BBD7-CCE9431645EC}">
                        <a14:shadowObscured xmlns:a14="http://schemas.microsoft.com/office/drawing/2010/main"/>
                      </a:ext>
                    </a:extLst>
                  </pic:spPr>
                </pic:pic>
              </a:graphicData>
            </a:graphic>
          </wp:inline>
        </w:drawing>
      </w:r>
      <w:r w:rsidR="005A0986" w:rsidRPr="001B4700">
        <w:rPr>
          <w:noProof/>
        </w:rPr>
        <mc:AlternateContent>
          <mc:Choice Requires="wps">
            <w:drawing>
              <wp:anchor distT="45720" distB="45720" distL="114300" distR="114300" simplePos="0" relativeHeight="251663360" behindDoc="1" locked="0" layoutInCell="1" allowOverlap="1" wp14:anchorId="56F4C102" wp14:editId="50D54A68">
                <wp:simplePos x="0" y="0"/>
                <wp:positionH relativeFrom="margin">
                  <wp:posOffset>3447415</wp:posOffset>
                </wp:positionH>
                <wp:positionV relativeFrom="paragraph">
                  <wp:posOffset>1590675</wp:posOffset>
                </wp:positionV>
                <wp:extent cx="1590260" cy="302150"/>
                <wp:effectExtent l="0" t="0" r="10160" b="22225"/>
                <wp:wrapNone/>
                <wp:docPr id="1694320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260" cy="302150"/>
                        </a:xfrm>
                        <a:prstGeom prst="rect">
                          <a:avLst/>
                        </a:prstGeom>
                        <a:solidFill>
                          <a:srgbClr val="FFFFFF"/>
                        </a:solidFill>
                        <a:ln w="9525">
                          <a:solidFill>
                            <a:srgbClr val="000000"/>
                          </a:solidFill>
                          <a:miter lim="800000"/>
                          <a:headEnd/>
                          <a:tailEnd/>
                        </a:ln>
                      </wps:spPr>
                      <wps:txbx>
                        <w:txbxContent>
                          <w:p w14:paraId="5336E5EA" w14:textId="5E1C508F" w:rsidR="005A0986" w:rsidRPr="00A31CAF" w:rsidRDefault="00272EB1" w:rsidP="0017115D">
                            <w:pPr>
                              <w:rPr>
                                <w:lang w:val="en-US"/>
                              </w:rPr>
                            </w:pPr>
                            <w:r>
                              <w:rPr>
                                <w:lang w:val="en-US"/>
                              </w:rPr>
                              <w:t>Wadah Benda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F4C102" id="_x0000_s1034" type="#_x0000_t202" style="position:absolute;left:0;text-align:left;margin-left:271.45pt;margin-top:125.25pt;width:125.2pt;height:23.8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">
                <v:textbox>
                  <w:txbxContent>
                    <w:p w14:paraId="5336E5EA" w14:textId="5E1C508F" w:rsidR="005A0986" w:rsidRPr="00A31CAF" w:rsidRDefault="00272EB1" w:rsidP="0017115D">
                      <w:pPr>
                        <w:rPr>
                          <w:lang w:val="en-US"/>
                        </w:rPr>
                      </w:pPr>
                      <w:r>
                        <w:rPr>
                          <w:lang w:val="en-US"/>
                        </w:rPr>
                        <w:t>Wadah Benda</w:t>
                      </w:r>
                    </w:p>
                  </w:txbxContent>
                </v:textbox>
                <w10:wrap anchorx="margin"/>
              </v:shape>
            </w:pict>
          </mc:Fallback>
        </mc:AlternateContent>
      </w:r>
      <w:r w:rsidR="005A0986" w:rsidRPr="001B4700">
        <w:rPr>
          <w:noProof/>
        </w:rPr>
        <mc:AlternateContent>
          <mc:Choice Requires="wps">
            <w:drawing>
              <wp:anchor distT="45720" distB="45720" distL="114300" distR="114300" simplePos="0" relativeHeight="251661312" behindDoc="1" locked="0" layoutInCell="1" allowOverlap="1" wp14:anchorId="6FA07CCC" wp14:editId="2825E52A">
                <wp:simplePos x="0" y="0"/>
                <wp:positionH relativeFrom="margin">
                  <wp:posOffset>3447415</wp:posOffset>
                </wp:positionH>
                <wp:positionV relativeFrom="paragraph">
                  <wp:posOffset>1194435</wp:posOffset>
                </wp:positionV>
                <wp:extent cx="1590260" cy="302150"/>
                <wp:effectExtent l="0" t="0" r="10160" b="22225"/>
                <wp:wrapNone/>
                <wp:docPr id="835412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260" cy="302150"/>
                        </a:xfrm>
                        <a:prstGeom prst="rect">
                          <a:avLst/>
                        </a:prstGeom>
                        <a:solidFill>
                          <a:srgbClr val="FFFFFF"/>
                        </a:solidFill>
                        <a:ln w="9525">
                          <a:solidFill>
                            <a:srgbClr val="000000"/>
                          </a:solidFill>
                          <a:miter lim="800000"/>
                          <a:headEnd/>
                          <a:tailEnd/>
                        </a:ln>
                      </wps:spPr>
                      <wps:txbx>
                        <w:txbxContent>
                          <w:p w14:paraId="2F5A80B9" w14:textId="7F56DCEB" w:rsidR="005A0986" w:rsidRPr="00B4616B" w:rsidRDefault="00177BF7" w:rsidP="0017115D">
                            <w:r w:rsidRPr="00B4616B">
                              <w:t>Saklar Daya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07CCC" id="_x0000_s1035" type="#_x0000_t202" style="position:absolute;left:0;text-align:left;margin-left:271.45pt;margin-top:94.05pt;width:125.2pt;height:23.8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">
                <v:textbox>
                  <w:txbxContent>
                    <w:p w14:paraId="2F5A80B9" w14:textId="7F56DCEB" w:rsidR="005A0986" w:rsidRPr="00B4616B" w:rsidRDefault="00177BF7" w:rsidP="0017115D">
                      <w:r w:rsidRPr="00B4616B">
                        <w:t>Saklar Daya</w:t>
                      </w:r>
                    </w:p>
                  </w:txbxContent>
                </v:textbox>
                <w10:wrap anchorx="margin"/>
              </v:shape>
            </w:pict>
          </mc:Fallback>
        </mc:AlternateContent>
      </w:r>
      <w:r w:rsidR="005A0986" w:rsidRPr="001B4700">
        <w:rPr>
          <w:noProof/>
        </w:rPr>
        <mc:AlternateContent>
          <mc:Choice Requires="wps">
            <w:drawing>
              <wp:anchor distT="45720" distB="45720" distL="114300" distR="114300" simplePos="0" relativeHeight="251659264" behindDoc="1" locked="0" layoutInCell="1" allowOverlap="1" wp14:anchorId="468EE6B4" wp14:editId="0FFE4190">
                <wp:simplePos x="0" y="0"/>
                <wp:positionH relativeFrom="margin">
                  <wp:posOffset>3447415</wp:posOffset>
                </wp:positionH>
                <wp:positionV relativeFrom="paragraph">
                  <wp:posOffset>797560</wp:posOffset>
                </wp:positionV>
                <wp:extent cx="1590260" cy="302150"/>
                <wp:effectExtent l="0" t="0" r="10160" b="22225"/>
                <wp:wrapNone/>
                <wp:docPr id="417781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260" cy="302150"/>
                        </a:xfrm>
                        <a:prstGeom prst="rect">
                          <a:avLst/>
                        </a:prstGeom>
                        <a:solidFill>
                          <a:srgbClr val="FFFFFF"/>
                        </a:solidFill>
                        <a:ln w="9525">
                          <a:solidFill>
                            <a:srgbClr val="000000"/>
                          </a:solidFill>
                          <a:miter lim="800000"/>
                          <a:headEnd/>
                          <a:tailEnd/>
                        </a:ln>
                      </wps:spPr>
                      <wps:txbx>
                        <w:txbxContent>
                          <w:p w14:paraId="10FB730B" w14:textId="78A4D77F" w:rsidR="005A0986" w:rsidRDefault="009D746A" w:rsidP="0017115D">
                            <w:r w:rsidRPr="00A91C6B">
                              <w:rPr>
                                <w:i/>
                                <w:iCs/>
                                <w:lang w:val="en-US"/>
                              </w:rPr>
                              <w:t>P</w:t>
                            </w:r>
                            <w:r w:rsidRPr="00A91C6B">
                              <w:rPr>
                                <w:i/>
                                <w:iCs/>
                              </w:rPr>
                              <w:t>ushbutton</w:t>
                            </w:r>
                            <w:r>
                              <w:t xml:space="preserve"> Berhenti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EE6B4" id="_x0000_s1036" type="#_x0000_t202" style="position:absolute;left:0;text-align:left;margin-left:271.45pt;margin-top:62.8pt;width:125.2pt;height:23.8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">
                <v:textbox>
                  <w:txbxContent>
                    <w:p w14:paraId="10FB730B" w14:textId="78A4D77F" w:rsidR="005A0986" w:rsidRDefault="009D746A" w:rsidP="0017115D">
                      <w:r w:rsidRPr="00A91C6B">
                        <w:rPr>
                          <w:i/>
                          <w:iCs/>
                          <w:lang w:val="en-US"/>
                        </w:rPr>
                        <w:t>P</w:t>
                      </w:r>
                      <w:r w:rsidRPr="00A91C6B">
                        <w:rPr>
                          <w:i/>
                          <w:iCs/>
                        </w:rPr>
                        <w:t>ushbutton</w:t>
                      </w:r>
                      <w:r>
                        <w:t xml:space="preserve"> Berhenti</w:t>
                      </w:r>
                    </w:p>
                  </w:txbxContent>
                </v:textbox>
                <w10:wrap anchorx="margin"/>
              </v:shape>
            </w:pict>
          </mc:Fallback>
        </mc:AlternateContent>
      </w:r>
      <w:r w:rsidR="005A0986" w:rsidRPr="001B4700">
        <w:rPr>
          <w:noProof/>
        </w:rPr>
        <mc:AlternateContent>
          <mc:Choice Requires="wps">
            <w:drawing>
              <wp:anchor distT="45720" distB="45720" distL="114300" distR="114300" simplePos="0" relativeHeight="251657216" behindDoc="1" locked="0" layoutInCell="1" allowOverlap="1" wp14:anchorId="6E8B6A57" wp14:editId="4AF76583">
                <wp:simplePos x="0" y="0"/>
                <wp:positionH relativeFrom="margin">
                  <wp:posOffset>3448685</wp:posOffset>
                </wp:positionH>
                <wp:positionV relativeFrom="paragraph">
                  <wp:posOffset>401320</wp:posOffset>
                </wp:positionV>
                <wp:extent cx="1590260" cy="302150"/>
                <wp:effectExtent l="0" t="0" r="10160" b="22225"/>
                <wp:wrapNone/>
                <wp:docPr id="1627006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260" cy="302150"/>
                        </a:xfrm>
                        <a:prstGeom prst="rect">
                          <a:avLst/>
                        </a:prstGeom>
                        <a:solidFill>
                          <a:srgbClr val="FFFFFF"/>
                        </a:solidFill>
                        <a:ln w="9525">
                          <a:solidFill>
                            <a:srgbClr val="000000"/>
                          </a:solidFill>
                          <a:miter lim="800000"/>
                          <a:headEnd/>
                          <a:tailEnd/>
                        </a:ln>
                      </wps:spPr>
                      <wps:txbx>
                        <w:txbxContent>
                          <w:p w14:paraId="02E89EA3" w14:textId="57B3F34A" w:rsidR="005A0986" w:rsidRDefault="005705CF" w:rsidP="0017115D">
                            <w:r w:rsidRPr="00A91C6B">
                              <w:rPr>
                                <w:i/>
                                <w:iCs/>
                                <w:lang w:val="en-US"/>
                              </w:rPr>
                              <w:t>P</w:t>
                            </w:r>
                            <w:r w:rsidRPr="00A91C6B">
                              <w:rPr>
                                <w:i/>
                                <w:iCs/>
                              </w:rPr>
                              <w:t>ushbutton</w:t>
                            </w:r>
                            <w:r>
                              <w:t xml:space="preserve"> M</w:t>
                            </w:r>
                            <w:r w:rsidRPr="005705CF">
                              <w:t>u</w:t>
                            </w:r>
                            <w:r>
                              <w:t>lai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B6A57" id="_x0000_s1037" type="#_x0000_t202" style="position:absolute;left:0;text-align:left;margin-left:271.55pt;margin-top:31.6pt;width:125.2pt;height:23.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">
                <v:textbox>
                  <w:txbxContent>
                    <w:p w14:paraId="02E89EA3" w14:textId="57B3F34A" w:rsidR="005A0986" w:rsidRDefault="005705CF" w:rsidP="0017115D">
                      <w:r w:rsidRPr="00A91C6B">
                        <w:rPr>
                          <w:i/>
                          <w:iCs/>
                          <w:lang w:val="en-US"/>
                        </w:rPr>
                        <w:t>P</w:t>
                      </w:r>
                      <w:r w:rsidRPr="00A91C6B">
                        <w:rPr>
                          <w:i/>
                          <w:iCs/>
                        </w:rPr>
                        <w:t>ushbutton</w:t>
                      </w:r>
                      <w:r>
                        <w:t xml:space="preserve"> M</w:t>
                      </w:r>
                      <w:r w:rsidRPr="005705CF">
                        <w:t>u</w:t>
                      </w:r>
                      <w:r>
                        <w:t>lai</w:t>
                      </w:r>
                    </w:p>
                  </w:txbxContent>
                </v:textbox>
                <w10:wrap anchorx="margin"/>
              </v:shape>
            </w:pict>
          </mc:Fallback>
        </mc:AlternateContent>
      </w:r>
      <w:r w:rsidR="0017115D" w:rsidRPr="001B4700">
        <w:rPr>
          <w:noProof/>
        </w:rPr>
        <mc:AlternateContent>
          <mc:Choice Requires="wps">
            <w:drawing>
              <wp:anchor distT="45720" distB="45720" distL="114300" distR="114300" simplePos="0" relativeHeight="251655168" behindDoc="1" locked="0" layoutInCell="1" allowOverlap="1" wp14:anchorId="3D7710DB" wp14:editId="1146249D">
                <wp:simplePos x="0" y="0"/>
                <wp:positionH relativeFrom="margin">
                  <wp:posOffset>3447415</wp:posOffset>
                </wp:positionH>
                <wp:positionV relativeFrom="paragraph">
                  <wp:posOffset>4445</wp:posOffset>
                </wp:positionV>
                <wp:extent cx="1590260" cy="302150"/>
                <wp:effectExtent l="0" t="0" r="10160"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260" cy="302150"/>
                        </a:xfrm>
                        <a:prstGeom prst="rect">
                          <a:avLst/>
                        </a:prstGeom>
                        <a:solidFill>
                          <a:srgbClr val="FFFFFF"/>
                        </a:solidFill>
                        <a:ln w="9525">
                          <a:solidFill>
                            <a:srgbClr val="000000"/>
                          </a:solidFill>
                          <a:miter lim="800000"/>
                          <a:headEnd/>
                          <a:tailEnd/>
                        </a:ln>
                      </wps:spPr>
                      <wps:txbx>
                        <w:txbxContent>
                          <w:p w14:paraId="45B2B18E" w14:textId="6B2BFB88" w:rsidR="0017115D" w:rsidRPr="00862559" w:rsidRDefault="00862559" w:rsidP="0017115D">
                            <w:pPr>
                              <w:rPr>
                                <w:lang w:val="en-US"/>
                              </w:rPr>
                            </w:pPr>
                            <w:bookmarkStart w:id="2904" w:name="OLE_LINK17"/>
                            <w:r w:rsidRPr="00A91C6B">
                              <w:rPr>
                                <w:i/>
                                <w:iCs/>
                                <w:lang w:val="en-US"/>
                              </w:rPr>
                              <w:t>P</w:t>
                            </w:r>
                            <w:r w:rsidRPr="00A91C6B">
                              <w:rPr>
                                <w:i/>
                                <w:iCs/>
                              </w:rPr>
                              <w:t>ushbutton</w:t>
                            </w:r>
                            <w:bookmarkEnd w:id="2904"/>
                            <w:r>
                              <w:t xml:space="preserve"> Pilih Titik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710DB" id="_x0000_s1038" type="#_x0000_t202" style="position:absolute;left:0;text-align:left;margin-left:271.45pt;margin-top:.35pt;width:125.2pt;height:23.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">
                <v:textbox>
                  <w:txbxContent>
                    <w:p w14:paraId="45B2B18E" w14:textId="6B2BFB88" w:rsidR="0017115D" w:rsidRPr="00862559" w:rsidRDefault="00862559" w:rsidP="0017115D">
                      <w:pPr>
                        <w:rPr>
                          <w:lang w:val="en-US"/>
                        </w:rPr>
                      </w:pPr>
                      <w:bookmarkStart w:id="2881" w:name="OLE_LINK17"/>
                      <w:r w:rsidRPr="00A91C6B">
                        <w:rPr>
                          <w:i/>
                          <w:iCs/>
                          <w:lang w:val="en-US"/>
                        </w:rPr>
                        <w:t>P</w:t>
                      </w:r>
                      <w:r w:rsidRPr="00A91C6B">
                        <w:rPr>
                          <w:i/>
                          <w:iCs/>
                        </w:rPr>
                        <w:t>ushbutton</w:t>
                      </w:r>
                      <w:bookmarkEnd w:id="2881"/>
                      <w:r>
                        <w:t xml:space="preserve"> Pilih Titik</w:t>
                      </w:r>
                    </w:p>
                  </w:txbxContent>
                </v:textbox>
                <w10:wrap anchorx="margin"/>
              </v:shape>
            </w:pict>
          </mc:Fallback>
        </mc:AlternateContent>
      </w:r>
      <w:r w:rsidR="00132DD3" w:rsidRPr="001B4700">
        <w:t xml:space="preserve"> </w:t>
      </w:r>
    </w:p>
    <w:p w14:paraId="5D314D97" w14:textId="77777777" w:rsidR="003F6CF9" w:rsidDel="002E435B" w:rsidRDefault="003F6CF9" w:rsidP="003F6CF9">
      <w:pPr>
        <w:pStyle w:val="ListParagraph"/>
        <w:spacing w:after="0"/>
        <w:ind w:left="851"/>
        <w:rPr>
          <w:del w:id="2905" w:author="Muhammad Subarkah" w:date="2024-12-08T23:45:00Z" w16du:dateUtc="2024-12-08T16:45:00Z"/>
          <w:b/>
          <w:bCs/>
        </w:rPr>
      </w:pPr>
    </w:p>
    <w:p w14:paraId="405EDDB5" w14:textId="77777777" w:rsidR="003F6CF9" w:rsidRPr="002E435B" w:rsidRDefault="003F6CF9">
      <w:pPr>
        <w:ind w:left="426"/>
        <w:rPr>
          <w:b/>
          <w:bCs/>
          <w:rPrChange w:id="2906" w:author="Muhammad Subarkah" w:date="2024-12-08T23:45:00Z" w16du:dateUtc="2024-12-08T16:45:00Z">
            <w:rPr/>
          </w:rPrChange>
        </w:rPr>
        <w:pPrChange w:id="2907" w:author="Muhammad Subarkah" w:date="2024-12-08T23:45:00Z" w16du:dateUtc="2024-12-08T16:45:00Z">
          <w:pPr>
            <w:pStyle w:val="ListParagraph"/>
            <w:spacing w:after="0"/>
            <w:ind w:left="851"/>
          </w:pPr>
        </w:pPrChange>
      </w:pPr>
    </w:p>
    <w:p w14:paraId="47D888B7" w14:textId="14924ED5" w:rsidR="00073436" w:rsidRDefault="00073436">
      <w:pPr>
        <w:pStyle w:val="NoBeforeAfter"/>
        <w:ind w:left="567"/>
        <w:rPr>
          <w:szCs w:val="24"/>
        </w:rPr>
        <w:pPrChange w:id="2908" w:author="Muhammad Subarkah" w:date="2024-12-10T23:47:00Z" w16du:dateUtc="2024-12-10T16:47:00Z">
          <w:pPr>
            <w:pStyle w:val="NoBeforeAfter"/>
            <w:ind w:left="426"/>
          </w:pPr>
        </w:pPrChange>
      </w:pPr>
      <w:bookmarkStart w:id="2909" w:name="_Toc179812267"/>
      <w:bookmarkStart w:id="2910" w:name="_Toc179883288"/>
      <w:bookmarkStart w:id="2911" w:name="_Toc181577692"/>
      <w:bookmarkStart w:id="2912" w:name="_Toc184742800"/>
      <w:bookmarkStart w:id="2913" w:name="_Toc184828415"/>
      <w:r>
        <w:t xml:space="preserve">Gambar </w:t>
      </w:r>
      <w:r w:rsidR="0075199D">
        <w:fldChar w:fldCharType="begin"/>
      </w:r>
      <w:r w:rsidR="0075199D">
        <w:instrText xml:space="preserve"> SEQ Gambar \* ARABIC </w:instrText>
      </w:r>
      <w:r w:rsidR="0075199D">
        <w:fldChar w:fldCharType="separate"/>
      </w:r>
      <w:ins w:id="2914" w:author="Muhammad Subarkah" w:date="2024-12-19T13:03:00Z" w16du:dateUtc="2024-12-19T06:03:00Z">
        <w:r w:rsidR="0021290A">
          <w:rPr>
            <w:noProof/>
          </w:rPr>
          <w:t>13</w:t>
        </w:r>
      </w:ins>
      <w:del w:id="2915" w:author="Muhammad Subarkah" w:date="2024-12-19T13:02:00Z" w16du:dateUtc="2024-12-19T06:02:00Z">
        <w:r w:rsidR="00DD71BD" w:rsidDel="0021290A">
          <w:rPr>
            <w:noProof/>
          </w:rPr>
          <w:delText>14</w:delText>
        </w:r>
      </w:del>
      <w:r w:rsidR="0075199D">
        <w:rPr>
          <w:noProof/>
        </w:rPr>
        <w:fldChar w:fldCharType="end"/>
      </w:r>
      <w:r>
        <w:t xml:space="preserve">. </w:t>
      </w:r>
      <w:r w:rsidRPr="001B4700">
        <w:rPr>
          <w:szCs w:val="24"/>
        </w:rPr>
        <w:t xml:space="preserve">Hasil Robot </w:t>
      </w:r>
      <w:proofErr w:type="spellStart"/>
      <w:r w:rsidRPr="00A01014">
        <w:rPr>
          <w:i/>
          <w:iCs/>
          <w:szCs w:val="24"/>
        </w:rPr>
        <w:t>Transporter</w:t>
      </w:r>
      <w:proofErr w:type="spellEnd"/>
      <w:r>
        <w:rPr>
          <w:szCs w:val="24"/>
        </w:rPr>
        <w:t xml:space="preserve"> Tampak </w:t>
      </w:r>
      <w:r w:rsidR="00CB3AC8">
        <w:rPr>
          <w:szCs w:val="24"/>
        </w:rPr>
        <w:t>Bawah</w:t>
      </w:r>
      <w:bookmarkEnd w:id="2909"/>
      <w:bookmarkEnd w:id="2910"/>
      <w:bookmarkEnd w:id="2911"/>
      <w:bookmarkEnd w:id="2912"/>
      <w:bookmarkEnd w:id="2913"/>
    </w:p>
    <w:p w14:paraId="26039468" w14:textId="23AF909E" w:rsidR="00E23D6E" w:rsidRPr="00E23D6E" w:rsidRDefault="007C4C3A">
      <w:pPr>
        <w:pStyle w:val="NoBeforeAfter"/>
        <w:ind w:left="284"/>
        <w:jc w:val="center"/>
        <w:rPr>
          <w:b/>
          <w:bCs/>
        </w:rPr>
        <w:pPrChange w:id="2916" w:author="Muhammad Subarkah" w:date="2024-12-10T23:47:00Z" w16du:dateUtc="2024-12-10T16:47:00Z">
          <w:pPr>
            <w:pStyle w:val="NoBeforeAfter"/>
            <w:ind w:left="426"/>
            <w:jc w:val="center"/>
          </w:pPr>
        </w:pPrChange>
      </w:pPr>
      <w:del w:id="2917" w:author="Muhammad Subarkah" w:date="2024-12-10T15:52:00Z" w16du:dateUtc="2024-12-10T08:52:00Z">
        <w:r w:rsidRPr="00D544E6" w:rsidDel="00715513">
          <w:rPr>
            <w:noProof/>
          </w:rPr>
          <w:drawing>
            <wp:inline distT="0" distB="0" distL="0" distR="0" wp14:anchorId="1ECD271C" wp14:editId="1C45B5CB">
              <wp:extent cx="4508390" cy="2169101"/>
              <wp:effectExtent l="0" t="0" r="6985" b="3175"/>
              <wp:docPr id="1906196677" name="Picture 1" descr="A diagram of a toy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96677" name="Picture 1" descr="A diagram of a toy car&#10;&#10;Description automatically generated"/>
                      <pic:cNvPicPr/>
                    </pic:nvPicPr>
                    <pic:blipFill>
                      <a:blip r:embed="rId59"/>
                      <a:stretch>
                        <a:fillRect/>
                      </a:stretch>
                    </pic:blipFill>
                    <pic:spPr>
                      <a:xfrm>
                        <a:off x="0" y="0"/>
                        <a:ext cx="4596162" cy="2211330"/>
                      </a:xfrm>
                      <a:prstGeom prst="rect">
                        <a:avLst/>
                      </a:prstGeom>
                    </pic:spPr>
                  </pic:pic>
                </a:graphicData>
              </a:graphic>
            </wp:inline>
          </w:drawing>
        </w:r>
      </w:del>
      <w:ins w:id="2918" w:author="Muhammad Subarkah" w:date="2024-12-10T15:52:00Z" w16du:dateUtc="2024-12-10T08:52:00Z">
        <w:r w:rsidR="00715513">
          <w:rPr>
            <w:noProof/>
            <w14:ligatures w14:val="standardContextual"/>
          </w:rPr>
          <w:drawing>
            <wp:inline distT="0" distB="0" distL="0" distR="0" wp14:anchorId="6288AC57" wp14:editId="6812E072">
              <wp:extent cx="4594352" cy="2127250"/>
              <wp:effectExtent l="0" t="0" r="0" b="6350"/>
              <wp:docPr id="1308127302" name="Picture 1" descr="A diagram of a small toy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27302" name="Picture 1" descr="A diagram of a small toy car&#10;&#10;Description automatically generated with medium confidence"/>
                      <pic:cNvPicPr/>
                    </pic:nvPicPr>
                    <pic:blipFill rotWithShape="1">
                      <a:blip r:embed="rId60" cstate="screen">
                        <a:extLst>
                          <a:ext uri="{28A0092B-C50C-407E-A947-70E740481C1C}">
                            <a14:useLocalDpi xmlns:a14="http://schemas.microsoft.com/office/drawing/2010/main"/>
                          </a:ext>
                        </a:extLst>
                      </a:blip>
                      <a:srcRect t="9238" r="3399" b="2122"/>
                      <a:stretch/>
                    </pic:blipFill>
                    <pic:spPr bwMode="auto">
                      <a:xfrm>
                        <a:off x="0" y="0"/>
                        <a:ext cx="4648741" cy="2152433"/>
                      </a:xfrm>
                      <a:prstGeom prst="rect">
                        <a:avLst/>
                      </a:prstGeom>
                      <a:ln>
                        <a:noFill/>
                      </a:ln>
                      <a:extLst>
                        <a:ext uri="{53640926-AAD7-44D8-BBD7-CCE9431645EC}">
                          <a14:shadowObscured xmlns:a14="http://schemas.microsoft.com/office/drawing/2010/main"/>
                        </a:ext>
                      </a:extLst>
                    </pic:spPr>
                  </pic:pic>
                </a:graphicData>
              </a:graphic>
            </wp:inline>
          </w:drawing>
        </w:r>
      </w:ins>
    </w:p>
    <w:p w14:paraId="425C3319" w14:textId="5415A394" w:rsidR="00E41CF9" w:rsidRPr="001B4700" w:rsidRDefault="00610427">
      <w:pPr>
        <w:pStyle w:val="ListParagraph"/>
        <w:numPr>
          <w:ilvl w:val="0"/>
          <w:numId w:val="25"/>
        </w:numPr>
        <w:spacing w:after="0"/>
        <w:ind w:left="567" w:hanging="425"/>
        <w:rPr>
          <w:b/>
          <w:bCs/>
        </w:rPr>
        <w:pPrChange w:id="2919" w:author="Muhammad Subarkah" w:date="2024-12-11T00:01:00Z" w16du:dateUtc="2024-12-10T17:01:00Z">
          <w:pPr>
            <w:pStyle w:val="ListParagraph"/>
            <w:numPr>
              <w:numId w:val="25"/>
            </w:numPr>
            <w:spacing w:after="0"/>
            <w:ind w:left="851" w:hanging="425"/>
          </w:pPr>
        </w:pPrChange>
      </w:pPr>
      <w:r w:rsidRPr="001B4700">
        <w:t xml:space="preserve">Hasil Modul Dan </w:t>
      </w:r>
      <w:proofErr w:type="spellStart"/>
      <w:r w:rsidRPr="00C648A9">
        <w:rPr>
          <w:i/>
          <w:iCs/>
        </w:rPr>
        <w:t>Labsheet</w:t>
      </w:r>
      <w:proofErr w:type="spellEnd"/>
    </w:p>
    <w:p w14:paraId="7184A000" w14:textId="3F861372" w:rsidR="009A5BDF" w:rsidRPr="001B4700" w:rsidRDefault="00AD1D8C">
      <w:pPr>
        <w:pStyle w:val="ListParagraph"/>
        <w:numPr>
          <w:ilvl w:val="2"/>
          <w:numId w:val="69"/>
        </w:numPr>
        <w:spacing w:after="0"/>
        <w:ind w:left="1134" w:hanging="567"/>
        <w:rPr>
          <w:b/>
          <w:bCs/>
        </w:rPr>
        <w:pPrChange w:id="2920" w:author="Muhammad Subarkah" w:date="2024-12-11T01:55:00Z" w16du:dateUtc="2024-12-10T18:55:00Z">
          <w:pPr>
            <w:pStyle w:val="ListParagraph"/>
            <w:numPr>
              <w:ilvl w:val="2"/>
              <w:numId w:val="6"/>
            </w:numPr>
            <w:spacing w:after="0"/>
            <w:ind w:left="1276" w:hanging="425"/>
          </w:pPr>
        </w:pPrChange>
      </w:pPr>
      <w:r w:rsidRPr="001B4700">
        <w:t>Modul Pembelajaran</w:t>
      </w:r>
    </w:p>
    <w:p w14:paraId="0AD3D533" w14:textId="770A1AAD" w:rsidR="00A17B51" w:rsidRPr="001B4700" w:rsidRDefault="008F7B93">
      <w:pPr>
        <w:pStyle w:val="H2Paragh"/>
        <w:pPrChange w:id="2921" w:author="Muhammad Subarkah" w:date="2024-12-10T23:48:00Z" w16du:dateUtc="2024-12-10T16:48:00Z">
          <w:pPr>
            <w:pStyle w:val="ListParagraph"/>
            <w:spacing w:after="0"/>
            <w:ind w:left="851" w:firstLine="425"/>
          </w:pPr>
        </w:pPrChange>
      </w:pPr>
      <w:bookmarkStart w:id="2922" w:name="OLE_LINK39"/>
      <w:r w:rsidRPr="001B4700">
        <w:t xml:space="preserve">Modul pembelajaran bertujuan sebagai penjelasan mengenai media pembelajaran robot yang dikembangkan. Modul pembelajaran yang disusun terdiri dari Pendahuluan, dan Materi.  </w:t>
      </w:r>
      <w:r w:rsidR="00811C73" w:rsidRPr="001B4700">
        <w:t>Penjelasan komponen, dasar materi dan petunjuk penggunaan media pembelajaran robot tersusun pada bagian materi</w:t>
      </w:r>
      <w:bookmarkEnd w:id="2922"/>
      <w:r w:rsidR="00811C73" w:rsidRPr="001B4700">
        <w:t>. Berikut hasil dari modul pembelajaran:</w:t>
      </w:r>
    </w:p>
    <w:p w14:paraId="115EC906" w14:textId="3D76AA45" w:rsidR="00811C73" w:rsidRPr="001B4700" w:rsidRDefault="00297CFD">
      <w:pPr>
        <w:pStyle w:val="NoBeforeAfter"/>
        <w:ind w:left="567"/>
        <w:pPrChange w:id="2923" w:author="Muhammad Subarkah" w:date="2024-12-10T23:48:00Z" w16du:dateUtc="2024-12-10T16:48:00Z">
          <w:pPr>
            <w:pStyle w:val="NoBeforeAfter"/>
            <w:ind w:left="851"/>
          </w:pPr>
        </w:pPrChange>
      </w:pPr>
      <w:bookmarkStart w:id="2924" w:name="_Toc177465742"/>
      <w:bookmarkStart w:id="2925" w:name="_Toc179812268"/>
      <w:bookmarkStart w:id="2926" w:name="_Toc179883289"/>
      <w:bookmarkStart w:id="2927" w:name="_Toc181577693"/>
      <w:bookmarkStart w:id="2928" w:name="_Toc184742801"/>
      <w:bookmarkStart w:id="2929" w:name="_Toc184828416"/>
      <w:r w:rsidRPr="001B4700">
        <w:t xml:space="preserve">Gambar </w:t>
      </w:r>
      <w:r w:rsidR="0075199D">
        <w:fldChar w:fldCharType="begin"/>
      </w:r>
      <w:r w:rsidR="0075199D">
        <w:instrText xml:space="preserve"> SEQ Gambar \* ARABIC </w:instrText>
      </w:r>
      <w:r w:rsidR="0075199D">
        <w:fldChar w:fldCharType="separate"/>
      </w:r>
      <w:ins w:id="2930" w:author="Muhammad Subarkah" w:date="2024-12-19T13:03:00Z" w16du:dateUtc="2024-12-19T06:03:00Z">
        <w:r w:rsidR="0021290A">
          <w:rPr>
            <w:noProof/>
          </w:rPr>
          <w:t>14</w:t>
        </w:r>
      </w:ins>
      <w:del w:id="2931" w:author="Muhammad Subarkah" w:date="2024-12-19T13:02:00Z" w16du:dateUtc="2024-12-19T06:02:00Z">
        <w:r w:rsidR="00DD71BD" w:rsidDel="0021290A">
          <w:rPr>
            <w:noProof/>
          </w:rPr>
          <w:delText>15</w:delText>
        </w:r>
      </w:del>
      <w:r w:rsidR="0075199D">
        <w:rPr>
          <w:noProof/>
        </w:rPr>
        <w:fldChar w:fldCharType="end"/>
      </w:r>
      <w:r w:rsidR="00246450" w:rsidRPr="001B4700">
        <w:t>. Modul Pembelajaran</w:t>
      </w:r>
      <w:bookmarkEnd w:id="2924"/>
      <w:bookmarkEnd w:id="2925"/>
      <w:bookmarkEnd w:id="2926"/>
      <w:bookmarkEnd w:id="2927"/>
      <w:bookmarkEnd w:id="2928"/>
      <w:bookmarkEnd w:id="2929"/>
    </w:p>
    <w:p w14:paraId="193304F7" w14:textId="0C032D75" w:rsidR="004D0217" w:rsidRPr="001B4700" w:rsidRDefault="00457146" w:rsidP="00457146">
      <w:pPr>
        <w:pStyle w:val="NoBeforeAfter"/>
        <w:ind w:left="851"/>
        <w:jc w:val="center"/>
        <w:rPr>
          <w:b/>
          <w:bCs/>
        </w:rPr>
      </w:pPr>
      <w:r w:rsidRPr="001B4700">
        <w:rPr>
          <w:b/>
          <w:bCs/>
          <w:noProof/>
        </w:rPr>
        <w:lastRenderedPageBreak/>
        <w:drawing>
          <wp:inline distT="0" distB="0" distL="0" distR="0" wp14:anchorId="493E4134" wp14:editId="5927D493">
            <wp:extent cx="1858619" cy="2628000"/>
            <wp:effectExtent l="19050" t="19050" r="27940" b="20320"/>
            <wp:docPr id="784464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1858619" cy="2628000"/>
                    </a:xfrm>
                    <a:prstGeom prst="rect">
                      <a:avLst/>
                    </a:prstGeom>
                    <a:noFill/>
                    <a:ln>
                      <a:solidFill>
                        <a:schemeClr val="tx1"/>
                      </a:solidFill>
                    </a:ln>
                  </pic:spPr>
                </pic:pic>
              </a:graphicData>
            </a:graphic>
          </wp:inline>
        </w:drawing>
      </w:r>
      <w:r w:rsidR="00400362" w:rsidRPr="001B4700">
        <w:rPr>
          <w:b/>
          <w:bCs/>
        </w:rPr>
        <w:t xml:space="preserve"> </w:t>
      </w:r>
      <w:r w:rsidR="00400362" w:rsidRPr="001B4700">
        <w:rPr>
          <w:b/>
          <w:bCs/>
          <w:noProof/>
        </w:rPr>
        <w:drawing>
          <wp:inline distT="0" distB="0" distL="0" distR="0" wp14:anchorId="7E23A291" wp14:editId="758DBA0F">
            <wp:extent cx="1837825" cy="2628000"/>
            <wp:effectExtent l="19050" t="19050" r="10160" b="20320"/>
            <wp:docPr id="163308932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89329" name="Picture 1" descr="A close-up of a paper&#10;&#10;Description automatically generated"/>
                    <pic:cNvPicPr/>
                  </pic:nvPicPr>
                  <pic:blipFill rotWithShape="1">
                    <a:blip r:embed="rId62" cstate="screen">
                      <a:extLst>
                        <a:ext uri="{28A0092B-C50C-407E-A947-70E740481C1C}">
                          <a14:useLocalDpi xmlns:a14="http://schemas.microsoft.com/office/drawing/2010/main"/>
                        </a:ext>
                      </a:extLst>
                    </a:blip>
                    <a:srcRect l="51126" t="1150" r="322" b="382"/>
                    <a:stretch/>
                  </pic:blipFill>
                  <pic:spPr bwMode="auto">
                    <a:xfrm>
                      <a:off x="0" y="0"/>
                      <a:ext cx="1837825" cy="262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436734" w14:textId="12B9F4A2" w:rsidR="00AD1D8C" w:rsidRPr="00F027E3" w:rsidRDefault="00AD1D8C">
      <w:pPr>
        <w:pStyle w:val="ListParagraph"/>
        <w:numPr>
          <w:ilvl w:val="2"/>
          <w:numId w:val="69"/>
        </w:numPr>
        <w:spacing w:after="0"/>
        <w:ind w:left="1134" w:hanging="567"/>
        <w:rPr>
          <w:b/>
          <w:bCs/>
          <w:i/>
          <w:iCs/>
        </w:rPr>
        <w:pPrChange w:id="2932" w:author="Muhammad Subarkah" w:date="2024-12-11T01:55:00Z" w16du:dateUtc="2024-12-10T18:55:00Z">
          <w:pPr>
            <w:pStyle w:val="ListParagraph"/>
            <w:numPr>
              <w:ilvl w:val="2"/>
              <w:numId w:val="6"/>
            </w:numPr>
            <w:spacing w:after="0"/>
            <w:ind w:left="1276" w:hanging="425"/>
          </w:pPr>
        </w:pPrChange>
      </w:pPr>
      <w:proofErr w:type="spellStart"/>
      <w:r w:rsidRPr="00F027E3">
        <w:rPr>
          <w:i/>
          <w:iCs/>
        </w:rPr>
        <w:t>Labsheet</w:t>
      </w:r>
      <w:proofErr w:type="spellEnd"/>
    </w:p>
    <w:p w14:paraId="05EA2F64" w14:textId="3439CE02" w:rsidR="00010911" w:rsidRPr="001B4700" w:rsidDel="00BD280C" w:rsidRDefault="005F6CA6">
      <w:pPr>
        <w:pStyle w:val="H2Paragh"/>
        <w:rPr>
          <w:del w:id="2933" w:author="Muhammad Subarkah" w:date="2024-12-10T23:48:00Z" w16du:dateUtc="2024-12-10T16:48:00Z"/>
        </w:rPr>
        <w:pPrChange w:id="2934" w:author="Muhammad Subarkah" w:date="2024-12-10T23:48:00Z" w16du:dateUtc="2024-12-10T16:48:00Z">
          <w:pPr>
            <w:pStyle w:val="ListParagraph"/>
            <w:spacing w:after="0"/>
            <w:ind w:left="851" w:firstLine="425"/>
          </w:pPr>
        </w:pPrChange>
      </w:pPr>
      <w:bookmarkStart w:id="2935" w:name="_Hlk179733888"/>
      <w:r w:rsidRPr="001B4700">
        <w:t>Modul yang dikembangkan sebelumnya di kembangkan</w:t>
      </w:r>
      <w:r w:rsidR="00182521" w:rsidRPr="001B4700">
        <w:t xml:space="preserve"> dan dipecah</w:t>
      </w:r>
      <w:r w:rsidRPr="001B4700">
        <w:t xml:space="preserve"> lagi menjadi </w:t>
      </w:r>
      <w:proofErr w:type="spellStart"/>
      <w:r w:rsidRPr="008F4F52">
        <w:rPr>
          <w:i/>
          <w:iCs/>
        </w:rPr>
        <w:t>labsheet</w:t>
      </w:r>
      <w:proofErr w:type="spellEnd"/>
      <w:r w:rsidRPr="001B4700">
        <w:t>.</w:t>
      </w:r>
      <w:r w:rsidR="008E070E" w:rsidRPr="001B4700">
        <w:t xml:space="preserve"> </w:t>
      </w:r>
      <w:r w:rsidR="000A1736" w:rsidRPr="001B4700">
        <w:t xml:space="preserve">Isi dari </w:t>
      </w:r>
      <w:proofErr w:type="spellStart"/>
      <w:r w:rsidR="000A1736" w:rsidRPr="008F4F52">
        <w:rPr>
          <w:i/>
          <w:iCs/>
        </w:rPr>
        <w:t>labsheet</w:t>
      </w:r>
      <w:proofErr w:type="spellEnd"/>
      <w:r w:rsidR="000A1736" w:rsidRPr="001B4700">
        <w:t xml:space="preserve"> ini berupa kompetensi, dasar teori, alat instrumen, keselamatan kerja, langkah, dan tugas.</w:t>
      </w:r>
      <w:r w:rsidR="00D02522" w:rsidRPr="001B4700">
        <w:t xml:space="preserve"> Berikut </w:t>
      </w:r>
      <w:r w:rsidR="00496610" w:rsidRPr="001B4700">
        <w:t xml:space="preserve">gambar </w:t>
      </w:r>
      <w:r w:rsidR="00D02522" w:rsidRPr="001B4700">
        <w:t xml:space="preserve">hasil dari </w:t>
      </w:r>
      <w:proofErr w:type="spellStart"/>
      <w:r w:rsidR="00D02522" w:rsidRPr="008F4F52">
        <w:rPr>
          <w:i/>
          <w:iCs/>
        </w:rPr>
        <w:t>labsheet</w:t>
      </w:r>
      <w:proofErr w:type="spellEnd"/>
      <w:r w:rsidR="00A976DA" w:rsidRPr="001B4700">
        <w:t>.</w:t>
      </w:r>
    </w:p>
    <w:p w14:paraId="7AF16846" w14:textId="3CC91254" w:rsidR="002E435B" w:rsidRDefault="002E435B">
      <w:pPr>
        <w:pStyle w:val="H2Paragh"/>
        <w:rPr>
          <w:ins w:id="2936" w:author="Muhammad Subarkah" w:date="2024-12-08T23:45:00Z" w16du:dateUtc="2024-12-08T16:45:00Z"/>
        </w:rPr>
        <w:pPrChange w:id="2937" w:author="Muhammad Subarkah" w:date="2024-12-10T23:48:00Z" w16du:dateUtc="2024-12-10T16:48:00Z">
          <w:pPr>
            <w:spacing w:line="259" w:lineRule="auto"/>
            <w:jc w:val="left"/>
          </w:pPr>
        </w:pPrChange>
      </w:pPr>
      <w:bookmarkStart w:id="2938" w:name="_Toc177465743"/>
      <w:bookmarkStart w:id="2939" w:name="_Toc179812269"/>
      <w:bookmarkStart w:id="2940" w:name="_Toc179883290"/>
      <w:bookmarkStart w:id="2941" w:name="_Toc181577694"/>
      <w:bookmarkEnd w:id="2935"/>
    </w:p>
    <w:p w14:paraId="10110631" w14:textId="507C8422" w:rsidR="001341B5" w:rsidRPr="001B4700" w:rsidRDefault="001341B5">
      <w:pPr>
        <w:pStyle w:val="NoBeforeAfter"/>
        <w:ind w:left="567"/>
        <w:pPrChange w:id="2942" w:author="Muhammad Subarkah" w:date="2024-12-10T23:48:00Z" w16du:dateUtc="2024-12-10T16:48:00Z">
          <w:pPr>
            <w:pStyle w:val="NoBeforeAfter"/>
            <w:ind w:left="851"/>
          </w:pPr>
        </w:pPrChange>
      </w:pPr>
      <w:bookmarkStart w:id="2943" w:name="_Toc184742802"/>
      <w:bookmarkStart w:id="2944" w:name="_Toc184828417"/>
      <w:r w:rsidRPr="001B4700">
        <w:t xml:space="preserve">Gambar </w:t>
      </w:r>
      <w:r w:rsidR="0075199D">
        <w:fldChar w:fldCharType="begin"/>
      </w:r>
      <w:r w:rsidR="0075199D">
        <w:instrText xml:space="preserve"> SEQ Gambar \* ARABIC </w:instrText>
      </w:r>
      <w:r w:rsidR="0075199D">
        <w:fldChar w:fldCharType="separate"/>
      </w:r>
      <w:ins w:id="2945" w:author="Muhammad Subarkah" w:date="2024-12-19T13:03:00Z" w16du:dateUtc="2024-12-19T06:03:00Z">
        <w:r w:rsidR="0021290A">
          <w:rPr>
            <w:noProof/>
          </w:rPr>
          <w:t>15</w:t>
        </w:r>
      </w:ins>
      <w:del w:id="2946" w:author="Muhammad Subarkah" w:date="2024-12-19T13:02:00Z" w16du:dateUtc="2024-12-19T06:02:00Z">
        <w:r w:rsidR="00DD71BD" w:rsidDel="0021290A">
          <w:rPr>
            <w:noProof/>
          </w:rPr>
          <w:delText>16</w:delText>
        </w:r>
      </w:del>
      <w:r w:rsidR="0075199D">
        <w:rPr>
          <w:noProof/>
        </w:rPr>
        <w:fldChar w:fldCharType="end"/>
      </w:r>
      <w:r w:rsidRPr="001B4700">
        <w:t xml:space="preserve">. </w:t>
      </w:r>
      <w:proofErr w:type="spellStart"/>
      <w:r w:rsidRPr="008F4F52">
        <w:rPr>
          <w:i/>
          <w:iCs/>
        </w:rPr>
        <w:t>Labsheet</w:t>
      </w:r>
      <w:bookmarkEnd w:id="2938"/>
      <w:bookmarkEnd w:id="2939"/>
      <w:bookmarkEnd w:id="2940"/>
      <w:bookmarkEnd w:id="2941"/>
      <w:bookmarkEnd w:id="2943"/>
      <w:bookmarkEnd w:id="2944"/>
      <w:proofErr w:type="spellEnd"/>
    </w:p>
    <w:p w14:paraId="49C08BCE" w14:textId="78208634" w:rsidR="000023C7" w:rsidRPr="001B4700" w:rsidRDefault="00E45A36">
      <w:pPr>
        <w:pStyle w:val="NoBeforeAfter"/>
        <w:ind w:left="993"/>
        <w:pPrChange w:id="2947" w:author="Muhammad Subarkah" w:date="2024-12-10T23:48:00Z" w16du:dateUtc="2024-12-10T16:48:00Z">
          <w:pPr>
            <w:pStyle w:val="NoBeforeAfter"/>
            <w:ind w:left="851"/>
          </w:pPr>
        </w:pPrChange>
      </w:pPr>
      <w:r w:rsidRPr="001B4700">
        <w:rPr>
          <w:noProof/>
        </w:rPr>
        <w:drawing>
          <wp:inline distT="0" distB="0" distL="0" distR="0" wp14:anchorId="1E91893B" wp14:editId="404015B6">
            <wp:extent cx="2044966" cy="2880000"/>
            <wp:effectExtent l="19050" t="19050" r="12700" b="15875"/>
            <wp:docPr id="136899992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03840" name="Picture 1" descr="A close-up of a document&#10;&#10;Description automatically generated"/>
                    <pic:cNvPicPr/>
                  </pic:nvPicPr>
                  <pic:blipFill rotWithShape="1">
                    <a:blip r:embed="rId63" cstate="screen">
                      <a:extLst>
                        <a:ext uri="{28A0092B-C50C-407E-A947-70E740481C1C}">
                          <a14:useLocalDpi xmlns:a14="http://schemas.microsoft.com/office/drawing/2010/main"/>
                        </a:ext>
                      </a:extLst>
                    </a:blip>
                    <a:srcRect l="808" t="1158" r="50843" b="1252"/>
                    <a:stretch/>
                  </pic:blipFill>
                  <pic:spPr bwMode="auto">
                    <a:xfrm>
                      <a:off x="0" y="0"/>
                      <a:ext cx="2044966" cy="28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2B0B23" w:rsidRPr="001B4700">
        <w:rPr>
          <w:noProof/>
        </w:rPr>
        <w:t xml:space="preserve"> </w:t>
      </w:r>
      <w:r w:rsidR="009A3655" w:rsidRPr="001B4700">
        <w:rPr>
          <w:noProof/>
        </w:rPr>
        <w:drawing>
          <wp:inline distT="0" distB="0" distL="0" distR="0" wp14:anchorId="6CE18707" wp14:editId="7355DE5A">
            <wp:extent cx="2027883" cy="2880000"/>
            <wp:effectExtent l="19050" t="19050" r="10795" b="15875"/>
            <wp:docPr id="188740384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03840" name="Picture 1" descr="A close-up of a document&#10;&#10;Description automatically generated"/>
                    <pic:cNvPicPr/>
                  </pic:nvPicPr>
                  <pic:blipFill rotWithShape="1">
                    <a:blip r:embed="rId64" cstate="screen">
                      <a:extLst>
                        <a:ext uri="{28A0092B-C50C-407E-A947-70E740481C1C}">
                          <a14:useLocalDpi xmlns:a14="http://schemas.microsoft.com/office/drawing/2010/main"/>
                        </a:ext>
                      </a:extLst>
                    </a:blip>
                    <a:srcRect l="50337" t="919" r="1262" b="568"/>
                    <a:stretch/>
                  </pic:blipFill>
                  <pic:spPr bwMode="auto">
                    <a:xfrm>
                      <a:off x="0" y="0"/>
                      <a:ext cx="2027883" cy="288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F0C79E" w14:textId="2BC2D280" w:rsidR="00755175" w:rsidRPr="001B4700" w:rsidRDefault="00755175">
      <w:pPr>
        <w:pStyle w:val="Heading3"/>
        <w:numPr>
          <w:ilvl w:val="0"/>
          <w:numId w:val="69"/>
        </w:numPr>
        <w:ind w:left="567" w:hanging="567"/>
        <w:pPrChange w:id="2948" w:author="Muhammad Subarkah" w:date="2024-12-11T01:57:00Z" w16du:dateUtc="2024-12-10T18:57:00Z">
          <w:pPr>
            <w:pStyle w:val="Heading3"/>
            <w:numPr>
              <w:numId w:val="34"/>
            </w:numPr>
            <w:ind w:left="426" w:hanging="360"/>
          </w:pPr>
        </w:pPrChange>
      </w:pPr>
      <w:bookmarkStart w:id="2949" w:name="_Toc184828343"/>
      <w:r w:rsidRPr="001B4700">
        <w:lastRenderedPageBreak/>
        <w:t xml:space="preserve">Hasil </w:t>
      </w:r>
      <w:proofErr w:type="spellStart"/>
      <w:r w:rsidRPr="00BA2DBD">
        <w:rPr>
          <w:i/>
          <w:iCs/>
        </w:rPr>
        <w:t>Implementation</w:t>
      </w:r>
      <w:bookmarkEnd w:id="2949"/>
      <w:proofErr w:type="spellEnd"/>
    </w:p>
    <w:p w14:paraId="69542B6A" w14:textId="380477CD" w:rsidR="00626B35" w:rsidRPr="001B4700" w:rsidRDefault="00DE410E">
      <w:pPr>
        <w:pStyle w:val="ListParagraph"/>
        <w:numPr>
          <w:ilvl w:val="0"/>
          <w:numId w:val="26"/>
        </w:numPr>
        <w:spacing w:after="0"/>
        <w:ind w:left="1134" w:hanging="567"/>
        <w:pPrChange w:id="2950" w:author="Muhammad Subarkah" w:date="2024-12-10T23:49:00Z" w16du:dateUtc="2024-12-10T16:49:00Z">
          <w:pPr>
            <w:pStyle w:val="ListParagraph"/>
            <w:numPr>
              <w:numId w:val="26"/>
            </w:numPr>
            <w:spacing w:after="0"/>
            <w:ind w:left="851" w:hanging="425"/>
          </w:pPr>
        </w:pPrChange>
      </w:pPr>
      <w:bookmarkStart w:id="2951" w:name="OLE_LINK40"/>
      <w:r w:rsidRPr="001B4700">
        <w:t>Mempersiapkan Pengajar</w:t>
      </w:r>
    </w:p>
    <w:p w14:paraId="730402C5" w14:textId="1B350076" w:rsidR="00DD3008" w:rsidRPr="001B4700" w:rsidRDefault="00583C62">
      <w:pPr>
        <w:pStyle w:val="H2Paragh"/>
        <w:pPrChange w:id="2952" w:author="Muhammad Subarkah" w:date="2024-12-10T23:49:00Z" w16du:dateUtc="2024-12-10T16:49:00Z">
          <w:pPr>
            <w:pStyle w:val="ListParagraph"/>
            <w:spacing w:after="0"/>
            <w:ind w:left="426" w:firstLine="425"/>
          </w:pPr>
        </w:pPrChange>
      </w:pPr>
      <w:r w:rsidRPr="001B4700">
        <w:t>Pada tahap</w:t>
      </w:r>
      <w:r w:rsidR="00A11648" w:rsidRPr="001B4700">
        <w:t>an</w:t>
      </w:r>
      <w:r w:rsidRPr="001B4700">
        <w:t xml:space="preserve"> ini, para pengajar akan mendapatkan penjelasan mengenai penggunaan dan operasi media pembelajaran </w:t>
      </w:r>
      <w:r w:rsidR="000D5BA8" w:rsidRPr="001B4700">
        <w:t xml:space="preserve">Kendali Gerak Putar Robot </w:t>
      </w:r>
      <w:proofErr w:type="spellStart"/>
      <w:r w:rsidR="000D5BA8" w:rsidRPr="000E5FDB">
        <w:rPr>
          <w:i/>
          <w:iCs/>
        </w:rPr>
        <w:t>Transporter</w:t>
      </w:r>
      <w:proofErr w:type="spellEnd"/>
      <w:r w:rsidR="000D5BA8" w:rsidRPr="001B4700">
        <w:t xml:space="preserve"> dengan Sensor IMU</w:t>
      </w:r>
      <w:r w:rsidRPr="001B4700">
        <w:t xml:space="preserve">, serta </w:t>
      </w:r>
      <w:r w:rsidR="00105A04" w:rsidRPr="001B4700">
        <w:t xml:space="preserve">diberi materi pembelajaran </w:t>
      </w:r>
      <w:r w:rsidRPr="001B4700">
        <w:t xml:space="preserve">berupa modul dan </w:t>
      </w:r>
      <w:proofErr w:type="spellStart"/>
      <w:r w:rsidRPr="000E5FDB">
        <w:rPr>
          <w:i/>
          <w:iCs/>
        </w:rPr>
        <w:t>labsheet</w:t>
      </w:r>
      <w:proofErr w:type="spellEnd"/>
      <w:r w:rsidRPr="001B4700">
        <w:t xml:space="preserve"> agar pengajar dapat menyampaikan materi tersebut kepada peserta didik.</w:t>
      </w:r>
    </w:p>
    <w:p w14:paraId="7125320C" w14:textId="3BC9560B" w:rsidR="00AC593B" w:rsidRPr="001B4700" w:rsidRDefault="00AC593B">
      <w:pPr>
        <w:pStyle w:val="ListParagraph"/>
        <w:numPr>
          <w:ilvl w:val="0"/>
          <w:numId w:val="26"/>
        </w:numPr>
        <w:spacing w:after="0"/>
        <w:ind w:left="1134" w:hanging="566"/>
        <w:pPrChange w:id="2953" w:author="Muhammad Subarkah" w:date="2024-12-11T00:01:00Z" w16du:dateUtc="2024-12-10T17:01:00Z">
          <w:pPr>
            <w:pStyle w:val="ListParagraph"/>
            <w:numPr>
              <w:numId w:val="26"/>
            </w:numPr>
            <w:spacing w:after="0"/>
            <w:ind w:left="851" w:hanging="425"/>
          </w:pPr>
        </w:pPrChange>
      </w:pPr>
      <w:r w:rsidRPr="001B4700">
        <w:t>Mempersiapkan Peserta Didik</w:t>
      </w:r>
    </w:p>
    <w:p w14:paraId="7E7294D8" w14:textId="2C48041A" w:rsidR="009532E3" w:rsidRPr="001B4700" w:rsidRDefault="00A769FA">
      <w:pPr>
        <w:pStyle w:val="H2Paragh"/>
        <w:pPrChange w:id="2954" w:author="Muhammad Subarkah" w:date="2024-12-11T00:01:00Z" w16du:dateUtc="2024-12-10T17:01:00Z">
          <w:pPr>
            <w:pStyle w:val="ListParagraph"/>
            <w:spacing w:after="0"/>
            <w:ind w:left="426" w:firstLine="425"/>
          </w:pPr>
        </w:pPrChange>
      </w:pPr>
      <w:r w:rsidRPr="001B4700">
        <w:t>Pada tahap</w:t>
      </w:r>
      <w:r w:rsidR="003A15E3" w:rsidRPr="001B4700">
        <w:t>an</w:t>
      </w:r>
      <w:r w:rsidRPr="001B4700">
        <w:t xml:space="preserve"> ini, peserta didik akan mendapatkan pengenalan awal tentang media pembelajaran </w:t>
      </w:r>
      <w:r w:rsidR="00DE4B44" w:rsidRPr="001B4700">
        <w:t xml:space="preserve">Kendali Gerak Putar Robot </w:t>
      </w:r>
      <w:proofErr w:type="spellStart"/>
      <w:r w:rsidR="00DE4B44" w:rsidRPr="00CD2FCB">
        <w:rPr>
          <w:i/>
          <w:iCs/>
        </w:rPr>
        <w:t>Transporter</w:t>
      </w:r>
      <w:proofErr w:type="spellEnd"/>
      <w:r w:rsidR="00DE4B44" w:rsidRPr="001B4700">
        <w:t xml:space="preserve"> dengan Sensor IMU</w:t>
      </w:r>
      <w:r w:rsidRPr="001B4700">
        <w:t xml:space="preserve">. Selanjutnya, mereka akan diminta untuk menyiapkan </w:t>
      </w:r>
      <w:proofErr w:type="spellStart"/>
      <w:r w:rsidRPr="00CD2FCB">
        <w:rPr>
          <w:i/>
          <w:iCs/>
        </w:rPr>
        <w:t>labsheet</w:t>
      </w:r>
      <w:proofErr w:type="spellEnd"/>
      <w:r w:rsidRPr="001B4700">
        <w:t xml:space="preserve"> yang telah diberikan, dan melakukan praktik sesuai langkah-langkah pada </w:t>
      </w:r>
      <w:proofErr w:type="spellStart"/>
      <w:r w:rsidRPr="00CD2FCB">
        <w:rPr>
          <w:i/>
          <w:iCs/>
        </w:rPr>
        <w:t>labsheet</w:t>
      </w:r>
      <w:proofErr w:type="spellEnd"/>
      <w:r w:rsidRPr="001B4700">
        <w:t xml:space="preserve"> untuk memahami cara kerja dari media pembelajaran tersebut</w:t>
      </w:r>
      <w:r w:rsidR="00813C44" w:rsidRPr="001B4700">
        <w:t xml:space="preserve"> secara mandiri</w:t>
      </w:r>
      <w:r w:rsidRPr="001B4700">
        <w:t>.</w:t>
      </w:r>
    </w:p>
    <w:p w14:paraId="27439989" w14:textId="3F9B8CFD" w:rsidR="00755175" w:rsidRPr="001B4700" w:rsidRDefault="00755175">
      <w:pPr>
        <w:pStyle w:val="Heading3"/>
        <w:numPr>
          <w:ilvl w:val="0"/>
          <w:numId w:val="69"/>
        </w:numPr>
        <w:ind w:left="567" w:hanging="567"/>
        <w:pPrChange w:id="2955" w:author="Muhammad Subarkah" w:date="2024-12-11T01:58:00Z" w16du:dateUtc="2024-12-10T18:58:00Z">
          <w:pPr>
            <w:pStyle w:val="Heading3"/>
            <w:numPr>
              <w:numId w:val="34"/>
            </w:numPr>
            <w:ind w:left="426" w:hanging="360"/>
          </w:pPr>
        </w:pPrChange>
      </w:pPr>
      <w:bookmarkStart w:id="2956" w:name="_Toc184828344"/>
      <w:bookmarkEnd w:id="2951"/>
      <w:r w:rsidRPr="001B4700">
        <w:t xml:space="preserve">Hasil </w:t>
      </w:r>
      <w:proofErr w:type="spellStart"/>
      <w:r w:rsidRPr="00CD2FCB">
        <w:rPr>
          <w:i/>
          <w:iCs/>
        </w:rPr>
        <w:t>Evaluation</w:t>
      </w:r>
      <w:bookmarkEnd w:id="2956"/>
      <w:proofErr w:type="spellEnd"/>
    </w:p>
    <w:p w14:paraId="27A2815E" w14:textId="5897614C" w:rsidR="00FD07DC" w:rsidRDefault="003443FC">
      <w:pPr>
        <w:pStyle w:val="H2Paragh"/>
        <w:rPr>
          <w:ins w:id="2957" w:author="Muhammad Subarkah" w:date="2024-12-08T23:47:00Z" w16du:dateUtc="2024-12-08T16:47:00Z"/>
        </w:rPr>
        <w:pPrChange w:id="2958" w:author="Muhammad Subarkah" w:date="2024-12-11T00:02:00Z" w16du:dateUtc="2024-12-10T17:02:00Z">
          <w:pPr>
            <w:pStyle w:val="ListParagraph"/>
            <w:spacing w:after="0"/>
            <w:ind w:left="426" w:firstLine="425"/>
          </w:pPr>
        </w:pPrChange>
      </w:pPr>
      <w:r>
        <w:t>P</w:t>
      </w:r>
      <w:r w:rsidR="00CA41DD" w:rsidRPr="001B4700">
        <w:t>roses evaluasi</w:t>
      </w:r>
      <w:r w:rsidR="00441EC1">
        <w:t xml:space="preserve"> langkah desain, per</w:t>
      </w:r>
      <w:r w:rsidR="00441EC1" w:rsidRPr="00441EC1">
        <w:t>u</w:t>
      </w:r>
      <w:r w:rsidR="00441EC1">
        <w:t xml:space="preserve">bahan </w:t>
      </w:r>
      <w:r w:rsidR="005302F9">
        <w:t xml:space="preserve">terjadi pada mekanisme pemindahan pada robot, dari </w:t>
      </w:r>
      <w:proofErr w:type="spellStart"/>
      <w:r w:rsidR="005302F9" w:rsidRPr="006E5E1E">
        <w:rPr>
          <w:i/>
          <w:iCs/>
        </w:rPr>
        <w:t>gripper</w:t>
      </w:r>
      <w:proofErr w:type="spellEnd"/>
      <w:r w:rsidR="005302F9">
        <w:t xml:space="preserve"> menjadi bak/wadah bergerak</w:t>
      </w:r>
      <w:r w:rsidR="00B946BD">
        <w:t>.</w:t>
      </w:r>
      <w:r w:rsidR="005458EE">
        <w:t xml:space="preserve"> Pada proses </w:t>
      </w:r>
      <w:proofErr w:type="spellStart"/>
      <w:r w:rsidR="005458EE">
        <w:t>develop</w:t>
      </w:r>
      <w:proofErr w:type="spellEnd"/>
      <w:r w:rsidR="005458EE">
        <w:t>, p</w:t>
      </w:r>
      <w:bookmarkStart w:id="2959" w:name="OLE_LINK44"/>
      <w:r w:rsidR="005458EE">
        <w:t>e</w:t>
      </w:r>
      <w:bookmarkEnd w:id="2959"/>
      <w:r w:rsidR="005458EE">
        <w:t>r</w:t>
      </w:r>
      <w:r w:rsidR="005458EE" w:rsidRPr="005458EE">
        <w:t>u</w:t>
      </w:r>
      <w:r w:rsidR="005458EE">
        <w:t xml:space="preserve">bahan baterai dari </w:t>
      </w:r>
      <w:proofErr w:type="spellStart"/>
      <w:r w:rsidR="005458EE">
        <w:t>LiPo</w:t>
      </w:r>
      <w:proofErr w:type="spellEnd"/>
      <w:r w:rsidR="005458EE">
        <w:t xml:space="preserve"> menjadi 18650, dan benda yang dipindah dari kotak kertas menjadi wadah plastik.</w:t>
      </w:r>
      <w:r w:rsidR="00441EC1">
        <w:t xml:space="preserve"> </w:t>
      </w:r>
      <w:r w:rsidR="002836E6" w:rsidRPr="001B4700">
        <w:t xml:space="preserve"> </w:t>
      </w:r>
      <w:r w:rsidR="00C5664E" w:rsidRPr="00C5664E">
        <w:t xml:space="preserve">Selama proses implementasi, peneliti melakukan revisi yang </w:t>
      </w:r>
      <w:r w:rsidR="00FA33A5">
        <w:t>didapat dari</w:t>
      </w:r>
      <w:r w:rsidR="00C5664E" w:rsidRPr="00C5664E">
        <w:t xml:space="preserve"> umpan balik yang diterima dari para ahli materi dan ahli media. Setelah melakukan perbaikan berdasarkan saran yang diberikan oleh para ahli ini, hasil uji kelayakan untuk materi dan media menunjukkan bahwa sumber daya yang dikembangkan </w:t>
      </w:r>
      <w:r w:rsidR="00C5664E" w:rsidRPr="00C5664E">
        <w:lastRenderedPageBreak/>
        <w:t>sesuai untuk tujuan penelitian. Namun, terdapat rekomendasi untuk perbaikan lebih lanjut di beberapa area, seperti yang dijelaskan di bawah ini.</w:t>
      </w:r>
    </w:p>
    <w:p w14:paraId="7054A870" w14:textId="24756F4B" w:rsidR="002E435B" w:rsidRPr="001B4700" w:rsidRDefault="002E435B">
      <w:pPr>
        <w:pStyle w:val="NoBeforeAfter"/>
        <w:ind w:left="567"/>
        <w:pPrChange w:id="2960" w:author="Muhammad Subarkah" w:date="2024-12-11T00:02:00Z" w16du:dateUtc="2024-12-10T17:02:00Z">
          <w:pPr>
            <w:pStyle w:val="NoBeforeAfter"/>
            <w:ind w:left="426"/>
          </w:pPr>
        </w:pPrChange>
      </w:pPr>
      <w:bookmarkStart w:id="2961" w:name="_Toc184828394"/>
      <w:ins w:id="2962" w:author="Muhammad Subarkah" w:date="2024-12-08T23:47:00Z" w16du:dateUtc="2024-12-08T16:47:00Z">
        <w:r>
          <w:t xml:space="preserve">Tabel </w:t>
        </w:r>
        <w:r>
          <w:fldChar w:fldCharType="begin"/>
        </w:r>
        <w:r>
          <w:instrText xml:space="preserve"> SEQ Tabel \* ARABIC </w:instrText>
        </w:r>
      </w:ins>
      <w:r>
        <w:fldChar w:fldCharType="separate"/>
      </w:r>
      <w:ins w:id="2963" w:author="Muhammad Subarkah" w:date="2024-12-19T13:03:00Z" w16du:dateUtc="2024-12-19T06:03:00Z">
        <w:r w:rsidR="0021290A">
          <w:rPr>
            <w:noProof/>
          </w:rPr>
          <w:t>10</w:t>
        </w:r>
      </w:ins>
      <w:ins w:id="2964" w:author="Muhammad Subarkah" w:date="2024-12-08T23:47:00Z" w16du:dateUtc="2024-12-08T16:47:00Z">
        <w:r>
          <w:fldChar w:fldCharType="end"/>
        </w:r>
        <w:r>
          <w:t>. Saran Dan Perbaikan Dari Dosen Ahli</w:t>
        </w:r>
      </w:ins>
      <w:bookmarkEnd w:id="2961"/>
    </w:p>
    <w:tbl>
      <w:tblPr>
        <w:tblStyle w:val="TableGrid"/>
        <w:tblW w:w="7507" w:type="dxa"/>
        <w:tblInd w:w="562" w:type="dxa"/>
        <w:tblLook w:val="04A0" w:firstRow="1" w:lastRow="0" w:firstColumn="1" w:lastColumn="0" w:noHBand="0" w:noVBand="1"/>
        <w:tblPrChange w:id="2965" w:author="Muhammad Subarkah" w:date="2024-12-11T00:03:00Z" w16du:dateUtc="2024-12-10T17:03:00Z">
          <w:tblPr>
            <w:tblStyle w:val="TableGrid"/>
            <w:tblW w:w="7507" w:type="dxa"/>
            <w:tblInd w:w="426" w:type="dxa"/>
            <w:tblLook w:val="04A0" w:firstRow="1" w:lastRow="0" w:firstColumn="1" w:lastColumn="0" w:noHBand="0" w:noVBand="1"/>
          </w:tblPr>
        </w:tblPrChange>
      </w:tblPr>
      <w:tblGrid>
        <w:gridCol w:w="570"/>
        <w:gridCol w:w="2968"/>
        <w:gridCol w:w="3969"/>
        <w:tblGridChange w:id="2966">
          <w:tblGrid>
            <w:gridCol w:w="136"/>
            <w:gridCol w:w="434"/>
            <w:gridCol w:w="136"/>
            <w:gridCol w:w="2832"/>
            <w:gridCol w:w="136"/>
            <w:gridCol w:w="3833"/>
            <w:gridCol w:w="136"/>
          </w:tblGrid>
        </w:tblGridChange>
      </w:tblGrid>
      <w:tr w:rsidR="00CD3502" w:rsidRPr="001B4700" w14:paraId="30777A33" w14:textId="77777777" w:rsidTr="00EA0CC9">
        <w:trPr>
          <w:trHeight w:val="340"/>
          <w:trPrChange w:id="2967" w:author="Muhammad Subarkah" w:date="2024-12-11T00:03:00Z" w16du:dateUtc="2024-12-10T17:03:00Z">
            <w:trPr>
              <w:gridAfter w:val="0"/>
              <w:trHeight w:val="340"/>
            </w:trPr>
          </w:trPrChange>
        </w:trPr>
        <w:tc>
          <w:tcPr>
            <w:tcW w:w="570" w:type="dxa"/>
            <w:shd w:val="clear" w:color="auto" w:fill="F4B083" w:themeFill="accent2" w:themeFillTint="99"/>
            <w:vAlign w:val="center"/>
            <w:tcPrChange w:id="2968" w:author="Muhammad Subarkah" w:date="2024-12-11T00:03:00Z" w16du:dateUtc="2024-12-10T17:03:00Z">
              <w:tcPr>
                <w:tcW w:w="570" w:type="dxa"/>
                <w:gridSpan w:val="2"/>
                <w:shd w:val="clear" w:color="auto" w:fill="F4B083" w:themeFill="accent2" w:themeFillTint="99"/>
                <w:vAlign w:val="center"/>
              </w:tcPr>
            </w:tcPrChange>
          </w:tcPr>
          <w:p w14:paraId="497243B9" w14:textId="3E984404" w:rsidR="00CD3502" w:rsidRPr="001B4700" w:rsidRDefault="00CD3502" w:rsidP="00242A8B">
            <w:pPr>
              <w:pStyle w:val="NoBeforeAfter"/>
              <w:spacing w:line="240" w:lineRule="auto"/>
              <w:jc w:val="center"/>
            </w:pPr>
            <w:r w:rsidRPr="001B4700">
              <w:t>No.</w:t>
            </w:r>
          </w:p>
        </w:tc>
        <w:tc>
          <w:tcPr>
            <w:tcW w:w="2968" w:type="dxa"/>
            <w:shd w:val="clear" w:color="auto" w:fill="F4B083" w:themeFill="accent2" w:themeFillTint="99"/>
            <w:vAlign w:val="center"/>
            <w:tcPrChange w:id="2969" w:author="Muhammad Subarkah" w:date="2024-12-11T00:03:00Z" w16du:dateUtc="2024-12-10T17:03:00Z">
              <w:tcPr>
                <w:tcW w:w="2968" w:type="dxa"/>
                <w:gridSpan w:val="2"/>
                <w:shd w:val="clear" w:color="auto" w:fill="F4B083" w:themeFill="accent2" w:themeFillTint="99"/>
                <w:vAlign w:val="center"/>
              </w:tcPr>
            </w:tcPrChange>
          </w:tcPr>
          <w:p w14:paraId="3F9CFD4E" w14:textId="302CECBF" w:rsidR="00CD3502" w:rsidRPr="001B4700" w:rsidRDefault="00CD3502" w:rsidP="00CD3502">
            <w:pPr>
              <w:pStyle w:val="NoBeforeAfter"/>
              <w:spacing w:line="240" w:lineRule="auto"/>
              <w:jc w:val="center"/>
            </w:pPr>
            <w:proofErr w:type="spellStart"/>
            <w:r w:rsidRPr="001B4700">
              <w:t>Validator</w:t>
            </w:r>
            <w:proofErr w:type="spellEnd"/>
          </w:p>
        </w:tc>
        <w:tc>
          <w:tcPr>
            <w:tcW w:w="3969" w:type="dxa"/>
            <w:shd w:val="clear" w:color="auto" w:fill="F4B083" w:themeFill="accent2" w:themeFillTint="99"/>
            <w:vAlign w:val="center"/>
            <w:tcPrChange w:id="2970" w:author="Muhammad Subarkah" w:date="2024-12-11T00:03:00Z" w16du:dateUtc="2024-12-10T17:03:00Z">
              <w:tcPr>
                <w:tcW w:w="3969" w:type="dxa"/>
                <w:gridSpan w:val="2"/>
                <w:shd w:val="clear" w:color="auto" w:fill="F4B083" w:themeFill="accent2" w:themeFillTint="99"/>
                <w:vAlign w:val="center"/>
              </w:tcPr>
            </w:tcPrChange>
          </w:tcPr>
          <w:p w14:paraId="04AE5ECC" w14:textId="490357C5" w:rsidR="00CD3502" w:rsidRPr="001B4700" w:rsidRDefault="00CD3502" w:rsidP="00CD3502">
            <w:pPr>
              <w:pStyle w:val="NoBeforeAfter"/>
              <w:spacing w:line="240" w:lineRule="auto"/>
              <w:jc w:val="center"/>
            </w:pPr>
            <w:r w:rsidRPr="001B4700">
              <w:t>Saran dan Perbaikan</w:t>
            </w:r>
          </w:p>
        </w:tc>
      </w:tr>
      <w:tr w:rsidR="00CD3502" w:rsidRPr="001B4700" w14:paraId="18608B1E" w14:textId="77777777" w:rsidTr="00EA0CC9">
        <w:trPr>
          <w:trHeight w:val="340"/>
          <w:trPrChange w:id="2971" w:author="Muhammad Subarkah" w:date="2024-12-11T00:03:00Z" w16du:dateUtc="2024-12-10T17:03:00Z">
            <w:trPr>
              <w:gridAfter w:val="0"/>
              <w:trHeight w:val="340"/>
            </w:trPr>
          </w:trPrChange>
        </w:trPr>
        <w:tc>
          <w:tcPr>
            <w:tcW w:w="570" w:type="dxa"/>
            <w:vAlign w:val="center"/>
            <w:tcPrChange w:id="2972" w:author="Muhammad Subarkah" w:date="2024-12-11T00:03:00Z" w16du:dateUtc="2024-12-10T17:03:00Z">
              <w:tcPr>
                <w:tcW w:w="570" w:type="dxa"/>
                <w:gridSpan w:val="2"/>
                <w:vAlign w:val="center"/>
              </w:tcPr>
            </w:tcPrChange>
          </w:tcPr>
          <w:p w14:paraId="7297B1F1" w14:textId="1C0CB804" w:rsidR="00CD3502" w:rsidRPr="001B4700" w:rsidRDefault="00CD3502" w:rsidP="00652B39">
            <w:pPr>
              <w:pStyle w:val="NoBeforeAfter"/>
              <w:spacing w:line="240" w:lineRule="auto"/>
              <w:jc w:val="left"/>
            </w:pPr>
            <w:r w:rsidRPr="001B4700">
              <w:t>1.</w:t>
            </w:r>
          </w:p>
        </w:tc>
        <w:tc>
          <w:tcPr>
            <w:tcW w:w="2968" w:type="dxa"/>
            <w:vAlign w:val="center"/>
            <w:tcPrChange w:id="2973" w:author="Muhammad Subarkah" w:date="2024-12-11T00:03:00Z" w16du:dateUtc="2024-12-10T17:03:00Z">
              <w:tcPr>
                <w:tcW w:w="2968" w:type="dxa"/>
                <w:gridSpan w:val="2"/>
                <w:vAlign w:val="center"/>
              </w:tcPr>
            </w:tcPrChange>
          </w:tcPr>
          <w:p w14:paraId="40926C54" w14:textId="3F91224E" w:rsidR="00CD3502" w:rsidRPr="001B4700" w:rsidRDefault="00F70C8D" w:rsidP="00F70C8D">
            <w:pPr>
              <w:pStyle w:val="NoBeforeAfter"/>
              <w:spacing w:line="240" w:lineRule="auto"/>
              <w:jc w:val="center"/>
            </w:pPr>
            <w:r w:rsidRPr="001B4700">
              <w:t xml:space="preserve">Sigit </w:t>
            </w:r>
            <w:proofErr w:type="spellStart"/>
            <w:r w:rsidRPr="001B4700">
              <w:t>Yatmono</w:t>
            </w:r>
            <w:proofErr w:type="spellEnd"/>
            <w:r w:rsidRPr="001B4700">
              <w:t xml:space="preserve">, ST., M.T. (Ahli </w:t>
            </w:r>
            <w:r w:rsidR="00E54B4B" w:rsidRPr="001B4700">
              <w:t>M</w:t>
            </w:r>
            <w:r w:rsidRPr="001B4700">
              <w:t>ateri 1)</w:t>
            </w:r>
          </w:p>
        </w:tc>
        <w:tc>
          <w:tcPr>
            <w:tcW w:w="3969" w:type="dxa"/>
            <w:vAlign w:val="center"/>
            <w:tcPrChange w:id="2974" w:author="Muhammad Subarkah" w:date="2024-12-11T00:03:00Z" w16du:dateUtc="2024-12-10T17:03:00Z">
              <w:tcPr>
                <w:tcW w:w="3969" w:type="dxa"/>
                <w:gridSpan w:val="2"/>
                <w:vAlign w:val="center"/>
              </w:tcPr>
            </w:tcPrChange>
          </w:tcPr>
          <w:p w14:paraId="3A582BC7" w14:textId="77777777" w:rsidR="00E82A3D" w:rsidRPr="001B4700" w:rsidRDefault="00E82A3D" w:rsidP="00793987">
            <w:pPr>
              <w:pStyle w:val="NoBeforeAfter"/>
              <w:numPr>
                <w:ilvl w:val="0"/>
                <w:numId w:val="40"/>
              </w:numPr>
              <w:spacing w:line="240" w:lineRule="auto"/>
              <w:ind w:left="181" w:hanging="218"/>
              <w:jc w:val="left"/>
            </w:pPr>
            <w:r w:rsidRPr="001B4700">
              <w:t>Gambar 17 pada modul perlu ditambah tabel koneksi antar komponen</w:t>
            </w:r>
          </w:p>
          <w:p w14:paraId="4C529D12" w14:textId="056BD3A5" w:rsidR="00CD3502" w:rsidRPr="001B4700" w:rsidRDefault="00E82A3D" w:rsidP="00793987">
            <w:pPr>
              <w:pStyle w:val="NoBeforeAfter"/>
              <w:numPr>
                <w:ilvl w:val="0"/>
                <w:numId w:val="40"/>
              </w:numPr>
              <w:spacing w:line="240" w:lineRule="auto"/>
              <w:ind w:left="181" w:hanging="218"/>
              <w:jc w:val="left"/>
            </w:pPr>
            <w:proofErr w:type="spellStart"/>
            <w:r w:rsidRPr="003B68C3">
              <w:rPr>
                <w:i/>
                <w:iCs/>
              </w:rPr>
              <w:t>Labsheet</w:t>
            </w:r>
            <w:proofErr w:type="spellEnd"/>
            <w:r w:rsidRPr="001B4700">
              <w:t xml:space="preserve"> 2 dan 3 ditentukan </w:t>
            </w:r>
            <w:r w:rsidR="00FC6347">
              <w:t xml:space="preserve">arah dan </w:t>
            </w:r>
            <w:r w:rsidR="00B74274">
              <w:t xml:space="preserve">titik kompas </w:t>
            </w:r>
            <w:r w:rsidRPr="001B4700">
              <w:t xml:space="preserve">awal agar praktik </w:t>
            </w:r>
            <w:r w:rsidR="003B68C3">
              <w:t>lebih</w:t>
            </w:r>
            <w:r w:rsidRPr="001B4700">
              <w:t xml:space="preserve"> mudah pengamatannya.</w:t>
            </w:r>
          </w:p>
        </w:tc>
      </w:tr>
      <w:tr w:rsidR="00CD3502" w:rsidRPr="001B4700" w14:paraId="4BD50856" w14:textId="77777777" w:rsidTr="00EA0CC9">
        <w:trPr>
          <w:trHeight w:val="340"/>
          <w:trPrChange w:id="2975" w:author="Muhammad Subarkah" w:date="2024-12-11T00:03:00Z" w16du:dateUtc="2024-12-10T17:03:00Z">
            <w:trPr>
              <w:gridAfter w:val="0"/>
              <w:trHeight w:val="340"/>
            </w:trPr>
          </w:trPrChange>
        </w:trPr>
        <w:tc>
          <w:tcPr>
            <w:tcW w:w="570" w:type="dxa"/>
            <w:vAlign w:val="center"/>
            <w:tcPrChange w:id="2976" w:author="Muhammad Subarkah" w:date="2024-12-11T00:03:00Z" w16du:dateUtc="2024-12-10T17:03:00Z">
              <w:tcPr>
                <w:tcW w:w="570" w:type="dxa"/>
                <w:gridSpan w:val="2"/>
                <w:vAlign w:val="center"/>
              </w:tcPr>
            </w:tcPrChange>
          </w:tcPr>
          <w:p w14:paraId="4AC5ADA1" w14:textId="19837740" w:rsidR="00CD3502" w:rsidRPr="001B4700" w:rsidRDefault="00CD3502" w:rsidP="00652B39">
            <w:pPr>
              <w:pStyle w:val="NoBeforeAfter"/>
              <w:spacing w:line="240" w:lineRule="auto"/>
              <w:jc w:val="left"/>
            </w:pPr>
            <w:r w:rsidRPr="001B4700">
              <w:t>2.</w:t>
            </w:r>
          </w:p>
        </w:tc>
        <w:tc>
          <w:tcPr>
            <w:tcW w:w="2968" w:type="dxa"/>
            <w:vAlign w:val="center"/>
            <w:tcPrChange w:id="2977" w:author="Muhammad Subarkah" w:date="2024-12-11T00:03:00Z" w16du:dateUtc="2024-12-10T17:03:00Z">
              <w:tcPr>
                <w:tcW w:w="2968" w:type="dxa"/>
                <w:gridSpan w:val="2"/>
                <w:vAlign w:val="center"/>
              </w:tcPr>
            </w:tcPrChange>
          </w:tcPr>
          <w:p w14:paraId="4B3B91DC" w14:textId="53078D1E" w:rsidR="00CD3502" w:rsidRPr="001B4700" w:rsidRDefault="00E54B4B" w:rsidP="009F7682">
            <w:pPr>
              <w:pStyle w:val="NoBeforeAfter"/>
              <w:spacing w:line="240" w:lineRule="auto"/>
              <w:jc w:val="center"/>
            </w:pPr>
            <w:r w:rsidRPr="001B4700">
              <w:t>Dr. Herlambang Sigit</w:t>
            </w:r>
            <w:r w:rsidR="009F7682" w:rsidRPr="001B4700">
              <w:t xml:space="preserve"> </w:t>
            </w:r>
            <w:r w:rsidRPr="001B4700">
              <w:t xml:space="preserve">Pramono, S.T., </w:t>
            </w:r>
            <w:proofErr w:type="spellStart"/>
            <w:r w:rsidRPr="001B4700">
              <w:t>M.Cs</w:t>
            </w:r>
            <w:proofErr w:type="spellEnd"/>
            <w:r w:rsidRPr="001B4700">
              <w:t>.</w:t>
            </w:r>
          </w:p>
          <w:p w14:paraId="1CA2C804" w14:textId="28651555" w:rsidR="00E54B4B" w:rsidRPr="001B4700" w:rsidRDefault="00E54B4B" w:rsidP="009F7682">
            <w:pPr>
              <w:pStyle w:val="NoBeforeAfter"/>
              <w:spacing w:line="240" w:lineRule="auto"/>
              <w:jc w:val="center"/>
            </w:pPr>
            <w:r w:rsidRPr="001B4700">
              <w:t>(Ahli Materi 2)</w:t>
            </w:r>
          </w:p>
        </w:tc>
        <w:tc>
          <w:tcPr>
            <w:tcW w:w="3969" w:type="dxa"/>
            <w:vAlign w:val="center"/>
            <w:tcPrChange w:id="2978" w:author="Muhammad Subarkah" w:date="2024-12-11T00:03:00Z" w16du:dateUtc="2024-12-10T17:03:00Z">
              <w:tcPr>
                <w:tcW w:w="3969" w:type="dxa"/>
                <w:gridSpan w:val="2"/>
                <w:vAlign w:val="center"/>
              </w:tcPr>
            </w:tcPrChange>
          </w:tcPr>
          <w:p w14:paraId="2BE002B8" w14:textId="7113F3FA" w:rsidR="00CD3502" w:rsidRPr="001B4700" w:rsidRDefault="00222DB8" w:rsidP="003F1292">
            <w:pPr>
              <w:pStyle w:val="NoBeforeAfter"/>
              <w:numPr>
                <w:ilvl w:val="0"/>
                <w:numId w:val="42"/>
              </w:numPr>
              <w:spacing w:line="240" w:lineRule="auto"/>
              <w:ind w:left="174" w:hanging="263"/>
              <w:jc w:val="left"/>
            </w:pPr>
            <w:proofErr w:type="spellStart"/>
            <w:r>
              <w:rPr>
                <w:rFonts w:eastAsia="Calibri" w:cs="Arial"/>
              </w:rPr>
              <w:t>L</w:t>
            </w:r>
            <w:r w:rsidR="003F1292" w:rsidRPr="001B4700">
              <w:rPr>
                <w:rFonts w:eastAsia="Calibri" w:cs="Arial"/>
              </w:rPr>
              <w:t>isting</w:t>
            </w:r>
            <w:proofErr w:type="spellEnd"/>
            <w:r w:rsidR="003F1292" w:rsidRPr="001B4700">
              <w:rPr>
                <w:rFonts w:eastAsia="Calibri" w:cs="Arial"/>
              </w:rPr>
              <w:t xml:space="preserve"> program pada modul di sajikan tiap bagian dan dijelaskan</w:t>
            </w:r>
          </w:p>
        </w:tc>
      </w:tr>
      <w:tr w:rsidR="00EA0CC9" w:rsidRPr="001B4700" w14:paraId="17768865" w14:textId="77777777" w:rsidTr="00EA0CC9">
        <w:trPr>
          <w:trHeight w:val="340"/>
          <w:ins w:id="2979" w:author="Muhammad Subarkah" w:date="2024-12-11T00:03:00Z"/>
        </w:trPr>
        <w:tc>
          <w:tcPr>
            <w:tcW w:w="570" w:type="dxa"/>
            <w:vAlign w:val="center"/>
          </w:tcPr>
          <w:p w14:paraId="180767ED" w14:textId="6C6597F5" w:rsidR="00EA0CC9" w:rsidRPr="001B4700" w:rsidRDefault="00EA0CC9" w:rsidP="00EA0CC9">
            <w:pPr>
              <w:pStyle w:val="NoBeforeAfter"/>
              <w:spacing w:line="240" w:lineRule="auto"/>
              <w:jc w:val="left"/>
              <w:rPr>
                <w:ins w:id="2980" w:author="Muhammad Subarkah" w:date="2024-12-11T00:03:00Z" w16du:dateUtc="2024-12-10T17:03:00Z"/>
              </w:rPr>
            </w:pPr>
            <w:ins w:id="2981" w:author="Muhammad Subarkah" w:date="2024-12-11T00:03:00Z" w16du:dateUtc="2024-12-10T17:03:00Z">
              <w:r w:rsidRPr="001B4700">
                <w:t>3.</w:t>
              </w:r>
            </w:ins>
          </w:p>
        </w:tc>
        <w:tc>
          <w:tcPr>
            <w:tcW w:w="2968" w:type="dxa"/>
            <w:vAlign w:val="center"/>
          </w:tcPr>
          <w:p w14:paraId="108372E4" w14:textId="77777777" w:rsidR="00EA0CC9" w:rsidRPr="001B4700" w:rsidRDefault="00EA0CC9" w:rsidP="00EA0CC9">
            <w:pPr>
              <w:spacing w:line="240" w:lineRule="auto"/>
              <w:jc w:val="center"/>
              <w:rPr>
                <w:ins w:id="2982" w:author="Muhammad Subarkah" w:date="2024-12-11T00:03:00Z" w16du:dateUtc="2024-12-10T17:03:00Z"/>
                <w:rFonts w:cs="Times New Roman"/>
              </w:rPr>
            </w:pPr>
            <w:proofErr w:type="spellStart"/>
            <w:ins w:id="2983" w:author="Muhammad Subarkah" w:date="2024-12-11T00:03:00Z" w16du:dateUtc="2024-12-10T17:03:00Z">
              <w:r w:rsidRPr="001B4700">
                <w:rPr>
                  <w:rFonts w:cs="Times New Roman"/>
                </w:rPr>
                <w:t>Vando</w:t>
              </w:r>
              <w:proofErr w:type="spellEnd"/>
              <w:r w:rsidRPr="001B4700">
                <w:rPr>
                  <w:rFonts w:cs="Times New Roman"/>
                </w:rPr>
                <w:t xml:space="preserve"> Gusti Al Hakim, S.Pd., M.Sc.</w:t>
              </w:r>
            </w:ins>
          </w:p>
          <w:p w14:paraId="6F2AAB6A" w14:textId="1DDB4310" w:rsidR="00EA0CC9" w:rsidRPr="001B4700" w:rsidRDefault="00EA0CC9" w:rsidP="00EA0CC9">
            <w:pPr>
              <w:pStyle w:val="NoBeforeAfter"/>
              <w:spacing w:line="240" w:lineRule="auto"/>
              <w:jc w:val="center"/>
              <w:rPr>
                <w:ins w:id="2984" w:author="Muhammad Subarkah" w:date="2024-12-11T00:03:00Z" w16du:dateUtc="2024-12-10T17:03:00Z"/>
              </w:rPr>
            </w:pPr>
            <w:ins w:id="2985" w:author="Muhammad Subarkah" w:date="2024-12-11T00:03:00Z" w16du:dateUtc="2024-12-10T17:03:00Z">
              <w:r w:rsidRPr="001B4700">
                <w:t>(Ahli Media 1)</w:t>
              </w:r>
            </w:ins>
          </w:p>
        </w:tc>
        <w:tc>
          <w:tcPr>
            <w:tcW w:w="3969" w:type="dxa"/>
            <w:vAlign w:val="center"/>
          </w:tcPr>
          <w:p w14:paraId="7C52F3C4" w14:textId="77777777" w:rsidR="00EA0CC9" w:rsidRPr="001B4700" w:rsidRDefault="00EA0CC9" w:rsidP="00EA0CC9">
            <w:pPr>
              <w:pStyle w:val="NoBeforeAfter"/>
              <w:numPr>
                <w:ilvl w:val="0"/>
                <w:numId w:val="39"/>
              </w:numPr>
              <w:spacing w:line="240" w:lineRule="auto"/>
              <w:ind w:left="181" w:hanging="218"/>
              <w:jc w:val="left"/>
              <w:rPr>
                <w:ins w:id="2986" w:author="Muhammad Subarkah" w:date="2024-12-11T00:03:00Z" w16du:dateUtc="2024-12-10T17:03:00Z"/>
              </w:rPr>
            </w:pPr>
            <w:commentRangeStart w:id="2987"/>
            <w:ins w:id="2988" w:author="Muhammad Subarkah" w:date="2024-12-11T00:03:00Z" w16du:dateUtc="2024-12-10T17:03:00Z">
              <w:r w:rsidRPr="001B4700">
                <w:t xml:space="preserve">Bagian bab materi pada modul disarankan untuk memecah menjadi beberapa sub bab. </w:t>
              </w:r>
            </w:ins>
          </w:p>
          <w:p w14:paraId="155EA702" w14:textId="77777777" w:rsidR="00EA0CC9" w:rsidRPr="001B4700" w:rsidRDefault="00EA0CC9" w:rsidP="00EA0CC9">
            <w:pPr>
              <w:pStyle w:val="NoBeforeAfter"/>
              <w:numPr>
                <w:ilvl w:val="0"/>
                <w:numId w:val="39"/>
              </w:numPr>
              <w:spacing w:line="240" w:lineRule="auto"/>
              <w:ind w:left="181" w:hanging="218"/>
              <w:jc w:val="left"/>
              <w:rPr>
                <w:ins w:id="2989" w:author="Muhammad Subarkah" w:date="2024-12-11T00:03:00Z" w16du:dateUtc="2024-12-10T17:03:00Z"/>
              </w:rPr>
            </w:pPr>
            <w:ins w:id="2990" w:author="Muhammad Subarkah" w:date="2024-12-11T00:03:00Z" w16du:dateUtc="2024-12-10T17:03:00Z">
              <w:r w:rsidRPr="001B4700">
                <w:t xml:space="preserve">Aksesoris media harus berbahan yang lebih layak, misal kertas busurnya </w:t>
              </w:r>
              <w:proofErr w:type="spellStart"/>
              <w:r w:rsidRPr="001B4700">
                <w:t>dilaminasi</w:t>
              </w:r>
              <w:proofErr w:type="spellEnd"/>
              <w:r w:rsidRPr="001B4700">
                <w:t>.</w:t>
              </w:r>
            </w:ins>
          </w:p>
          <w:p w14:paraId="6B39B47E" w14:textId="77777777" w:rsidR="00EA0CC9" w:rsidRPr="001B4700" w:rsidRDefault="00EA0CC9" w:rsidP="00EA0CC9">
            <w:pPr>
              <w:pStyle w:val="NoBeforeAfter"/>
              <w:numPr>
                <w:ilvl w:val="0"/>
                <w:numId w:val="39"/>
              </w:numPr>
              <w:spacing w:line="240" w:lineRule="auto"/>
              <w:ind w:left="181" w:hanging="218"/>
              <w:jc w:val="left"/>
              <w:rPr>
                <w:ins w:id="2991" w:author="Muhammad Subarkah" w:date="2024-12-11T00:03:00Z" w16du:dateUtc="2024-12-10T17:03:00Z"/>
              </w:rPr>
            </w:pPr>
            <w:ins w:id="2992" w:author="Muhammad Subarkah" w:date="2024-12-11T00:03:00Z" w16du:dateUtc="2024-12-10T17:03:00Z">
              <w:r w:rsidRPr="001B4700">
                <w:t xml:space="preserve">Perlu ada </w:t>
              </w:r>
              <w:proofErr w:type="spellStart"/>
              <w:r w:rsidRPr="001B4700">
                <w:t>link</w:t>
              </w:r>
              <w:proofErr w:type="spellEnd"/>
              <w:r w:rsidRPr="001B4700">
                <w:t xml:space="preserve"> yang merujuk pada program lengkap/sebagian dikosongkan. </w:t>
              </w:r>
            </w:ins>
          </w:p>
          <w:p w14:paraId="1FCE2B87" w14:textId="77777777" w:rsidR="00EA0CC9" w:rsidRPr="001B4700" w:rsidRDefault="00EA0CC9" w:rsidP="00EA0CC9">
            <w:pPr>
              <w:pStyle w:val="NoBeforeAfter"/>
              <w:numPr>
                <w:ilvl w:val="0"/>
                <w:numId w:val="39"/>
              </w:numPr>
              <w:spacing w:line="240" w:lineRule="auto"/>
              <w:ind w:left="181" w:hanging="218"/>
              <w:jc w:val="left"/>
              <w:rPr>
                <w:ins w:id="2993" w:author="Muhammad Subarkah" w:date="2024-12-11T00:03:00Z" w16du:dateUtc="2024-12-10T17:03:00Z"/>
              </w:rPr>
            </w:pPr>
            <w:ins w:id="2994" w:author="Muhammad Subarkah" w:date="2024-12-11T00:03:00Z" w16du:dateUtc="2024-12-10T17:03:00Z">
              <w:r w:rsidRPr="001B4700">
                <w:t xml:space="preserve">Pada </w:t>
              </w:r>
              <w:proofErr w:type="spellStart"/>
              <w:r w:rsidRPr="001B4700">
                <w:t>labsheet</w:t>
              </w:r>
              <w:proofErr w:type="spellEnd"/>
              <w:r w:rsidRPr="001B4700">
                <w:t xml:space="preserve"> perlu dibuat panduan cara </w:t>
              </w:r>
              <w:proofErr w:type="spellStart"/>
              <w:r w:rsidRPr="001B4700">
                <w:t>men</w:t>
              </w:r>
              <w:proofErr w:type="spellEnd"/>
              <w:r w:rsidRPr="001B4700">
                <w:t xml:space="preserve">-set </w:t>
              </w:r>
              <w:proofErr w:type="spellStart"/>
              <w:r w:rsidRPr="001B4700">
                <w:t>up</w:t>
              </w:r>
              <w:proofErr w:type="spellEnd"/>
              <w:r w:rsidRPr="001B4700">
                <w:t xml:space="preserve"> </w:t>
              </w:r>
              <w:proofErr w:type="spellStart"/>
              <w:r w:rsidRPr="001B4700">
                <w:t>environment</w:t>
              </w:r>
              <w:proofErr w:type="spellEnd"/>
              <w:r w:rsidRPr="001B4700">
                <w:t xml:space="preserve"> dari seluruh media pembelajaran. Mulai dari letak pemosisian awal robot, posisi </w:t>
              </w:r>
              <w:proofErr w:type="spellStart"/>
              <w:r w:rsidRPr="001B4700">
                <w:t>box</w:t>
              </w:r>
              <w:proofErr w:type="spellEnd"/>
              <w:r w:rsidRPr="001B4700">
                <w:t xml:space="preserve">, lokasi drop </w:t>
              </w:r>
              <w:proofErr w:type="spellStart"/>
              <w:r w:rsidRPr="001B4700">
                <w:t>point</w:t>
              </w:r>
              <w:proofErr w:type="spellEnd"/>
              <w:r w:rsidRPr="001B4700">
                <w:t>, dsb.</w:t>
              </w:r>
            </w:ins>
          </w:p>
          <w:p w14:paraId="4368A74B" w14:textId="77777777" w:rsidR="00EA0CC9" w:rsidRPr="001B4700" w:rsidRDefault="00EA0CC9" w:rsidP="00EA0CC9">
            <w:pPr>
              <w:pStyle w:val="NoBeforeAfter"/>
              <w:numPr>
                <w:ilvl w:val="0"/>
                <w:numId w:val="39"/>
              </w:numPr>
              <w:spacing w:line="240" w:lineRule="auto"/>
              <w:ind w:left="181" w:hanging="218"/>
              <w:jc w:val="left"/>
              <w:rPr>
                <w:ins w:id="2995" w:author="Muhammad Subarkah" w:date="2024-12-11T00:03:00Z" w16du:dateUtc="2024-12-10T17:03:00Z"/>
              </w:rPr>
            </w:pPr>
            <w:ins w:id="2996" w:author="Muhammad Subarkah" w:date="2024-12-11T00:03:00Z" w16du:dateUtc="2024-12-10T17:03:00Z">
              <w:r w:rsidRPr="001B4700">
                <w:t>Pada robot, perlu diberi label teks menunjukkan fungsi PB1, 2, 3. Misal label PB1 "Pilih Sudut", PB2 “Jalankan", PB3 "Stop."</w:t>
              </w:r>
            </w:ins>
          </w:p>
          <w:p w14:paraId="20E6CC81" w14:textId="77777777" w:rsidR="00EA0CC9" w:rsidRPr="001B4700" w:rsidRDefault="00EA0CC9" w:rsidP="00EA0CC9">
            <w:pPr>
              <w:pStyle w:val="NoBeforeAfter"/>
              <w:numPr>
                <w:ilvl w:val="0"/>
                <w:numId w:val="39"/>
              </w:numPr>
              <w:spacing w:line="240" w:lineRule="auto"/>
              <w:ind w:left="181" w:hanging="218"/>
              <w:jc w:val="left"/>
              <w:rPr>
                <w:ins w:id="2997" w:author="Muhammad Subarkah" w:date="2024-12-11T00:03:00Z" w16du:dateUtc="2024-12-10T17:03:00Z"/>
              </w:rPr>
            </w:pPr>
            <w:ins w:id="2998" w:author="Muhammad Subarkah" w:date="2024-12-11T00:03:00Z" w16du:dateUtc="2024-12-10T17:03:00Z">
              <w:r w:rsidRPr="001B4700">
                <w:t xml:space="preserve">Perbaiki </w:t>
              </w:r>
              <w:proofErr w:type="spellStart"/>
              <w:r w:rsidRPr="001B4700">
                <w:t>typo</w:t>
              </w:r>
              <w:proofErr w:type="spellEnd"/>
              <w:r w:rsidRPr="001B4700">
                <w:t xml:space="preserve">, misal </w:t>
              </w:r>
              <w:proofErr w:type="spellStart"/>
              <w:r w:rsidRPr="001B4700">
                <w:t>trannsporter</w:t>
              </w:r>
              <w:proofErr w:type="spellEnd"/>
              <w:r w:rsidRPr="001B4700">
                <w:t xml:space="preserve"> (pada LS 2).</w:t>
              </w:r>
            </w:ins>
          </w:p>
          <w:p w14:paraId="52FEE3D0" w14:textId="514025B0" w:rsidR="00EA0CC9" w:rsidRDefault="00EA0CC9" w:rsidP="00EA0CC9">
            <w:pPr>
              <w:pStyle w:val="NoBeforeAfter"/>
              <w:numPr>
                <w:ilvl w:val="0"/>
                <w:numId w:val="42"/>
              </w:numPr>
              <w:spacing w:line="240" w:lineRule="auto"/>
              <w:ind w:left="174" w:hanging="263"/>
              <w:jc w:val="left"/>
              <w:rPr>
                <w:ins w:id="2999" w:author="Muhammad Subarkah" w:date="2024-12-11T00:03:00Z" w16du:dateUtc="2024-12-10T17:03:00Z"/>
                <w:rFonts w:eastAsia="Calibri" w:cs="Arial"/>
              </w:rPr>
            </w:pPr>
            <w:ins w:id="3000" w:author="Muhammad Subarkah" w:date="2024-12-11T00:03:00Z" w16du:dateUtc="2024-12-10T17:03:00Z">
              <w:r w:rsidRPr="001B4700">
                <w:t xml:space="preserve">Akan lebih memudahkan </w:t>
              </w:r>
              <w:proofErr w:type="spellStart"/>
              <w:r w:rsidRPr="001B4700">
                <w:t>mhs</w:t>
              </w:r>
              <w:proofErr w:type="spellEnd"/>
              <w:r w:rsidRPr="001B4700">
                <w:t xml:space="preserve"> jika setiap LS ada gambar u/ memvisualisasikan </w:t>
              </w:r>
              <w:proofErr w:type="spellStart"/>
              <w:r w:rsidRPr="001B4700">
                <w:t>task</w:t>
              </w:r>
              <w:proofErr w:type="spellEnd"/>
              <w:r w:rsidRPr="001B4700">
                <w:t xml:space="preserve"> apa yang akan dilakukan </w:t>
              </w:r>
              <w:proofErr w:type="spellStart"/>
              <w:r w:rsidRPr="001B4700">
                <w:t>mhs</w:t>
              </w:r>
              <w:proofErr w:type="spellEnd"/>
              <w:r w:rsidRPr="001B4700">
                <w:t>.</w:t>
              </w:r>
              <w:commentRangeEnd w:id="2987"/>
              <w:r>
                <w:rPr>
                  <w:rStyle w:val="CommentReference"/>
                </w:rPr>
                <w:commentReference w:id="2987"/>
              </w:r>
            </w:ins>
          </w:p>
        </w:tc>
      </w:tr>
      <w:tr w:rsidR="00EA0CC9" w:rsidRPr="001B4700" w14:paraId="2CE54047" w14:textId="77777777" w:rsidTr="00EA0CC9">
        <w:trPr>
          <w:trHeight w:val="340"/>
          <w:ins w:id="3001" w:author="Muhammad Subarkah" w:date="2024-12-11T00:03:00Z"/>
        </w:trPr>
        <w:tc>
          <w:tcPr>
            <w:tcW w:w="570" w:type="dxa"/>
            <w:vAlign w:val="center"/>
          </w:tcPr>
          <w:p w14:paraId="110F655D" w14:textId="0CE1C238" w:rsidR="00EA0CC9" w:rsidRPr="001B4700" w:rsidRDefault="00EA0CC9" w:rsidP="00EA0CC9">
            <w:pPr>
              <w:pStyle w:val="NoBeforeAfter"/>
              <w:spacing w:line="240" w:lineRule="auto"/>
              <w:jc w:val="left"/>
              <w:rPr>
                <w:ins w:id="3002" w:author="Muhammad Subarkah" w:date="2024-12-11T00:03:00Z" w16du:dateUtc="2024-12-10T17:03:00Z"/>
              </w:rPr>
            </w:pPr>
            <w:ins w:id="3003" w:author="Muhammad Subarkah" w:date="2024-12-11T00:03:00Z" w16du:dateUtc="2024-12-10T17:03:00Z">
              <w:r w:rsidRPr="001B4700">
                <w:t>4.</w:t>
              </w:r>
            </w:ins>
          </w:p>
        </w:tc>
        <w:tc>
          <w:tcPr>
            <w:tcW w:w="2968" w:type="dxa"/>
            <w:vAlign w:val="center"/>
          </w:tcPr>
          <w:p w14:paraId="4BE48CF3" w14:textId="77777777" w:rsidR="00EA0CC9" w:rsidRPr="001B4700" w:rsidRDefault="00EA0CC9" w:rsidP="00EA0CC9">
            <w:pPr>
              <w:pStyle w:val="NoBeforeAfter"/>
              <w:spacing w:line="240" w:lineRule="auto"/>
              <w:jc w:val="center"/>
              <w:rPr>
                <w:ins w:id="3004" w:author="Muhammad Subarkah" w:date="2024-12-11T00:03:00Z" w16du:dateUtc="2024-12-10T17:03:00Z"/>
              </w:rPr>
            </w:pPr>
            <w:ins w:id="3005" w:author="Muhammad Subarkah" w:date="2024-12-11T00:03:00Z" w16du:dateUtc="2024-12-10T17:03:00Z">
              <w:r w:rsidRPr="001B4700">
                <w:t xml:space="preserve">Muhammad Lutfhi Hakim, S.T., </w:t>
              </w:r>
              <w:proofErr w:type="spellStart"/>
              <w:r w:rsidRPr="001B4700">
                <w:t>M.Eng</w:t>
              </w:r>
              <w:proofErr w:type="spellEnd"/>
              <w:r w:rsidRPr="001B4700">
                <w:t xml:space="preserve">. </w:t>
              </w:r>
            </w:ins>
          </w:p>
          <w:p w14:paraId="16B0504B" w14:textId="1A001F5F" w:rsidR="00EA0CC9" w:rsidRPr="001B4700" w:rsidRDefault="00EA0CC9" w:rsidP="00EA0CC9">
            <w:pPr>
              <w:pStyle w:val="NoBeforeAfter"/>
              <w:spacing w:line="240" w:lineRule="auto"/>
              <w:jc w:val="center"/>
              <w:rPr>
                <w:ins w:id="3006" w:author="Muhammad Subarkah" w:date="2024-12-11T00:03:00Z" w16du:dateUtc="2024-12-10T17:03:00Z"/>
              </w:rPr>
            </w:pPr>
            <w:ins w:id="3007" w:author="Muhammad Subarkah" w:date="2024-12-11T00:03:00Z" w16du:dateUtc="2024-12-10T17:03:00Z">
              <w:r w:rsidRPr="001B4700">
                <w:t>(Ahli Media 2)</w:t>
              </w:r>
            </w:ins>
          </w:p>
        </w:tc>
        <w:tc>
          <w:tcPr>
            <w:tcW w:w="3969" w:type="dxa"/>
            <w:vAlign w:val="center"/>
          </w:tcPr>
          <w:p w14:paraId="050506DF" w14:textId="11C031DE" w:rsidR="00EA0CC9" w:rsidRDefault="00EA0CC9" w:rsidP="00EA0CC9">
            <w:pPr>
              <w:pStyle w:val="NoBeforeAfter"/>
              <w:numPr>
                <w:ilvl w:val="0"/>
                <w:numId w:val="42"/>
              </w:numPr>
              <w:spacing w:line="240" w:lineRule="auto"/>
              <w:ind w:left="174" w:hanging="263"/>
              <w:jc w:val="left"/>
              <w:rPr>
                <w:ins w:id="3008" w:author="Muhammad Subarkah" w:date="2024-12-11T00:03:00Z" w16du:dateUtc="2024-12-10T17:03:00Z"/>
                <w:rFonts w:eastAsia="Calibri" w:cs="Arial"/>
              </w:rPr>
            </w:pPr>
            <w:ins w:id="3009" w:author="Muhammad Subarkah" w:date="2024-12-11T00:03:00Z" w16du:dateUtc="2024-12-10T17:03:00Z">
              <w:r w:rsidRPr="001B4700">
                <w:t xml:space="preserve">Menambahkan keterangan pada robot seperti tombol </w:t>
              </w:r>
              <w:proofErr w:type="spellStart"/>
              <w:r w:rsidRPr="001B4700">
                <w:t>on</w:t>
              </w:r>
              <w:proofErr w:type="spellEnd"/>
              <w:r w:rsidRPr="001B4700">
                <w:t>/</w:t>
              </w:r>
              <w:proofErr w:type="spellStart"/>
              <w:r w:rsidRPr="001B4700">
                <w:t>off</w:t>
              </w:r>
              <w:proofErr w:type="spellEnd"/>
              <w:r w:rsidRPr="001B4700">
                <w:t xml:space="preserve">, monitor dan tempat benda (harap sesuaikan dengan </w:t>
              </w:r>
              <w:proofErr w:type="spellStart"/>
              <w:r w:rsidRPr="001B4700">
                <w:t>labsheet</w:t>
              </w:r>
              <w:proofErr w:type="spellEnd"/>
              <w:r w:rsidRPr="001B4700">
                <w:t>)</w:t>
              </w:r>
            </w:ins>
          </w:p>
        </w:tc>
      </w:tr>
    </w:tbl>
    <w:p w14:paraId="3ECCA4F9" w14:textId="0FCC2F43" w:rsidR="007A1B76" w:rsidRDefault="007A1B76">
      <w:pPr>
        <w:rPr>
          <w:ins w:id="3010" w:author="Muhammad Subarkah" w:date="2024-12-08T23:48:00Z" w16du:dateUtc="2024-12-08T16:48:00Z"/>
        </w:rPr>
      </w:pPr>
    </w:p>
    <w:tbl>
      <w:tblPr>
        <w:tblStyle w:val="TableGrid"/>
        <w:tblW w:w="7507" w:type="dxa"/>
        <w:tblInd w:w="426" w:type="dxa"/>
        <w:tblLook w:val="04A0" w:firstRow="1" w:lastRow="0" w:firstColumn="1" w:lastColumn="0" w:noHBand="0" w:noVBand="1"/>
      </w:tblPr>
      <w:tblGrid>
        <w:gridCol w:w="570"/>
        <w:gridCol w:w="2968"/>
        <w:gridCol w:w="3969"/>
      </w:tblGrid>
      <w:tr w:rsidR="00C23B13" w:rsidRPr="001B4700" w:rsidDel="00EA0CC9" w14:paraId="43D93582" w14:textId="3597D70A" w:rsidTr="00C23B13">
        <w:trPr>
          <w:trHeight w:val="340"/>
          <w:del w:id="3011" w:author="Muhammad Subarkah" w:date="2024-12-11T00:03:00Z"/>
        </w:trPr>
        <w:tc>
          <w:tcPr>
            <w:tcW w:w="570" w:type="dxa"/>
            <w:shd w:val="clear" w:color="auto" w:fill="F4B083" w:themeFill="accent2" w:themeFillTint="99"/>
            <w:vAlign w:val="center"/>
          </w:tcPr>
          <w:p w14:paraId="1819FFA6" w14:textId="2CBD2023" w:rsidR="00C23B13" w:rsidRPr="001B4700" w:rsidDel="00EA0CC9" w:rsidRDefault="00C23B13" w:rsidP="00C23B13">
            <w:pPr>
              <w:pStyle w:val="NoBeforeAfter"/>
              <w:spacing w:line="240" w:lineRule="auto"/>
              <w:jc w:val="left"/>
              <w:rPr>
                <w:del w:id="3012" w:author="Muhammad Subarkah" w:date="2024-12-11T00:03:00Z" w16du:dateUtc="2024-12-10T17:03:00Z"/>
              </w:rPr>
            </w:pPr>
            <w:del w:id="3013" w:author="Muhammad Subarkah" w:date="2024-12-11T00:03:00Z" w16du:dateUtc="2024-12-10T17:03:00Z">
              <w:r w:rsidRPr="001B4700" w:rsidDel="00EA0CC9">
                <w:delText>No.</w:delText>
              </w:r>
              <w:bookmarkStart w:id="3014" w:name="_Toc184768973"/>
              <w:bookmarkStart w:id="3015" w:name="_Toc184828345"/>
              <w:bookmarkEnd w:id="3014"/>
              <w:bookmarkEnd w:id="3015"/>
            </w:del>
          </w:p>
        </w:tc>
        <w:tc>
          <w:tcPr>
            <w:tcW w:w="2968" w:type="dxa"/>
            <w:shd w:val="clear" w:color="auto" w:fill="F4B083" w:themeFill="accent2" w:themeFillTint="99"/>
            <w:vAlign w:val="center"/>
          </w:tcPr>
          <w:p w14:paraId="38714B9C" w14:textId="3F3DE9F6" w:rsidR="00C23B13" w:rsidRPr="001B4700" w:rsidDel="00EA0CC9" w:rsidRDefault="00C23B13" w:rsidP="00C23B13">
            <w:pPr>
              <w:pStyle w:val="NoBeforeAfter"/>
              <w:spacing w:line="240" w:lineRule="auto"/>
              <w:jc w:val="center"/>
              <w:rPr>
                <w:del w:id="3016" w:author="Muhammad Subarkah" w:date="2024-12-11T00:03:00Z" w16du:dateUtc="2024-12-10T17:03:00Z"/>
              </w:rPr>
            </w:pPr>
            <w:del w:id="3017" w:author="Muhammad Subarkah" w:date="2024-12-11T00:03:00Z" w16du:dateUtc="2024-12-10T17:03:00Z">
              <w:r w:rsidRPr="001B4700" w:rsidDel="00EA0CC9">
                <w:delText>Validator</w:delText>
              </w:r>
              <w:bookmarkStart w:id="3018" w:name="_Toc184768974"/>
              <w:bookmarkStart w:id="3019" w:name="_Toc184828346"/>
              <w:bookmarkEnd w:id="3018"/>
              <w:bookmarkEnd w:id="3019"/>
            </w:del>
          </w:p>
        </w:tc>
        <w:tc>
          <w:tcPr>
            <w:tcW w:w="3969" w:type="dxa"/>
            <w:shd w:val="clear" w:color="auto" w:fill="F4B083" w:themeFill="accent2" w:themeFillTint="99"/>
            <w:vAlign w:val="center"/>
          </w:tcPr>
          <w:p w14:paraId="6D6E8460" w14:textId="0E1ACF85" w:rsidR="00C23B13" w:rsidRPr="001B4700" w:rsidDel="00EA0CC9" w:rsidRDefault="00C23B13" w:rsidP="00C23B13">
            <w:pPr>
              <w:pStyle w:val="NoBeforeAfter"/>
              <w:spacing w:line="240" w:lineRule="auto"/>
              <w:jc w:val="left"/>
              <w:rPr>
                <w:del w:id="3020" w:author="Muhammad Subarkah" w:date="2024-12-11T00:03:00Z" w16du:dateUtc="2024-12-10T17:03:00Z"/>
              </w:rPr>
            </w:pPr>
            <w:del w:id="3021" w:author="Muhammad Subarkah" w:date="2024-12-11T00:03:00Z" w16du:dateUtc="2024-12-10T17:03:00Z">
              <w:r w:rsidRPr="001B4700" w:rsidDel="00EA0CC9">
                <w:delText>Saran dan Perbaikan</w:delText>
              </w:r>
              <w:bookmarkStart w:id="3022" w:name="_Toc184768975"/>
              <w:bookmarkStart w:id="3023" w:name="_Toc184828347"/>
              <w:bookmarkEnd w:id="3022"/>
              <w:bookmarkEnd w:id="3023"/>
            </w:del>
          </w:p>
        </w:tc>
        <w:bookmarkStart w:id="3024" w:name="_Toc184768976"/>
        <w:bookmarkStart w:id="3025" w:name="_Toc184828348"/>
        <w:bookmarkEnd w:id="3024"/>
        <w:bookmarkEnd w:id="3025"/>
      </w:tr>
      <w:tr w:rsidR="00CD3502" w:rsidRPr="001B4700" w:rsidDel="00EA0CC9" w14:paraId="64D49420" w14:textId="2A940044" w:rsidTr="00D123F3">
        <w:trPr>
          <w:trHeight w:val="340"/>
          <w:del w:id="3026" w:author="Muhammad Subarkah" w:date="2024-12-11T00:03:00Z"/>
        </w:trPr>
        <w:tc>
          <w:tcPr>
            <w:tcW w:w="570" w:type="dxa"/>
            <w:vAlign w:val="center"/>
          </w:tcPr>
          <w:p w14:paraId="46ADAD9F" w14:textId="28D9E7FB" w:rsidR="00CD3502" w:rsidRPr="001B4700" w:rsidDel="00EA0CC9" w:rsidRDefault="00CD3502" w:rsidP="00652B39">
            <w:pPr>
              <w:pStyle w:val="NoBeforeAfter"/>
              <w:spacing w:line="240" w:lineRule="auto"/>
              <w:jc w:val="left"/>
              <w:rPr>
                <w:del w:id="3027" w:author="Muhammad Subarkah" w:date="2024-12-11T00:03:00Z" w16du:dateUtc="2024-12-10T17:03:00Z"/>
              </w:rPr>
            </w:pPr>
            <w:del w:id="3028" w:author="Muhammad Subarkah" w:date="2024-12-11T00:03:00Z" w16du:dateUtc="2024-12-10T17:03:00Z">
              <w:r w:rsidRPr="001B4700" w:rsidDel="00EA0CC9">
                <w:delText>3.</w:delText>
              </w:r>
              <w:bookmarkStart w:id="3029" w:name="_Toc184768977"/>
              <w:bookmarkStart w:id="3030" w:name="_Toc184828349"/>
              <w:bookmarkEnd w:id="3029"/>
              <w:bookmarkEnd w:id="3030"/>
            </w:del>
          </w:p>
        </w:tc>
        <w:tc>
          <w:tcPr>
            <w:tcW w:w="2968" w:type="dxa"/>
            <w:vAlign w:val="center"/>
          </w:tcPr>
          <w:p w14:paraId="502A7865" w14:textId="459FF280" w:rsidR="00CD3502" w:rsidRPr="001B4700" w:rsidDel="00EA0CC9" w:rsidRDefault="00D55F0B" w:rsidP="00D55F0B">
            <w:pPr>
              <w:spacing w:line="240" w:lineRule="auto"/>
              <w:jc w:val="center"/>
              <w:rPr>
                <w:del w:id="3031" w:author="Muhammad Subarkah" w:date="2024-12-11T00:03:00Z" w16du:dateUtc="2024-12-10T17:03:00Z"/>
                <w:rFonts w:cs="Times New Roman"/>
              </w:rPr>
            </w:pPr>
            <w:del w:id="3032" w:author="Muhammad Subarkah" w:date="2024-12-11T00:03:00Z" w16du:dateUtc="2024-12-10T17:03:00Z">
              <w:r w:rsidRPr="001B4700" w:rsidDel="00EA0CC9">
                <w:rPr>
                  <w:rFonts w:cs="Times New Roman"/>
                </w:rPr>
                <w:delText>Vando Gusti Al Hakim, S.Pd., M.Sc.</w:delText>
              </w:r>
              <w:bookmarkStart w:id="3033" w:name="_Toc184768978"/>
              <w:bookmarkStart w:id="3034" w:name="_Toc184828350"/>
              <w:bookmarkEnd w:id="3033"/>
              <w:bookmarkEnd w:id="3034"/>
            </w:del>
          </w:p>
          <w:p w14:paraId="0FEA9990" w14:textId="027144B5" w:rsidR="004F1591" w:rsidRPr="001B4700" w:rsidDel="00EA0CC9" w:rsidRDefault="004F1591" w:rsidP="00D55F0B">
            <w:pPr>
              <w:spacing w:line="240" w:lineRule="auto"/>
              <w:jc w:val="center"/>
              <w:rPr>
                <w:del w:id="3035" w:author="Muhammad Subarkah" w:date="2024-12-11T00:03:00Z" w16du:dateUtc="2024-12-10T17:03:00Z"/>
                <w:rFonts w:cs="Times New Roman"/>
              </w:rPr>
            </w:pPr>
            <w:del w:id="3036" w:author="Muhammad Subarkah" w:date="2024-12-11T00:03:00Z" w16du:dateUtc="2024-12-10T17:03:00Z">
              <w:r w:rsidRPr="001B4700" w:rsidDel="00EA0CC9">
                <w:delText>(Ahli Media 1)</w:delText>
              </w:r>
              <w:bookmarkStart w:id="3037" w:name="_Toc184768979"/>
              <w:bookmarkStart w:id="3038" w:name="_Toc184828351"/>
              <w:bookmarkEnd w:id="3037"/>
              <w:bookmarkEnd w:id="3038"/>
            </w:del>
          </w:p>
        </w:tc>
        <w:tc>
          <w:tcPr>
            <w:tcW w:w="3969" w:type="dxa"/>
            <w:vAlign w:val="center"/>
          </w:tcPr>
          <w:p w14:paraId="1402E6F6" w14:textId="07E52995" w:rsidR="0026232F" w:rsidRPr="001B4700" w:rsidDel="00EA0CC9" w:rsidRDefault="0026232F" w:rsidP="00F54B9D">
            <w:pPr>
              <w:pStyle w:val="NoBeforeAfter"/>
              <w:numPr>
                <w:ilvl w:val="0"/>
                <w:numId w:val="39"/>
              </w:numPr>
              <w:spacing w:line="240" w:lineRule="auto"/>
              <w:ind w:left="181" w:hanging="218"/>
              <w:jc w:val="left"/>
              <w:rPr>
                <w:del w:id="3039" w:author="Muhammad Subarkah" w:date="2024-12-11T00:03:00Z" w16du:dateUtc="2024-12-10T17:03:00Z"/>
              </w:rPr>
            </w:pPr>
            <w:commentRangeStart w:id="3040"/>
            <w:del w:id="3041" w:author="Muhammad Subarkah" w:date="2024-12-11T00:03:00Z" w16du:dateUtc="2024-12-10T17:03:00Z">
              <w:r w:rsidRPr="001B4700" w:rsidDel="00EA0CC9">
                <w:delText xml:space="preserve">Bagian bab </w:delText>
              </w:r>
              <w:r w:rsidR="00737165" w:rsidRPr="001B4700" w:rsidDel="00EA0CC9">
                <w:delText>m</w:delText>
              </w:r>
              <w:r w:rsidRPr="001B4700" w:rsidDel="00EA0CC9">
                <w:delText xml:space="preserve">ateri pada modul disarankan untuk memecah menjadi beberapa sub bab. </w:delText>
              </w:r>
              <w:bookmarkStart w:id="3042" w:name="_Toc184768980"/>
              <w:bookmarkStart w:id="3043" w:name="_Toc184828352"/>
              <w:bookmarkEnd w:id="3042"/>
              <w:bookmarkEnd w:id="3043"/>
            </w:del>
          </w:p>
          <w:p w14:paraId="7E2A6927" w14:textId="250DF17B" w:rsidR="00230EF0" w:rsidRPr="001B4700" w:rsidDel="00EA0CC9" w:rsidRDefault="0026232F" w:rsidP="00F54B9D">
            <w:pPr>
              <w:pStyle w:val="NoBeforeAfter"/>
              <w:numPr>
                <w:ilvl w:val="0"/>
                <w:numId w:val="39"/>
              </w:numPr>
              <w:spacing w:line="240" w:lineRule="auto"/>
              <w:ind w:left="181" w:hanging="218"/>
              <w:jc w:val="left"/>
              <w:rPr>
                <w:del w:id="3044" w:author="Muhammad Subarkah" w:date="2024-12-11T00:03:00Z" w16du:dateUtc="2024-12-10T17:03:00Z"/>
              </w:rPr>
            </w:pPr>
            <w:del w:id="3045" w:author="Muhammad Subarkah" w:date="2024-12-11T00:03:00Z" w16du:dateUtc="2024-12-10T17:03:00Z">
              <w:r w:rsidRPr="001B4700" w:rsidDel="00EA0CC9">
                <w:delText>Aksesoris media harus berbahan yang lebih layak, misal kertas busurnya dilaminasi.</w:delText>
              </w:r>
              <w:bookmarkStart w:id="3046" w:name="_Toc184768981"/>
              <w:bookmarkStart w:id="3047" w:name="_Toc184828353"/>
              <w:bookmarkEnd w:id="3046"/>
              <w:bookmarkEnd w:id="3047"/>
            </w:del>
          </w:p>
          <w:p w14:paraId="1D56A14A" w14:textId="480275E9" w:rsidR="00174E14" w:rsidRPr="001B4700" w:rsidDel="00EA0CC9" w:rsidRDefault="0026232F" w:rsidP="001A17FF">
            <w:pPr>
              <w:pStyle w:val="NoBeforeAfter"/>
              <w:numPr>
                <w:ilvl w:val="0"/>
                <w:numId w:val="39"/>
              </w:numPr>
              <w:spacing w:line="240" w:lineRule="auto"/>
              <w:ind w:left="181" w:hanging="218"/>
              <w:jc w:val="left"/>
              <w:rPr>
                <w:del w:id="3048" w:author="Muhammad Subarkah" w:date="2024-12-11T00:03:00Z" w16du:dateUtc="2024-12-10T17:03:00Z"/>
              </w:rPr>
            </w:pPr>
            <w:del w:id="3049" w:author="Muhammad Subarkah" w:date="2024-12-11T00:03:00Z" w16du:dateUtc="2024-12-10T17:03:00Z">
              <w:r w:rsidRPr="001B4700" w:rsidDel="00EA0CC9">
                <w:delText xml:space="preserve">Perlu ada link yang merujuk pada program lengkap/sebagian dikosongkan. </w:delText>
              </w:r>
              <w:bookmarkStart w:id="3050" w:name="_Toc184768982"/>
              <w:bookmarkStart w:id="3051" w:name="_Toc184828354"/>
              <w:bookmarkEnd w:id="3050"/>
              <w:bookmarkEnd w:id="3051"/>
            </w:del>
          </w:p>
          <w:p w14:paraId="43FD7F01" w14:textId="1B06F3BE" w:rsidR="00996B1D" w:rsidRPr="001B4700" w:rsidDel="00EA0CC9" w:rsidRDefault="0026232F" w:rsidP="00F54B9D">
            <w:pPr>
              <w:pStyle w:val="NoBeforeAfter"/>
              <w:numPr>
                <w:ilvl w:val="0"/>
                <w:numId w:val="39"/>
              </w:numPr>
              <w:spacing w:line="240" w:lineRule="auto"/>
              <w:ind w:left="181" w:hanging="218"/>
              <w:jc w:val="left"/>
              <w:rPr>
                <w:del w:id="3052" w:author="Muhammad Subarkah" w:date="2024-12-11T00:03:00Z" w16du:dateUtc="2024-12-10T17:03:00Z"/>
              </w:rPr>
            </w:pPr>
            <w:del w:id="3053" w:author="Muhammad Subarkah" w:date="2024-12-11T00:03:00Z" w16du:dateUtc="2024-12-10T17:03:00Z">
              <w:r w:rsidRPr="001B4700" w:rsidDel="00EA0CC9">
                <w:delText>Pada labsheet perlu dibuat panduan cara men-set up environment dari seluruh media</w:delText>
              </w:r>
              <w:r w:rsidR="00996B1D" w:rsidRPr="001B4700" w:rsidDel="00EA0CC9">
                <w:delText xml:space="preserve"> </w:delText>
              </w:r>
              <w:r w:rsidRPr="001B4700" w:rsidDel="00EA0CC9">
                <w:delText>pembelajaran. Mulai dari letak pemosisian awal robot, posisi box, lokasi drop point, dsb.</w:delText>
              </w:r>
              <w:bookmarkStart w:id="3054" w:name="_Toc184768983"/>
              <w:bookmarkStart w:id="3055" w:name="_Toc184828355"/>
              <w:bookmarkEnd w:id="3054"/>
              <w:bookmarkEnd w:id="3055"/>
            </w:del>
          </w:p>
          <w:p w14:paraId="48C2A02B" w14:textId="321AE794" w:rsidR="005E3C89" w:rsidRPr="001B4700" w:rsidDel="00EA0CC9" w:rsidRDefault="0026232F" w:rsidP="00F54B9D">
            <w:pPr>
              <w:pStyle w:val="NoBeforeAfter"/>
              <w:numPr>
                <w:ilvl w:val="0"/>
                <w:numId w:val="39"/>
              </w:numPr>
              <w:spacing w:line="240" w:lineRule="auto"/>
              <w:ind w:left="181" w:hanging="218"/>
              <w:jc w:val="left"/>
              <w:rPr>
                <w:del w:id="3056" w:author="Muhammad Subarkah" w:date="2024-12-11T00:03:00Z" w16du:dateUtc="2024-12-10T17:03:00Z"/>
              </w:rPr>
            </w:pPr>
            <w:del w:id="3057" w:author="Muhammad Subarkah" w:date="2024-12-11T00:03:00Z" w16du:dateUtc="2024-12-10T17:03:00Z">
              <w:r w:rsidRPr="001B4700" w:rsidDel="00EA0CC9">
                <w:delText>Pada robot, perlu diberi label teks menunjukkan fungsi PB1, 2, 3. Misal label PB1 "Pilih Sudut"</w:delText>
              </w:r>
              <w:r w:rsidR="00CB60E9" w:rsidRPr="001B4700" w:rsidDel="00EA0CC9">
                <w:delText xml:space="preserve">, </w:delText>
              </w:r>
              <w:r w:rsidRPr="001B4700" w:rsidDel="00EA0CC9">
                <w:delText xml:space="preserve">PB2 </w:delText>
              </w:r>
              <w:r w:rsidR="00CB60E9" w:rsidRPr="001B4700" w:rsidDel="00EA0CC9">
                <w:delText>“</w:delText>
              </w:r>
              <w:r w:rsidRPr="001B4700" w:rsidDel="00EA0CC9">
                <w:delText>Jalankan", PB3 "Stop."</w:delText>
              </w:r>
              <w:bookmarkStart w:id="3058" w:name="_Toc184768984"/>
              <w:bookmarkStart w:id="3059" w:name="_Toc184828356"/>
              <w:bookmarkEnd w:id="3058"/>
              <w:bookmarkEnd w:id="3059"/>
            </w:del>
          </w:p>
          <w:p w14:paraId="6B36A387" w14:textId="33B7D6D5" w:rsidR="007C357A" w:rsidRPr="001B4700" w:rsidDel="00EA0CC9" w:rsidRDefault="0026232F" w:rsidP="00A243A2">
            <w:pPr>
              <w:pStyle w:val="NoBeforeAfter"/>
              <w:numPr>
                <w:ilvl w:val="0"/>
                <w:numId w:val="39"/>
              </w:numPr>
              <w:spacing w:line="240" w:lineRule="auto"/>
              <w:ind w:left="181" w:hanging="218"/>
              <w:jc w:val="left"/>
              <w:rPr>
                <w:del w:id="3060" w:author="Muhammad Subarkah" w:date="2024-12-11T00:03:00Z" w16du:dateUtc="2024-12-10T17:03:00Z"/>
              </w:rPr>
            </w:pPr>
            <w:del w:id="3061" w:author="Muhammad Subarkah" w:date="2024-12-11T00:03:00Z" w16du:dateUtc="2024-12-10T17:03:00Z">
              <w:r w:rsidRPr="001B4700" w:rsidDel="00EA0CC9">
                <w:delText>Perbaiki typo, misal trannsporter (pada LS 2).</w:delText>
              </w:r>
              <w:bookmarkStart w:id="3062" w:name="_Toc184768985"/>
              <w:bookmarkStart w:id="3063" w:name="_Toc184828357"/>
              <w:bookmarkEnd w:id="3062"/>
              <w:bookmarkEnd w:id="3063"/>
            </w:del>
          </w:p>
          <w:p w14:paraId="3611D2E6" w14:textId="3BD30C84" w:rsidR="00CD3502" w:rsidRPr="001B4700" w:rsidDel="00EA0CC9" w:rsidRDefault="0026232F" w:rsidP="00A243A2">
            <w:pPr>
              <w:pStyle w:val="NoBeforeAfter"/>
              <w:numPr>
                <w:ilvl w:val="0"/>
                <w:numId w:val="39"/>
              </w:numPr>
              <w:spacing w:line="240" w:lineRule="auto"/>
              <w:ind w:left="181" w:hanging="218"/>
              <w:jc w:val="left"/>
              <w:rPr>
                <w:del w:id="3064" w:author="Muhammad Subarkah" w:date="2024-12-11T00:03:00Z" w16du:dateUtc="2024-12-10T17:03:00Z"/>
              </w:rPr>
            </w:pPr>
            <w:del w:id="3065" w:author="Muhammad Subarkah" w:date="2024-12-11T00:03:00Z" w16du:dateUtc="2024-12-10T17:03:00Z">
              <w:r w:rsidRPr="001B4700" w:rsidDel="00EA0CC9">
                <w:delText>Akan lebih memudahkan mhs jika setiap LS ada gambar u/ memvisualisasikan task apa yang akan dilakukan mhs.</w:delText>
              </w:r>
              <w:commentRangeEnd w:id="3040"/>
              <w:r w:rsidR="00033B3C" w:rsidDel="00EA0CC9">
                <w:rPr>
                  <w:rStyle w:val="CommentReference"/>
                </w:rPr>
                <w:commentReference w:id="3040"/>
              </w:r>
              <w:bookmarkStart w:id="3066" w:name="_Toc184768986"/>
              <w:bookmarkStart w:id="3067" w:name="_Toc184828358"/>
              <w:bookmarkEnd w:id="3066"/>
              <w:bookmarkEnd w:id="3067"/>
            </w:del>
          </w:p>
        </w:tc>
        <w:bookmarkStart w:id="3068" w:name="_Toc184768987"/>
        <w:bookmarkStart w:id="3069" w:name="_Toc184828359"/>
        <w:bookmarkEnd w:id="3068"/>
        <w:bookmarkEnd w:id="3069"/>
      </w:tr>
      <w:tr w:rsidR="00CD3502" w:rsidRPr="001B4700" w:rsidDel="00EA0CC9" w14:paraId="4D0E363B" w14:textId="7CF3E123" w:rsidTr="00D123F3">
        <w:trPr>
          <w:trHeight w:val="340"/>
          <w:del w:id="3070" w:author="Muhammad Subarkah" w:date="2024-12-11T00:03:00Z"/>
        </w:trPr>
        <w:tc>
          <w:tcPr>
            <w:tcW w:w="570" w:type="dxa"/>
            <w:vAlign w:val="center"/>
          </w:tcPr>
          <w:p w14:paraId="78A68028" w14:textId="0EEE56A8" w:rsidR="00CD3502" w:rsidRPr="001B4700" w:rsidDel="00EA0CC9" w:rsidRDefault="00CD3502" w:rsidP="00652B39">
            <w:pPr>
              <w:pStyle w:val="NoBeforeAfter"/>
              <w:spacing w:line="240" w:lineRule="auto"/>
              <w:jc w:val="left"/>
              <w:rPr>
                <w:del w:id="3071" w:author="Muhammad Subarkah" w:date="2024-12-11T00:03:00Z" w16du:dateUtc="2024-12-10T17:03:00Z"/>
              </w:rPr>
            </w:pPr>
            <w:del w:id="3072" w:author="Muhammad Subarkah" w:date="2024-12-11T00:03:00Z" w16du:dateUtc="2024-12-10T17:03:00Z">
              <w:r w:rsidRPr="001B4700" w:rsidDel="00EA0CC9">
                <w:delText>4.</w:delText>
              </w:r>
              <w:bookmarkStart w:id="3073" w:name="_Toc184768988"/>
              <w:bookmarkStart w:id="3074" w:name="_Toc184828360"/>
              <w:bookmarkEnd w:id="3073"/>
              <w:bookmarkEnd w:id="3074"/>
            </w:del>
          </w:p>
        </w:tc>
        <w:tc>
          <w:tcPr>
            <w:tcW w:w="2968" w:type="dxa"/>
            <w:vAlign w:val="center"/>
          </w:tcPr>
          <w:p w14:paraId="310374B7" w14:textId="6FDEF19A" w:rsidR="004F1591" w:rsidRPr="001B4700" w:rsidDel="00EA0CC9" w:rsidRDefault="003A4722" w:rsidP="003A4722">
            <w:pPr>
              <w:pStyle w:val="NoBeforeAfter"/>
              <w:spacing w:line="240" w:lineRule="auto"/>
              <w:jc w:val="center"/>
              <w:rPr>
                <w:del w:id="3075" w:author="Muhammad Subarkah" w:date="2024-12-11T00:03:00Z" w16du:dateUtc="2024-12-10T17:03:00Z"/>
              </w:rPr>
            </w:pPr>
            <w:del w:id="3076" w:author="Muhammad Subarkah" w:date="2024-12-11T00:03:00Z" w16du:dateUtc="2024-12-10T17:03:00Z">
              <w:r w:rsidRPr="001B4700" w:rsidDel="00EA0CC9">
                <w:delText xml:space="preserve">Muhammad Lutfhi Hakim, S.T., M.Eng. </w:delText>
              </w:r>
              <w:bookmarkStart w:id="3077" w:name="_Toc184768989"/>
              <w:bookmarkStart w:id="3078" w:name="_Toc184828361"/>
              <w:bookmarkEnd w:id="3077"/>
              <w:bookmarkEnd w:id="3078"/>
            </w:del>
          </w:p>
          <w:p w14:paraId="268F8638" w14:textId="7613B24F" w:rsidR="00CD3502" w:rsidRPr="001B4700" w:rsidDel="00EA0CC9" w:rsidRDefault="003A4722" w:rsidP="003A4722">
            <w:pPr>
              <w:pStyle w:val="NoBeforeAfter"/>
              <w:spacing w:line="240" w:lineRule="auto"/>
              <w:jc w:val="center"/>
              <w:rPr>
                <w:del w:id="3079" w:author="Muhammad Subarkah" w:date="2024-12-11T00:03:00Z" w16du:dateUtc="2024-12-10T17:03:00Z"/>
              </w:rPr>
            </w:pPr>
            <w:del w:id="3080" w:author="Muhammad Subarkah" w:date="2024-12-11T00:03:00Z" w16du:dateUtc="2024-12-10T17:03:00Z">
              <w:r w:rsidRPr="001B4700" w:rsidDel="00EA0CC9">
                <w:delText>(Ahli Media</w:delText>
              </w:r>
              <w:r w:rsidR="004F1591" w:rsidRPr="001B4700" w:rsidDel="00EA0CC9">
                <w:delText xml:space="preserve"> 2</w:delText>
              </w:r>
              <w:r w:rsidRPr="001B4700" w:rsidDel="00EA0CC9">
                <w:delText>)</w:delText>
              </w:r>
              <w:bookmarkStart w:id="3081" w:name="_Toc184768990"/>
              <w:bookmarkStart w:id="3082" w:name="_Toc184828362"/>
              <w:bookmarkEnd w:id="3081"/>
              <w:bookmarkEnd w:id="3082"/>
            </w:del>
          </w:p>
        </w:tc>
        <w:tc>
          <w:tcPr>
            <w:tcW w:w="3969" w:type="dxa"/>
            <w:vAlign w:val="center"/>
          </w:tcPr>
          <w:p w14:paraId="6B1CDB19" w14:textId="2F0564AC" w:rsidR="00CD3502" w:rsidRPr="001B4700" w:rsidDel="00EA0CC9" w:rsidRDefault="00C23B13" w:rsidP="00D47529">
            <w:pPr>
              <w:pStyle w:val="NoBeforeAfter"/>
              <w:numPr>
                <w:ilvl w:val="0"/>
                <w:numId w:val="41"/>
              </w:numPr>
              <w:spacing w:line="240" w:lineRule="auto"/>
              <w:ind w:left="181" w:hanging="218"/>
              <w:jc w:val="left"/>
              <w:rPr>
                <w:del w:id="3083" w:author="Muhammad Subarkah" w:date="2024-12-11T00:03:00Z" w16du:dateUtc="2024-12-10T17:03:00Z"/>
              </w:rPr>
            </w:pPr>
            <w:del w:id="3084" w:author="Muhammad Subarkah" w:date="2024-12-11T00:03:00Z" w16du:dateUtc="2024-12-10T17:03:00Z">
              <w:r w:rsidRPr="001B4700" w:rsidDel="00EA0CC9">
                <w:delText>Menambahkan keterangan pada robot seperti tombol on/off, monitor dan tempat benda (harap sesuaikan dengan labsheet)</w:delText>
              </w:r>
              <w:bookmarkStart w:id="3085" w:name="_Toc184768991"/>
              <w:bookmarkStart w:id="3086" w:name="_Toc184828363"/>
              <w:bookmarkEnd w:id="3085"/>
              <w:bookmarkEnd w:id="3086"/>
            </w:del>
          </w:p>
        </w:tc>
        <w:bookmarkStart w:id="3087" w:name="_Toc184768992"/>
        <w:bookmarkStart w:id="3088" w:name="_Toc184828364"/>
        <w:bookmarkEnd w:id="3087"/>
        <w:bookmarkEnd w:id="3088"/>
      </w:tr>
    </w:tbl>
    <w:p w14:paraId="0A7194CE" w14:textId="1202B0C4" w:rsidR="00055BC4" w:rsidRPr="001B4700" w:rsidRDefault="00742500">
      <w:pPr>
        <w:pStyle w:val="Heading2"/>
        <w:numPr>
          <w:ilvl w:val="0"/>
          <w:numId w:val="59"/>
        </w:numPr>
        <w:spacing w:before="240"/>
        <w:ind w:left="567" w:hanging="425"/>
        <w:pPrChange w:id="3089" w:author="Muhammad Subarkah" w:date="2024-12-11T00:03:00Z" w16du:dateUtc="2024-12-10T17:03:00Z">
          <w:pPr>
            <w:pStyle w:val="Heading2"/>
            <w:spacing w:before="240"/>
            <w:ind w:left="284"/>
          </w:pPr>
        </w:pPrChange>
      </w:pPr>
      <w:bookmarkStart w:id="3090" w:name="_Toc184828365"/>
      <w:r w:rsidRPr="001B4700">
        <w:lastRenderedPageBreak/>
        <w:t>Hasil Uji Coba Produk</w:t>
      </w:r>
      <w:bookmarkEnd w:id="3090"/>
    </w:p>
    <w:p w14:paraId="0DFC1527" w14:textId="1256775D" w:rsidR="00361C67" w:rsidRPr="001B4700" w:rsidRDefault="00087C93">
      <w:pPr>
        <w:pStyle w:val="ListParagraph"/>
        <w:spacing w:after="0"/>
        <w:ind w:left="142"/>
        <w:pPrChange w:id="3091" w:author="Muhammad Subarkah" w:date="2024-12-11T00:04:00Z" w16du:dateUtc="2024-12-10T17:04:00Z">
          <w:pPr>
            <w:pStyle w:val="ListParagraph"/>
            <w:spacing w:after="0"/>
            <w:ind w:left="426" w:firstLine="425"/>
          </w:pPr>
        </w:pPrChange>
      </w:pPr>
      <w:r w:rsidRPr="001B4700">
        <w:t xml:space="preserve">Uji coba produk bertujuan untuk mengetahui kelayakan dari media pembelajaran. </w:t>
      </w:r>
      <w:r w:rsidR="002809CB" w:rsidRPr="001B4700">
        <w:t>Hasil dari uji coba produk sebagai berikut:</w:t>
      </w:r>
    </w:p>
    <w:p w14:paraId="6D2B300E" w14:textId="32ABF7B7" w:rsidR="00B74B52" w:rsidRPr="001B4700" w:rsidRDefault="007C2052">
      <w:pPr>
        <w:pStyle w:val="Heading3"/>
        <w:numPr>
          <w:ilvl w:val="0"/>
          <w:numId w:val="63"/>
        </w:numPr>
        <w:ind w:left="567" w:hanging="425"/>
        <w:pPrChange w:id="3092" w:author="Muhammad Subarkah" w:date="2024-12-11T00:04:00Z" w16du:dateUtc="2024-12-10T17:04:00Z">
          <w:pPr>
            <w:pStyle w:val="Heading3"/>
            <w:numPr>
              <w:numId w:val="36"/>
            </w:numPr>
            <w:ind w:left="426" w:hanging="426"/>
          </w:pPr>
        </w:pPrChange>
      </w:pPr>
      <w:bookmarkStart w:id="3093" w:name="_Toc184828366"/>
      <w:r w:rsidRPr="001B4700">
        <w:t xml:space="preserve">Uji Coba </w:t>
      </w:r>
      <w:proofErr w:type="spellStart"/>
      <w:r w:rsidRPr="001B4700">
        <w:rPr>
          <w:i/>
          <w:iCs/>
        </w:rPr>
        <w:t>Blackbox</w:t>
      </w:r>
      <w:bookmarkEnd w:id="3093"/>
      <w:proofErr w:type="spellEnd"/>
    </w:p>
    <w:p w14:paraId="727DDF67" w14:textId="0713A9EC" w:rsidR="00421B6A" w:rsidRPr="001B4700" w:rsidDel="00A3666D" w:rsidRDefault="00AF2F08">
      <w:pPr>
        <w:pStyle w:val="H2Paragh"/>
        <w:rPr>
          <w:del w:id="3094" w:author="Muhammad Subarkah" w:date="2024-12-10T15:54:00Z" w16du:dateUtc="2024-12-10T08:54:00Z"/>
        </w:rPr>
        <w:pPrChange w:id="3095" w:author="Muhammad Subarkah" w:date="2024-12-11T00:05:00Z" w16du:dateUtc="2024-12-10T17:05:00Z">
          <w:pPr>
            <w:pStyle w:val="ListParagraph"/>
            <w:spacing w:after="0"/>
            <w:ind w:left="426" w:firstLine="425"/>
          </w:pPr>
        </w:pPrChange>
      </w:pPr>
      <w:r w:rsidRPr="001B4700">
        <w:t xml:space="preserve">Uji Coba </w:t>
      </w:r>
      <w:proofErr w:type="spellStart"/>
      <w:r w:rsidRPr="004F2D53">
        <w:rPr>
          <w:i/>
          <w:iCs/>
        </w:rPr>
        <w:t>blackbox</w:t>
      </w:r>
      <w:proofErr w:type="spellEnd"/>
      <w:r w:rsidRPr="001B4700">
        <w:t xml:space="preserve"> bertujuan untuk mengetahui kondisi fungsi </w:t>
      </w:r>
      <w:r w:rsidR="004F2D53">
        <w:t>tiap</w:t>
      </w:r>
      <w:r w:rsidRPr="001B4700">
        <w:t>-tiap komponen yang digunakan dalam media pembelajaran</w:t>
      </w:r>
      <w:r w:rsidR="001C77C4" w:rsidRPr="001B4700">
        <w:t xml:space="preserve">. </w:t>
      </w:r>
      <w:r w:rsidR="0081472C" w:rsidRPr="001B4700">
        <w:t xml:space="preserve">Hasil uji </w:t>
      </w:r>
      <w:proofErr w:type="spellStart"/>
      <w:r w:rsidR="0081472C" w:rsidRPr="00995C6D">
        <w:rPr>
          <w:i/>
          <w:iCs/>
        </w:rPr>
        <w:t>blackbox</w:t>
      </w:r>
      <w:proofErr w:type="spellEnd"/>
      <w:r w:rsidR="0081472C" w:rsidRPr="001B4700">
        <w:t xml:space="preserve"> pada media pe</w:t>
      </w:r>
      <w:r w:rsidR="00421B6A" w:rsidRPr="001B4700">
        <w:t xml:space="preserve">mbelajaran Kendali Gerak Putar Robot </w:t>
      </w:r>
      <w:proofErr w:type="spellStart"/>
      <w:r w:rsidR="00421B6A" w:rsidRPr="00995C6D">
        <w:rPr>
          <w:i/>
          <w:iCs/>
        </w:rPr>
        <w:t>Transporter</w:t>
      </w:r>
      <w:proofErr w:type="spellEnd"/>
      <w:r w:rsidR="00421B6A" w:rsidRPr="001B4700">
        <w:t xml:space="preserve"> dapat dilihat pada tabel </w:t>
      </w:r>
      <w:r w:rsidR="00DC3AF8" w:rsidRPr="001B4700">
        <w:t>berikut ini.</w:t>
      </w:r>
    </w:p>
    <w:p w14:paraId="4BCF453B" w14:textId="3D245CB1" w:rsidR="002E435B" w:rsidRDefault="002E435B">
      <w:pPr>
        <w:pStyle w:val="H2Paragh"/>
        <w:rPr>
          <w:ins w:id="3096" w:author="Muhammad Subarkah" w:date="2024-12-08T23:46:00Z" w16du:dateUtc="2024-12-08T16:46:00Z"/>
        </w:rPr>
        <w:pPrChange w:id="3097" w:author="Muhammad Subarkah" w:date="2024-12-11T00:05:00Z" w16du:dateUtc="2024-12-10T17:05:00Z">
          <w:pPr>
            <w:spacing w:line="259" w:lineRule="auto"/>
            <w:jc w:val="left"/>
          </w:pPr>
        </w:pPrChange>
      </w:pPr>
      <w:bookmarkStart w:id="3098" w:name="_Toc177711724"/>
      <w:bookmarkStart w:id="3099" w:name="_Toc179883039"/>
      <w:bookmarkStart w:id="3100" w:name="_Toc179883242"/>
      <w:bookmarkStart w:id="3101" w:name="_Toc179883613"/>
      <w:bookmarkStart w:id="3102" w:name="_Toc179883757"/>
      <w:bookmarkStart w:id="3103" w:name="_Toc181964296"/>
    </w:p>
    <w:p w14:paraId="1F19AA22" w14:textId="67BBB291" w:rsidR="00873E1E" w:rsidRPr="001B4700" w:rsidRDefault="003576DC">
      <w:pPr>
        <w:pStyle w:val="NoBeforeAfter"/>
        <w:ind w:left="567"/>
        <w:pPrChange w:id="3104" w:author="Muhammad Subarkah" w:date="2024-12-11T00:05:00Z" w16du:dateUtc="2024-12-10T17:05:00Z">
          <w:pPr>
            <w:pStyle w:val="NoBeforeAfter"/>
            <w:ind w:left="426"/>
          </w:pPr>
        </w:pPrChange>
      </w:pPr>
      <w:bookmarkStart w:id="3105" w:name="_Toc184828395"/>
      <w:r w:rsidRPr="001B4700">
        <w:t xml:space="preserve">Tabel </w:t>
      </w:r>
      <w:r w:rsidR="0075199D">
        <w:fldChar w:fldCharType="begin"/>
      </w:r>
      <w:r w:rsidR="0075199D">
        <w:instrText xml:space="preserve"> SEQ Tabel \* ARABIC </w:instrText>
      </w:r>
      <w:r w:rsidR="0075199D">
        <w:fldChar w:fldCharType="separate"/>
      </w:r>
      <w:ins w:id="3106" w:author="Muhammad Subarkah" w:date="2024-12-19T13:03:00Z" w16du:dateUtc="2024-12-19T06:03:00Z">
        <w:r w:rsidR="0021290A">
          <w:rPr>
            <w:noProof/>
          </w:rPr>
          <w:t>11</w:t>
        </w:r>
      </w:ins>
      <w:del w:id="3107" w:author="Muhammad Subarkah" w:date="2024-12-04T21:19:00Z" w16du:dateUtc="2024-12-04T14:19:00Z">
        <w:r w:rsidR="00EC2E13" w:rsidDel="003D509A">
          <w:rPr>
            <w:noProof/>
          </w:rPr>
          <w:delText>7</w:delText>
        </w:r>
      </w:del>
      <w:r w:rsidR="0075199D">
        <w:rPr>
          <w:noProof/>
        </w:rPr>
        <w:fldChar w:fldCharType="end"/>
      </w:r>
      <w:r w:rsidR="008A3B5E" w:rsidRPr="001B4700">
        <w:t xml:space="preserve">. </w:t>
      </w:r>
      <w:r w:rsidR="00530CEC" w:rsidRPr="001B4700">
        <w:t xml:space="preserve">Hasil Uji </w:t>
      </w:r>
      <w:proofErr w:type="spellStart"/>
      <w:r w:rsidR="00530CEC" w:rsidRPr="00A75E2C">
        <w:rPr>
          <w:i/>
          <w:iCs/>
        </w:rPr>
        <w:t>Blackbox</w:t>
      </w:r>
      <w:bookmarkEnd w:id="3098"/>
      <w:bookmarkEnd w:id="3099"/>
      <w:bookmarkEnd w:id="3100"/>
      <w:bookmarkEnd w:id="3101"/>
      <w:bookmarkEnd w:id="3102"/>
      <w:bookmarkEnd w:id="3103"/>
      <w:bookmarkEnd w:id="3105"/>
      <w:proofErr w:type="spellEnd"/>
    </w:p>
    <w:tbl>
      <w:tblPr>
        <w:tblStyle w:val="TableGrid"/>
        <w:tblW w:w="7230" w:type="dxa"/>
        <w:tblInd w:w="562" w:type="dxa"/>
        <w:tblLook w:val="04A0" w:firstRow="1" w:lastRow="0" w:firstColumn="1" w:lastColumn="0" w:noHBand="0" w:noVBand="1"/>
        <w:tblPrChange w:id="3108" w:author="Muhammad Subarkah" w:date="2024-12-11T00:05:00Z" w16du:dateUtc="2024-12-10T17:05:00Z">
          <w:tblPr>
            <w:tblStyle w:val="TableGrid"/>
            <w:tblW w:w="7371" w:type="dxa"/>
            <w:tblInd w:w="421" w:type="dxa"/>
            <w:tblLook w:val="04A0" w:firstRow="1" w:lastRow="0" w:firstColumn="1" w:lastColumn="0" w:noHBand="0" w:noVBand="1"/>
          </w:tblPr>
        </w:tblPrChange>
      </w:tblPr>
      <w:tblGrid>
        <w:gridCol w:w="708"/>
        <w:gridCol w:w="4395"/>
        <w:gridCol w:w="1134"/>
        <w:gridCol w:w="993"/>
        <w:tblGridChange w:id="3109">
          <w:tblGrid>
            <w:gridCol w:w="141"/>
            <w:gridCol w:w="567"/>
            <w:gridCol w:w="141"/>
            <w:gridCol w:w="4395"/>
            <w:gridCol w:w="1134"/>
            <w:gridCol w:w="993"/>
          </w:tblGrid>
        </w:tblGridChange>
      </w:tblGrid>
      <w:tr w:rsidR="009D3ECC" w:rsidRPr="001B4700" w14:paraId="7F68898A" w14:textId="77777777" w:rsidTr="00AA3BC2">
        <w:trPr>
          <w:trHeight w:val="340"/>
          <w:trPrChange w:id="3110" w:author="Muhammad Subarkah" w:date="2024-12-11T00:05:00Z" w16du:dateUtc="2024-12-10T17:05:00Z">
            <w:trPr>
              <w:trHeight w:val="340"/>
            </w:trPr>
          </w:trPrChange>
        </w:trPr>
        <w:tc>
          <w:tcPr>
            <w:tcW w:w="708" w:type="dxa"/>
            <w:vMerge w:val="restart"/>
            <w:shd w:val="clear" w:color="auto" w:fill="8EAADB" w:themeFill="accent1" w:themeFillTint="99"/>
            <w:vAlign w:val="center"/>
            <w:tcPrChange w:id="3111" w:author="Muhammad Subarkah" w:date="2024-12-11T00:05:00Z" w16du:dateUtc="2024-12-10T17:05:00Z">
              <w:tcPr>
                <w:tcW w:w="708" w:type="dxa"/>
                <w:gridSpan w:val="2"/>
                <w:vMerge w:val="restart"/>
                <w:shd w:val="clear" w:color="auto" w:fill="8EAADB" w:themeFill="accent1" w:themeFillTint="99"/>
                <w:vAlign w:val="center"/>
              </w:tcPr>
            </w:tcPrChange>
          </w:tcPr>
          <w:p w14:paraId="654FCF32" w14:textId="77777777" w:rsidR="009D3ECC" w:rsidRPr="001B4700" w:rsidRDefault="009D3ECC" w:rsidP="00EA5913">
            <w:pPr>
              <w:spacing w:line="240" w:lineRule="auto"/>
              <w:jc w:val="center"/>
              <w:rPr>
                <w:rFonts w:cs="Times New Roman"/>
                <w:b/>
                <w:bCs/>
                <w:szCs w:val="24"/>
              </w:rPr>
            </w:pPr>
            <w:proofErr w:type="spellStart"/>
            <w:r w:rsidRPr="001B4700">
              <w:rPr>
                <w:rFonts w:cs="Times New Roman"/>
                <w:b/>
                <w:bCs/>
                <w:szCs w:val="24"/>
              </w:rPr>
              <w:t>No</w:t>
            </w:r>
            <w:proofErr w:type="spellEnd"/>
          </w:p>
        </w:tc>
        <w:tc>
          <w:tcPr>
            <w:tcW w:w="4395" w:type="dxa"/>
            <w:vMerge w:val="restart"/>
            <w:shd w:val="clear" w:color="auto" w:fill="8EAADB" w:themeFill="accent1" w:themeFillTint="99"/>
            <w:vAlign w:val="center"/>
            <w:tcPrChange w:id="3112" w:author="Muhammad Subarkah" w:date="2024-12-11T00:05:00Z" w16du:dateUtc="2024-12-10T17:05:00Z">
              <w:tcPr>
                <w:tcW w:w="4536" w:type="dxa"/>
                <w:gridSpan w:val="2"/>
                <w:vMerge w:val="restart"/>
                <w:shd w:val="clear" w:color="auto" w:fill="8EAADB" w:themeFill="accent1" w:themeFillTint="99"/>
                <w:vAlign w:val="center"/>
              </w:tcPr>
            </w:tcPrChange>
          </w:tcPr>
          <w:p w14:paraId="41CC98CA" w14:textId="5F1EF141" w:rsidR="009D3ECC" w:rsidRPr="001B4700" w:rsidRDefault="009D3ECC" w:rsidP="00EA5913">
            <w:pPr>
              <w:spacing w:line="240" w:lineRule="auto"/>
              <w:jc w:val="center"/>
              <w:rPr>
                <w:rFonts w:cs="Times New Roman"/>
                <w:b/>
                <w:bCs/>
                <w:szCs w:val="24"/>
              </w:rPr>
            </w:pPr>
            <w:del w:id="3113" w:author="Muhammad Subarkah" w:date="2024-12-11T02:09:00Z" w16du:dateUtc="2024-12-10T19:09:00Z">
              <w:r w:rsidRPr="001B4700" w:rsidDel="005B455C">
                <w:rPr>
                  <w:rFonts w:cs="Times New Roman"/>
                  <w:b/>
                  <w:bCs/>
                  <w:szCs w:val="24"/>
                </w:rPr>
                <w:delText>Keterangan</w:delText>
              </w:r>
            </w:del>
            <w:ins w:id="3114" w:author="Muhammad Subarkah" w:date="2024-12-11T02:09:00Z" w16du:dateUtc="2024-12-10T19:09:00Z">
              <w:r w:rsidR="005B455C">
                <w:rPr>
                  <w:rFonts w:cs="Times New Roman"/>
                  <w:b/>
                  <w:bCs/>
                  <w:szCs w:val="24"/>
                </w:rPr>
                <w:t>Komponen Robot</w:t>
              </w:r>
            </w:ins>
          </w:p>
        </w:tc>
        <w:tc>
          <w:tcPr>
            <w:tcW w:w="2127" w:type="dxa"/>
            <w:gridSpan w:val="2"/>
            <w:shd w:val="clear" w:color="auto" w:fill="8EAADB" w:themeFill="accent1" w:themeFillTint="99"/>
            <w:vAlign w:val="center"/>
            <w:tcPrChange w:id="3115" w:author="Muhammad Subarkah" w:date="2024-12-11T00:05:00Z" w16du:dateUtc="2024-12-10T17:05:00Z">
              <w:tcPr>
                <w:tcW w:w="2127" w:type="dxa"/>
                <w:gridSpan w:val="2"/>
                <w:shd w:val="clear" w:color="auto" w:fill="8EAADB" w:themeFill="accent1" w:themeFillTint="99"/>
                <w:vAlign w:val="center"/>
              </w:tcPr>
            </w:tcPrChange>
          </w:tcPr>
          <w:p w14:paraId="610E5F3D" w14:textId="768CC9F0" w:rsidR="009D3ECC" w:rsidRPr="001B4700" w:rsidRDefault="009D3ECC" w:rsidP="00EA5913">
            <w:pPr>
              <w:spacing w:line="240" w:lineRule="auto"/>
              <w:jc w:val="center"/>
              <w:rPr>
                <w:rFonts w:cs="Times New Roman"/>
                <w:b/>
                <w:bCs/>
                <w:szCs w:val="24"/>
              </w:rPr>
            </w:pPr>
            <w:del w:id="3116" w:author="Muhammad Subarkah" w:date="2024-12-11T02:09:00Z" w16du:dateUtc="2024-12-10T19:09:00Z">
              <w:r w:rsidRPr="001B4700" w:rsidDel="005B455C">
                <w:rPr>
                  <w:rFonts w:cs="Times New Roman"/>
                  <w:b/>
                  <w:bCs/>
                  <w:szCs w:val="24"/>
                </w:rPr>
                <w:delText>F</w:delText>
              </w:r>
            </w:del>
            <w:ins w:id="3117" w:author="Muhammad Subarkah" w:date="2024-12-11T02:09:00Z" w16du:dateUtc="2024-12-10T19:09:00Z">
              <w:r w:rsidR="005B455C">
                <w:rPr>
                  <w:rFonts w:cs="Times New Roman"/>
                  <w:b/>
                  <w:bCs/>
                  <w:szCs w:val="24"/>
                </w:rPr>
                <w:t>Berf</w:t>
              </w:r>
            </w:ins>
            <w:r w:rsidRPr="001B4700">
              <w:rPr>
                <w:rFonts w:cs="Times New Roman"/>
                <w:b/>
                <w:bCs/>
                <w:szCs w:val="24"/>
              </w:rPr>
              <w:t>ungsi</w:t>
            </w:r>
          </w:p>
        </w:tc>
      </w:tr>
      <w:tr w:rsidR="009D3ECC" w:rsidRPr="001B4700" w14:paraId="7B612D56" w14:textId="77777777" w:rsidTr="00AA3BC2">
        <w:trPr>
          <w:trHeight w:val="340"/>
          <w:trPrChange w:id="3118" w:author="Muhammad Subarkah" w:date="2024-12-11T00:05:00Z" w16du:dateUtc="2024-12-10T17:05:00Z">
            <w:trPr>
              <w:trHeight w:val="340"/>
            </w:trPr>
          </w:trPrChange>
        </w:trPr>
        <w:tc>
          <w:tcPr>
            <w:tcW w:w="708" w:type="dxa"/>
            <w:vMerge/>
            <w:shd w:val="clear" w:color="auto" w:fill="8EAADB" w:themeFill="accent1" w:themeFillTint="99"/>
            <w:vAlign w:val="center"/>
            <w:tcPrChange w:id="3119" w:author="Muhammad Subarkah" w:date="2024-12-11T00:05:00Z" w16du:dateUtc="2024-12-10T17:05:00Z">
              <w:tcPr>
                <w:tcW w:w="708" w:type="dxa"/>
                <w:gridSpan w:val="2"/>
                <w:vMerge/>
                <w:shd w:val="clear" w:color="auto" w:fill="8EAADB" w:themeFill="accent1" w:themeFillTint="99"/>
                <w:vAlign w:val="center"/>
              </w:tcPr>
            </w:tcPrChange>
          </w:tcPr>
          <w:p w14:paraId="68715FED" w14:textId="77777777" w:rsidR="009D3ECC" w:rsidRPr="001B4700" w:rsidRDefault="009D3ECC" w:rsidP="00EA5913">
            <w:pPr>
              <w:spacing w:line="240" w:lineRule="auto"/>
              <w:jc w:val="center"/>
              <w:rPr>
                <w:rFonts w:cs="Times New Roman"/>
                <w:b/>
                <w:bCs/>
                <w:szCs w:val="24"/>
              </w:rPr>
            </w:pPr>
          </w:p>
        </w:tc>
        <w:tc>
          <w:tcPr>
            <w:tcW w:w="4395" w:type="dxa"/>
            <w:vMerge/>
            <w:shd w:val="clear" w:color="auto" w:fill="8EAADB" w:themeFill="accent1" w:themeFillTint="99"/>
            <w:vAlign w:val="center"/>
            <w:tcPrChange w:id="3120" w:author="Muhammad Subarkah" w:date="2024-12-11T00:05:00Z" w16du:dateUtc="2024-12-10T17:05:00Z">
              <w:tcPr>
                <w:tcW w:w="4536" w:type="dxa"/>
                <w:gridSpan w:val="2"/>
                <w:vMerge/>
                <w:shd w:val="clear" w:color="auto" w:fill="8EAADB" w:themeFill="accent1" w:themeFillTint="99"/>
                <w:vAlign w:val="center"/>
              </w:tcPr>
            </w:tcPrChange>
          </w:tcPr>
          <w:p w14:paraId="6079FD68" w14:textId="77777777" w:rsidR="009D3ECC" w:rsidRPr="001B4700" w:rsidRDefault="009D3ECC" w:rsidP="00EA5913">
            <w:pPr>
              <w:spacing w:line="240" w:lineRule="auto"/>
              <w:jc w:val="center"/>
              <w:rPr>
                <w:rFonts w:cs="Times New Roman"/>
                <w:b/>
                <w:bCs/>
                <w:szCs w:val="24"/>
              </w:rPr>
            </w:pPr>
          </w:p>
        </w:tc>
        <w:tc>
          <w:tcPr>
            <w:tcW w:w="1134" w:type="dxa"/>
            <w:shd w:val="clear" w:color="auto" w:fill="8EAADB" w:themeFill="accent1" w:themeFillTint="99"/>
            <w:vAlign w:val="center"/>
            <w:tcPrChange w:id="3121" w:author="Muhammad Subarkah" w:date="2024-12-11T00:05:00Z" w16du:dateUtc="2024-12-10T17:05:00Z">
              <w:tcPr>
                <w:tcW w:w="1134" w:type="dxa"/>
                <w:shd w:val="clear" w:color="auto" w:fill="8EAADB" w:themeFill="accent1" w:themeFillTint="99"/>
                <w:vAlign w:val="center"/>
              </w:tcPr>
            </w:tcPrChange>
          </w:tcPr>
          <w:p w14:paraId="42FB77B7" w14:textId="77777777" w:rsidR="009D3ECC" w:rsidRPr="001B4700" w:rsidRDefault="009D3ECC" w:rsidP="00EA5913">
            <w:pPr>
              <w:spacing w:line="240" w:lineRule="auto"/>
              <w:jc w:val="center"/>
              <w:rPr>
                <w:rFonts w:cs="Times New Roman"/>
                <w:b/>
                <w:bCs/>
                <w:szCs w:val="24"/>
              </w:rPr>
            </w:pPr>
            <w:r w:rsidRPr="001B4700">
              <w:rPr>
                <w:rFonts w:cs="Times New Roman"/>
                <w:b/>
                <w:bCs/>
                <w:szCs w:val="24"/>
              </w:rPr>
              <w:t>Ya</w:t>
            </w:r>
          </w:p>
        </w:tc>
        <w:tc>
          <w:tcPr>
            <w:tcW w:w="993" w:type="dxa"/>
            <w:shd w:val="clear" w:color="auto" w:fill="8EAADB" w:themeFill="accent1" w:themeFillTint="99"/>
            <w:vAlign w:val="center"/>
            <w:tcPrChange w:id="3122" w:author="Muhammad Subarkah" w:date="2024-12-11T00:05:00Z" w16du:dateUtc="2024-12-10T17:05:00Z">
              <w:tcPr>
                <w:tcW w:w="993" w:type="dxa"/>
                <w:shd w:val="clear" w:color="auto" w:fill="8EAADB" w:themeFill="accent1" w:themeFillTint="99"/>
                <w:vAlign w:val="center"/>
              </w:tcPr>
            </w:tcPrChange>
          </w:tcPr>
          <w:p w14:paraId="442C87C3" w14:textId="77777777" w:rsidR="009D3ECC" w:rsidRPr="001B4700" w:rsidRDefault="009D3ECC" w:rsidP="00EA5913">
            <w:pPr>
              <w:spacing w:line="240" w:lineRule="auto"/>
              <w:jc w:val="center"/>
              <w:rPr>
                <w:rFonts w:cs="Times New Roman"/>
                <w:b/>
                <w:bCs/>
                <w:szCs w:val="24"/>
              </w:rPr>
            </w:pPr>
            <w:r w:rsidRPr="001B4700">
              <w:rPr>
                <w:rFonts w:cs="Times New Roman"/>
                <w:b/>
                <w:bCs/>
                <w:szCs w:val="24"/>
              </w:rPr>
              <w:t>Tidak</w:t>
            </w:r>
          </w:p>
        </w:tc>
      </w:tr>
      <w:tr w:rsidR="009D3ECC" w:rsidRPr="001B4700" w14:paraId="6122E68E" w14:textId="77777777" w:rsidTr="00AA3BC2">
        <w:trPr>
          <w:trHeight w:val="340"/>
          <w:trPrChange w:id="3123" w:author="Muhammad Subarkah" w:date="2024-12-11T00:05:00Z" w16du:dateUtc="2024-12-10T17:05:00Z">
            <w:trPr>
              <w:trHeight w:val="340"/>
            </w:trPr>
          </w:trPrChange>
        </w:trPr>
        <w:tc>
          <w:tcPr>
            <w:tcW w:w="708" w:type="dxa"/>
            <w:vAlign w:val="center"/>
            <w:tcPrChange w:id="3124" w:author="Muhammad Subarkah" w:date="2024-12-11T00:05:00Z" w16du:dateUtc="2024-12-10T17:05:00Z">
              <w:tcPr>
                <w:tcW w:w="708" w:type="dxa"/>
                <w:gridSpan w:val="2"/>
                <w:vAlign w:val="center"/>
              </w:tcPr>
            </w:tcPrChange>
          </w:tcPr>
          <w:p w14:paraId="5A1532DA" w14:textId="77777777" w:rsidR="009D3ECC" w:rsidRPr="001B4700" w:rsidRDefault="009D3ECC" w:rsidP="00EA5913">
            <w:pPr>
              <w:spacing w:line="240" w:lineRule="auto"/>
              <w:rPr>
                <w:rFonts w:cs="Times New Roman"/>
                <w:szCs w:val="24"/>
              </w:rPr>
            </w:pPr>
            <w:r w:rsidRPr="001B4700">
              <w:rPr>
                <w:rFonts w:cs="Times New Roman"/>
                <w:szCs w:val="24"/>
              </w:rPr>
              <w:t>1.</w:t>
            </w:r>
          </w:p>
        </w:tc>
        <w:tc>
          <w:tcPr>
            <w:tcW w:w="4395" w:type="dxa"/>
            <w:vAlign w:val="center"/>
            <w:tcPrChange w:id="3125" w:author="Muhammad Subarkah" w:date="2024-12-11T00:05:00Z" w16du:dateUtc="2024-12-10T17:05:00Z">
              <w:tcPr>
                <w:tcW w:w="4536" w:type="dxa"/>
                <w:gridSpan w:val="2"/>
                <w:vAlign w:val="center"/>
              </w:tcPr>
            </w:tcPrChange>
          </w:tcPr>
          <w:p w14:paraId="7A4CC3B6" w14:textId="77777777" w:rsidR="009D3ECC" w:rsidRPr="001B4700" w:rsidRDefault="009D3ECC" w:rsidP="00EA5913">
            <w:pPr>
              <w:spacing w:line="240" w:lineRule="auto"/>
              <w:rPr>
                <w:rFonts w:cs="Times New Roman"/>
                <w:szCs w:val="24"/>
              </w:rPr>
            </w:pPr>
            <w:r w:rsidRPr="001B4700">
              <w:rPr>
                <w:rFonts w:cs="Times New Roman"/>
                <w:szCs w:val="24"/>
              </w:rPr>
              <w:t xml:space="preserve">Tombol </w:t>
            </w:r>
            <w:proofErr w:type="spellStart"/>
            <w:r w:rsidRPr="00A75E2C">
              <w:rPr>
                <w:rFonts w:cs="Times New Roman"/>
                <w:i/>
                <w:iCs/>
                <w:szCs w:val="24"/>
              </w:rPr>
              <w:t>Pushbutton</w:t>
            </w:r>
            <w:proofErr w:type="spellEnd"/>
            <w:r w:rsidRPr="001B4700">
              <w:rPr>
                <w:rFonts w:cs="Times New Roman"/>
                <w:szCs w:val="24"/>
              </w:rPr>
              <w:t xml:space="preserve"> 1</w:t>
            </w:r>
          </w:p>
        </w:tc>
        <w:tc>
          <w:tcPr>
            <w:tcW w:w="1134" w:type="dxa"/>
            <w:vAlign w:val="center"/>
            <w:tcPrChange w:id="3126" w:author="Muhammad Subarkah" w:date="2024-12-11T00:05:00Z" w16du:dateUtc="2024-12-10T17:05:00Z">
              <w:tcPr>
                <w:tcW w:w="1134" w:type="dxa"/>
                <w:vAlign w:val="center"/>
              </w:tcPr>
            </w:tcPrChange>
          </w:tcPr>
          <w:p w14:paraId="6DFD1A3F" w14:textId="27D5218F" w:rsidR="009D3ECC"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27" w:author="Muhammad Subarkah" w:date="2024-12-11T00:05:00Z" w16du:dateUtc="2024-12-10T17:05:00Z">
              <w:tcPr>
                <w:tcW w:w="993" w:type="dxa"/>
                <w:vAlign w:val="center"/>
              </w:tcPr>
            </w:tcPrChange>
          </w:tcPr>
          <w:p w14:paraId="21E4C9EA" w14:textId="77777777" w:rsidR="009D3ECC" w:rsidRPr="001B4700" w:rsidRDefault="009D3ECC" w:rsidP="00EA5913">
            <w:pPr>
              <w:spacing w:line="240" w:lineRule="auto"/>
              <w:rPr>
                <w:rFonts w:cs="Times New Roman"/>
                <w:szCs w:val="24"/>
              </w:rPr>
            </w:pPr>
          </w:p>
        </w:tc>
      </w:tr>
      <w:tr w:rsidR="009D3ECC" w:rsidRPr="001B4700" w14:paraId="7FCCF47F" w14:textId="77777777" w:rsidTr="00AA3BC2">
        <w:trPr>
          <w:trHeight w:val="340"/>
          <w:trPrChange w:id="3128" w:author="Muhammad Subarkah" w:date="2024-12-11T00:05:00Z" w16du:dateUtc="2024-12-10T17:05:00Z">
            <w:trPr>
              <w:trHeight w:val="340"/>
            </w:trPr>
          </w:trPrChange>
        </w:trPr>
        <w:tc>
          <w:tcPr>
            <w:tcW w:w="708" w:type="dxa"/>
            <w:vAlign w:val="center"/>
            <w:tcPrChange w:id="3129" w:author="Muhammad Subarkah" w:date="2024-12-11T00:05:00Z" w16du:dateUtc="2024-12-10T17:05:00Z">
              <w:tcPr>
                <w:tcW w:w="708" w:type="dxa"/>
                <w:gridSpan w:val="2"/>
                <w:vAlign w:val="center"/>
              </w:tcPr>
            </w:tcPrChange>
          </w:tcPr>
          <w:p w14:paraId="12F3B98B" w14:textId="77777777" w:rsidR="009D3ECC" w:rsidRPr="001B4700" w:rsidRDefault="009D3ECC" w:rsidP="00EA5913">
            <w:pPr>
              <w:spacing w:line="240" w:lineRule="auto"/>
              <w:rPr>
                <w:rFonts w:cs="Times New Roman"/>
                <w:szCs w:val="24"/>
              </w:rPr>
            </w:pPr>
            <w:r w:rsidRPr="001B4700">
              <w:rPr>
                <w:rFonts w:cs="Times New Roman"/>
                <w:szCs w:val="24"/>
              </w:rPr>
              <w:t>2.</w:t>
            </w:r>
          </w:p>
        </w:tc>
        <w:tc>
          <w:tcPr>
            <w:tcW w:w="4395" w:type="dxa"/>
            <w:vAlign w:val="center"/>
            <w:tcPrChange w:id="3130" w:author="Muhammad Subarkah" w:date="2024-12-11T00:05:00Z" w16du:dateUtc="2024-12-10T17:05:00Z">
              <w:tcPr>
                <w:tcW w:w="4536" w:type="dxa"/>
                <w:gridSpan w:val="2"/>
                <w:vAlign w:val="center"/>
              </w:tcPr>
            </w:tcPrChange>
          </w:tcPr>
          <w:p w14:paraId="2B21C8D0" w14:textId="77777777" w:rsidR="009D3ECC" w:rsidRPr="001B4700" w:rsidRDefault="009D3ECC" w:rsidP="00EA5913">
            <w:pPr>
              <w:spacing w:line="240" w:lineRule="auto"/>
              <w:rPr>
                <w:rFonts w:cs="Times New Roman"/>
                <w:szCs w:val="24"/>
              </w:rPr>
            </w:pPr>
            <w:r w:rsidRPr="001B4700">
              <w:rPr>
                <w:rFonts w:cs="Times New Roman"/>
                <w:szCs w:val="24"/>
              </w:rPr>
              <w:t xml:space="preserve">Tombol </w:t>
            </w:r>
            <w:proofErr w:type="spellStart"/>
            <w:r w:rsidRPr="00A75E2C">
              <w:rPr>
                <w:rFonts w:cs="Times New Roman"/>
                <w:i/>
                <w:iCs/>
                <w:szCs w:val="24"/>
              </w:rPr>
              <w:t>Pushbutton</w:t>
            </w:r>
            <w:proofErr w:type="spellEnd"/>
            <w:r w:rsidRPr="001B4700">
              <w:rPr>
                <w:rFonts w:cs="Times New Roman"/>
                <w:szCs w:val="24"/>
              </w:rPr>
              <w:t xml:space="preserve"> 2</w:t>
            </w:r>
          </w:p>
        </w:tc>
        <w:tc>
          <w:tcPr>
            <w:tcW w:w="1134" w:type="dxa"/>
            <w:vAlign w:val="center"/>
            <w:tcPrChange w:id="3131" w:author="Muhammad Subarkah" w:date="2024-12-11T00:05:00Z" w16du:dateUtc="2024-12-10T17:05:00Z">
              <w:tcPr>
                <w:tcW w:w="1134" w:type="dxa"/>
                <w:vAlign w:val="center"/>
              </w:tcPr>
            </w:tcPrChange>
          </w:tcPr>
          <w:p w14:paraId="4A2199B2" w14:textId="4AD17715" w:rsidR="009D3ECC"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32" w:author="Muhammad Subarkah" w:date="2024-12-11T00:05:00Z" w16du:dateUtc="2024-12-10T17:05:00Z">
              <w:tcPr>
                <w:tcW w:w="993" w:type="dxa"/>
                <w:vAlign w:val="center"/>
              </w:tcPr>
            </w:tcPrChange>
          </w:tcPr>
          <w:p w14:paraId="06121C1B" w14:textId="77777777" w:rsidR="009D3ECC" w:rsidRPr="001B4700" w:rsidRDefault="009D3ECC" w:rsidP="00EA5913">
            <w:pPr>
              <w:spacing w:line="240" w:lineRule="auto"/>
              <w:rPr>
                <w:rFonts w:cs="Times New Roman"/>
                <w:szCs w:val="24"/>
              </w:rPr>
            </w:pPr>
          </w:p>
        </w:tc>
      </w:tr>
      <w:tr w:rsidR="009D3ECC" w:rsidRPr="001B4700" w14:paraId="5A31230B" w14:textId="77777777" w:rsidTr="00AA3BC2">
        <w:trPr>
          <w:trHeight w:val="340"/>
          <w:trPrChange w:id="3133" w:author="Muhammad Subarkah" w:date="2024-12-11T00:05:00Z" w16du:dateUtc="2024-12-10T17:05:00Z">
            <w:trPr>
              <w:trHeight w:val="340"/>
            </w:trPr>
          </w:trPrChange>
        </w:trPr>
        <w:tc>
          <w:tcPr>
            <w:tcW w:w="708" w:type="dxa"/>
            <w:vAlign w:val="center"/>
            <w:tcPrChange w:id="3134" w:author="Muhammad Subarkah" w:date="2024-12-11T00:05:00Z" w16du:dateUtc="2024-12-10T17:05:00Z">
              <w:tcPr>
                <w:tcW w:w="708" w:type="dxa"/>
                <w:gridSpan w:val="2"/>
                <w:vAlign w:val="center"/>
              </w:tcPr>
            </w:tcPrChange>
          </w:tcPr>
          <w:p w14:paraId="74CCB148" w14:textId="77777777" w:rsidR="009D3ECC" w:rsidRPr="001B4700" w:rsidRDefault="009D3ECC" w:rsidP="00EA5913">
            <w:pPr>
              <w:spacing w:line="240" w:lineRule="auto"/>
              <w:rPr>
                <w:rFonts w:cs="Times New Roman"/>
                <w:szCs w:val="24"/>
              </w:rPr>
            </w:pPr>
            <w:r w:rsidRPr="001B4700">
              <w:rPr>
                <w:rFonts w:cs="Times New Roman"/>
                <w:szCs w:val="24"/>
              </w:rPr>
              <w:t>3.</w:t>
            </w:r>
          </w:p>
        </w:tc>
        <w:tc>
          <w:tcPr>
            <w:tcW w:w="4395" w:type="dxa"/>
            <w:vAlign w:val="center"/>
            <w:tcPrChange w:id="3135" w:author="Muhammad Subarkah" w:date="2024-12-11T00:05:00Z" w16du:dateUtc="2024-12-10T17:05:00Z">
              <w:tcPr>
                <w:tcW w:w="4536" w:type="dxa"/>
                <w:gridSpan w:val="2"/>
                <w:vAlign w:val="center"/>
              </w:tcPr>
            </w:tcPrChange>
          </w:tcPr>
          <w:p w14:paraId="6BBA0ED0" w14:textId="77777777" w:rsidR="009D3ECC" w:rsidRPr="001B4700" w:rsidRDefault="009D3ECC" w:rsidP="00EA5913">
            <w:pPr>
              <w:spacing w:line="240" w:lineRule="auto"/>
              <w:rPr>
                <w:rFonts w:cs="Times New Roman"/>
                <w:szCs w:val="24"/>
              </w:rPr>
            </w:pPr>
            <w:r w:rsidRPr="001B4700">
              <w:rPr>
                <w:rFonts w:cs="Times New Roman"/>
                <w:szCs w:val="24"/>
              </w:rPr>
              <w:t xml:space="preserve">Tombol </w:t>
            </w:r>
            <w:proofErr w:type="spellStart"/>
            <w:r w:rsidRPr="00A75E2C">
              <w:rPr>
                <w:rFonts w:cs="Times New Roman"/>
                <w:i/>
                <w:iCs/>
                <w:szCs w:val="24"/>
              </w:rPr>
              <w:t>Pushbutton</w:t>
            </w:r>
            <w:proofErr w:type="spellEnd"/>
            <w:r w:rsidRPr="001B4700">
              <w:rPr>
                <w:rFonts w:cs="Times New Roman"/>
                <w:szCs w:val="24"/>
              </w:rPr>
              <w:t xml:space="preserve"> 3</w:t>
            </w:r>
          </w:p>
        </w:tc>
        <w:tc>
          <w:tcPr>
            <w:tcW w:w="1134" w:type="dxa"/>
            <w:vAlign w:val="center"/>
            <w:tcPrChange w:id="3136" w:author="Muhammad Subarkah" w:date="2024-12-11T00:05:00Z" w16du:dateUtc="2024-12-10T17:05:00Z">
              <w:tcPr>
                <w:tcW w:w="1134" w:type="dxa"/>
                <w:vAlign w:val="center"/>
              </w:tcPr>
            </w:tcPrChange>
          </w:tcPr>
          <w:p w14:paraId="5BD744E9" w14:textId="725BFEDB" w:rsidR="009D3ECC"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37" w:author="Muhammad Subarkah" w:date="2024-12-11T00:05:00Z" w16du:dateUtc="2024-12-10T17:05:00Z">
              <w:tcPr>
                <w:tcW w:w="993" w:type="dxa"/>
                <w:vAlign w:val="center"/>
              </w:tcPr>
            </w:tcPrChange>
          </w:tcPr>
          <w:p w14:paraId="6C7B8884" w14:textId="77777777" w:rsidR="009D3ECC" w:rsidRPr="001B4700" w:rsidRDefault="009D3ECC" w:rsidP="00EA5913">
            <w:pPr>
              <w:spacing w:line="240" w:lineRule="auto"/>
              <w:rPr>
                <w:rFonts w:cs="Times New Roman"/>
                <w:szCs w:val="24"/>
              </w:rPr>
            </w:pPr>
          </w:p>
        </w:tc>
      </w:tr>
      <w:tr w:rsidR="003904ED" w:rsidRPr="001B4700" w14:paraId="618B2D68" w14:textId="77777777" w:rsidTr="00AA3BC2">
        <w:trPr>
          <w:trHeight w:val="340"/>
          <w:trPrChange w:id="3138" w:author="Muhammad Subarkah" w:date="2024-12-11T00:05:00Z" w16du:dateUtc="2024-12-10T17:05:00Z">
            <w:trPr>
              <w:trHeight w:val="340"/>
            </w:trPr>
          </w:trPrChange>
        </w:trPr>
        <w:tc>
          <w:tcPr>
            <w:tcW w:w="708" w:type="dxa"/>
            <w:vAlign w:val="center"/>
            <w:tcPrChange w:id="3139" w:author="Muhammad Subarkah" w:date="2024-12-11T00:05:00Z" w16du:dateUtc="2024-12-10T17:05:00Z">
              <w:tcPr>
                <w:tcW w:w="708" w:type="dxa"/>
                <w:gridSpan w:val="2"/>
                <w:vAlign w:val="center"/>
              </w:tcPr>
            </w:tcPrChange>
          </w:tcPr>
          <w:p w14:paraId="2A1A36D6" w14:textId="77777777" w:rsidR="003904ED" w:rsidRPr="001B4700" w:rsidRDefault="003904ED" w:rsidP="003904ED">
            <w:pPr>
              <w:spacing w:line="240" w:lineRule="auto"/>
              <w:rPr>
                <w:rFonts w:cs="Times New Roman"/>
                <w:szCs w:val="24"/>
              </w:rPr>
            </w:pPr>
            <w:r w:rsidRPr="001B4700">
              <w:rPr>
                <w:rFonts w:cs="Times New Roman"/>
                <w:szCs w:val="24"/>
              </w:rPr>
              <w:t>4.</w:t>
            </w:r>
          </w:p>
        </w:tc>
        <w:tc>
          <w:tcPr>
            <w:tcW w:w="4395" w:type="dxa"/>
            <w:vAlign w:val="center"/>
            <w:tcPrChange w:id="3140" w:author="Muhammad Subarkah" w:date="2024-12-11T00:05:00Z" w16du:dateUtc="2024-12-10T17:05:00Z">
              <w:tcPr>
                <w:tcW w:w="4536" w:type="dxa"/>
                <w:gridSpan w:val="2"/>
                <w:vAlign w:val="center"/>
              </w:tcPr>
            </w:tcPrChange>
          </w:tcPr>
          <w:p w14:paraId="4AB6816A" w14:textId="272D51F7" w:rsidR="003904ED" w:rsidRPr="001B4700" w:rsidRDefault="00A75E2C" w:rsidP="003904ED">
            <w:pPr>
              <w:spacing w:line="240" w:lineRule="auto"/>
              <w:rPr>
                <w:rFonts w:cs="Times New Roman"/>
                <w:szCs w:val="24"/>
              </w:rPr>
            </w:pPr>
            <w:r>
              <w:rPr>
                <w:rFonts w:cs="Times New Roman"/>
                <w:szCs w:val="24"/>
              </w:rPr>
              <w:t>Saklar</w:t>
            </w:r>
            <w:r w:rsidR="003904ED" w:rsidRPr="001B4700">
              <w:rPr>
                <w:rFonts w:cs="Times New Roman"/>
                <w:szCs w:val="24"/>
              </w:rPr>
              <w:t xml:space="preserve"> </w:t>
            </w:r>
            <w:r>
              <w:rPr>
                <w:rFonts w:cs="Times New Roman"/>
                <w:szCs w:val="24"/>
              </w:rPr>
              <w:t>Daya</w:t>
            </w:r>
          </w:p>
        </w:tc>
        <w:tc>
          <w:tcPr>
            <w:tcW w:w="1134" w:type="dxa"/>
            <w:tcPrChange w:id="3141" w:author="Muhammad Subarkah" w:date="2024-12-11T00:05:00Z" w16du:dateUtc="2024-12-10T17:05:00Z">
              <w:tcPr>
                <w:tcW w:w="1134" w:type="dxa"/>
              </w:tcPr>
            </w:tcPrChange>
          </w:tcPr>
          <w:p w14:paraId="568F98E5" w14:textId="401F4709"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42" w:author="Muhammad Subarkah" w:date="2024-12-11T00:05:00Z" w16du:dateUtc="2024-12-10T17:05:00Z">
              <w:tcPr>
                <w:tcW w:w="993" w:type="dxa"/>
                <w:vAlign w:val="center"/>
              </w:tcPr>
            </w:tcPrChange>
          </w:tcPr>
          <w:p w14:paraId="5DE97DC7" w14:textId="77777777" w:rsidR="003904ED" w:rsidRPr="001B4700" w:rsidRDefault="003904ED" w:rsidP="003904ED">
            <w:pPr>
              <w:spacing w:line="240" w:lineRule="auto"/>
              <w:rPr>
                <w:rFonts w:cs="Times New Roman"/>
                <w:szCs w:val="24"/>
              </w:rPr>
            </w:pPr>
          </w:p>
        </w:tc>
      </w:tr>
      <w:tr w:rsidR="003904ED" w:rsidRPr="001B4700" w14:paraId="6F2C2B2A" w14:textId="77777777" w:rsidTr="00AA3BC2">
        <w:trPr>
          <w:trHeight w:val="340"/>
          <w:trPrChange w:id="3143" w:author="Muhammad Subarkah" w:date="2024-12-11T00:05:00Z" w16du:dateUtc="2024-12-10T17:05:00Z">
            <w:trPr>
              <w:trHeight w:val="340"/>
            </w:trPr>
          </w:trPrChange>
        </w:trPr>
        <w:tc>
          <w:tcPr>
            <w:tcW w:w="708" w:type="dxa"/>
            <w:vAlign w:val="center"/>
            <w:tcPrChange w:id="3144" w:author="Muhammad Subarkah" w:date="2024-12-11T00:05:00Z" w16du:dateUtc="2024-12-10T17:05:00Z">
              <w:tcPr>
                <w:tcW w:w="708" w:type="dxa"/>
                <w:gridSpan w:val="2"/>
                <w:vAlign w:val="center"/>
              </w:tcPr>
            </w:tcPrChange>
          </w:tcPr>
          <w:p w14:paraId="3359E11F" w14:textId="77777777" w:rsidR="003904ED" w:rsidRPr="001B4700" w:rsidRDefault="003904ED" w:rsidP="003904ED">
            <w:pPr>
              <w:spacing w:line="240" w:lineRule="auto"/>
              <w:rPr>
                <w:rFonts w:cs="Times New Roman"/>
                <w:szCs w:val="24"/>
              </w:rPr>
            </w:pPr>
            <w:r w:rsidRPr="001B4700">
              <w:rPr>
                <w:rFonts w:cs="Times New Roman"/>
                <w:szCs w:val="24"/>
              </w:rPr>
              <w:t>5.</w:t>
            </w:r>
          </w:p>
        </w:tc>
        <w:tc>
          <w:tcPr>
            <w:tcW w:w="4395" w:type="dxa"/>
            <w:vAlign w:val="center"/>
            <w:tcPrChange w:id="3145" w:author="Muhammad Subarkah" w:date="2024-12-11T00:05:00Z" w16du:dateUtc="2024-12-10T17:05:00Z">
              <w:tcPr>
                <w:tcW w:w="4536" w:type="dxa"/>
                <w:gridSpan w:val="2"/>
                <w:vAlign w:val="center"/>
              </w:tcPr>
            </w:tcPrChange>
          </w:tcPr>
          <w:p w14:paraId="1A1E4326" w14:textId="77777777" w:rsidR="003904ED" w:rsidRPr="001B4700" w:rsidRDefault="003904ED" w:rsidP="003904ED">
            <w:pPr>
              <w:spacing w:line="240" w:lineRule="auto"/>
              <w:rPr>
                <w:rFonts w:cs="Times New Roman"/>
                <w:szCs w:val="24"/>
              </w:rPr>
            </w:pPr>
            <w:proofErr w:type="spellStart"/>
            <w:r w:rsidRPr="00712FEF">
              <w:rPr>
                <w:rFonts w:cs="Times New Roman"/>
                <w:i/>
                <w:iCs/>
                <w:szCs w:val="24"/>
              </w:rPr>
              <w:t>Stepdown</w:t>
            </w:r>
            <w:proofErr w:type="spellEnd"/>
            <w:r w:rsidRPr="001B4700">
              <w:rPr>
                <w:rFonts w:cs="Times New Roman"/>
                <w:szCs w:val="24"/>
              </w:rPr>
              <w:t xml:space="preserve"> 7,4 ke 5v </w:t>
            </w:r>
          </w:p>
        </w:tc>
        <w:tc>
          <w:tcPr>
            <w:tcW w:w="1134" w:type="dxa"/>
            <w:tcPrChange w:id="3146" w:author="Muhammad Subarkah" w:date="2024-12-11T00:05:00Z" w16du:dateUtc="2024-12-10T17:05:00Z">
              <w:tcPr>
                <w:tcW w:w="1134" w:type="dxa"/>
              </w:tcPr>
            </w:tcPrChange>
          </w:tcPr>
          <w:p w14:paraId="1602B6F7" w14:textId="0AF4FCC3"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47" w:author="Muhammad Subarkah" w:date="2024-12-11T00:05:00Z" w16du:dateUtc="2024-12-10T17:05:00Z">
              <w:tcPr>
                <w:tcW w:w="993" w:type="dxa"/>
                <w:vAlign w:val="center"/>
              </w:tcPr>
            </w:tcPrChange>
          </w:tcPr>
          <w:p w14:paraId="0131D104" w14:textId="77777777" w:rsidR="003904ED" w:rsidRPr="001B4700" w:rsidRDefault="003904ED" w:rsidP="003904ED">
            <w:pPr>
              <w:spacing w:line="240" w:lineRule="auto"/>
              <w:rPr>
                <w:rFonts w:cs="Times New Roman"/>
                <w:szCs w:val="24"/>
              </w:rPr>
            </w:pPr>
          </w:p>
        </w:tc>
      </w:tr>
      <w:tr w:rsidR="003904ED" w:rsidRPr="001B4700" w14:paraId="5A1F7146" w14:textId="77777777" w:rsidTr="00AA3BC2">
        <w:trPr>
          <w:trHeight w:val="340"/>
          <w:trPrChange w:id="3148" w:author="Muhammad Subarkah" w:date="2024-12-11T00:05:00Z" w16du:dateUtc="2024-12-10T17:05:00Z">
            <w:trPr>
              <w:trHeight w:val="340"/>
            </w:trPr>
          </w:trPrChange>
        </w:trPr>
        <w:tc>
          <w:tcPr>
            <w:tcW w:w="708" w:type="dxa"/>
            <w:vAlign w:val="center"/>
            <w:tcPrChange w:id="3149" w:author="Muhammad Subarkah" w:date="2024-12-11T00:05:00Z" w16du:dateUtc="2024-12-10T17:05:00Z">
              <w:tcPr>
                <w:tcW w:w="708" w:type="dxa"/>
                <w:gridSpan w:val="2"/>
                <w:vAlign w:val="center"/>
              </w:tcPr>
            </w:tcPrChange>
          </w:tcPr>
          <w:p w14:paraId="0C80EA9D" w14:textId="77777777" w:rsidR="003904ED" w:rsidRPr="001B4700" w:rsidRDefault="003904ED" w:rsidP="003904ED">
            <w:pPr>
              <w:spacing w:line="240" w:lineRule="auto"/>
              <w:rPr>
                <w:rFonts w:cs="Times New Roman"/>
                <w:szCs w:val="24"/>
              </w:rPr>
            </w:pPr>
            <w:r w:rsidRPr="001B4700">
              <w:rPr>
                <w:rFonts w:cs="Times New Roman"/>
                <w:szCs w:val="24"/>
              </w:rPr>
              <w:t>6.</w:t>
            </w:r>
          </w:p>
        </w:tc>
        <w:tc>
          <w:tcPr>
            <w:tcW w:w="4395" w:type="dxa"/>
            <w:vAlign w:val="center"/>
            <w:tcPrChange w:id="3150" w:author="Muhammad Subarkah" w:date="2024-12-11T00:05:00Z" w16du:dateUtc="2024-12-10T17:05:00Z">
              <w:tcPr>
                <w:tcW w:w="4536" w:type="dxa"/>
                <w:gridSpan w:val="2"/>
                <w:vAlign w:val="center"/>
              </w:tcPr>
            </w:tcPrChange>
          </w:tcPr>
          <w:p w14:paraId="48B54DE5" w14:textId="77777777" w:rsidR="003904ED" w:rsidRPr="001B4700" w:rsidRDefault="003904ED" w:rsidP="003904ED">
            <w:pPr>
              <w:spacing w:line="240" w:lineRule="auto"/>
              <w:rPr>
                <w:rFonts w:cs="Times New Roman"/>
                <w:szCs w:val="24"/>
              </w:rPr>
            </w:pPr>
            <w:proofErr w:type="spellStart"/>
            <w:r w:rsidRPr="00712FEF">
              <w:rPr>
                <w:rFonts w:cs="Times New Roman"/>
                <w:i/>
                <w:iCs/>
                <w:szCs w:val="24"/>
              </w:rPr>
              <w:t>Driver</w:t>
            </w:r>
            <w:proofErr w:type="spellEnd"/>
            <w:r w:rsidRPr="001B4700">
              <w:rPr>
                <w:rFonts w:cs="Times New Roman"/>
                <w:szCs w:val="24"/>
              </w:rPr>
              <w:t xml:space="preserve"> motor l298n</w:t>
            </w:r>
          </w:p>
        </w:tc>
        <w:tc>
          <w:tcPr>
            <w:tcW w:w="1134" w:type="dxa"/>
            <w:tcPrChange w:id="3151" w:author="Muhammad Subarkah" w:date="2024-12-11T00:05:00Z" w16du:dateUtc="2024-12-10T17:05:00Z">
              <w:tcPr>
                <w:tcW w:w="1134" w:type="dxa"/>
              </w:tcPr>
            </w:tcPrChange>
          </w:tcPr>
          <w:p w14:paraId="6E7A2141" w14:textId="73918C2B"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52" w:author="Muhammad Subarkah" w:date="2024-12-11T00:05:00Z" w16du:dateUtc="2024-12-10T17:05:00Z">
              <w:tcPr>
                <w:tcW w:w="993" w:type="dxa"/>
                <w:vAlign w:val="center"/>
              </w:tcPr>
            </w:tcPrChange>
          </w:tcPr>
          <w:p w14:paraId="5E5ABD5D" w14:textId="77777777" w:rsidR="003904ED" w:rsidRPr="001B4700" w:rsidRDefault="003904ED" w:rsidP="003904ED">
            <w:pPr>
              <w:spacing w:line="240" w:lineRule="auto"/>
              <w:rPr>
                <w:rFonts w:cs="Times New Roman"/>
                <w:szCs w:val="24"/>
              </w:rPr>
            </w:pPr>
          </w:p>
        </w:tc>
      </w:tr>
      <w:tr w:rsidR="003904ED" w:rsidRPr="001B4700" w14:paraId="59A8571C" w14:textId="77777777" w:rsidTr="00AA3BC2">
        <w:trPr>
          <w:trHeight w:val="340"/>
          <w:trPrChange w:id="3153" w:author="Muhammad Subarkah" w:date="2024-12-11T00:05:00Z" w16du:dateUtc="2024-12-10T17:05:00Z">
            <w:trPr>
              <w:trHeight w:val="340"/>
            </w:trPr>
          </w:trPrChange>
        </w:trPr>
        <w:tc>
          <w:tcPr>
            <w:tcW w:w="708" w:type="dxa"/>
            <w:vAlign w:val="center"/>
            <w:tcPrChange w:id="3154" w:author="Muhammad Subarkah" w:date="2024-12-11T00:05:00Z" w16du:dateUtc="2024-12-10T17:05:00Z">
              <w:tcPr>
                <w:tcW w:w="708" w:type="dxa"/>
                <w:gridSpan w:val="2"/>
                <w:vAlign w:val="center"/>
              </w:tcPr>
            </w:tcPrChange>
          </w:tcPr>
          <w:p w14:paraId="03497821" w14:textId="77777777" w:rsidR="003904ED" w:rsidRPr="001B4700" w:rsidRDefault="003904ED" w:rsidP="003904ED">
            <w:pPr>
              <w:spacing w:line="240" w:lineRule="auto"/>
              <w:rPr>
                <w:rFonts w:cs="Times New Roman"/>
                <w:szCs w:val="24"/>
              </w:rPr>
            </w:pPr>
            <w:r w:rsidRPr="001B4700">
              <w:rPr>
                <w:rFonts w:cs="Times New Roman"/>
                <w:szCs w:val="24"/>
              </w:rPr>
              <w:t>7.</w:t>
            </w:r>
          </w:p>
        </w:tc>
        <w:tc>
          <w:tcPr>
            <w:tcW w:w="4395" w:type="dxa"/>
            <w:vAlign w:val="center"/>
            <w:tcPrChange w:id="3155" w:author="Muhammad Subarkah" w:date="2024-12-11T00:05:00Z" w16du:dateUtc="2024-12-10T17:05:00Z">
              <w:tcPr>
                <w:tcW w:w="4536" w:type="dxa"/>
                <w:gridSpan w:val="2"/>
                <w:vAlign w:val="center"/>
              </w:tcPr>
            </w:tcPrChange>
          </w:tcPr>
          <w:p w14:paraId="34923A78" w14:textId="77777777" w:rsidR="003904ED" w:rsidRPr="001B4700" w:rsidRDefault="003904ED" w:rsidP="003904ED">
            <w:pPr>
              <w:spacing w:line="240" w:lineRule="auto"/>
              <w:rPr>
                <w:rFonts w:cs="Times New Roman"/>
                <w:szCs w:val="24"/>
              </w:rPr>
            </w:pPr>
            <w:r w:rsidRPr="001B4700">
              <w:rPr>
                <w:rFonts w:cs="Times New Roman"/>
                <w:szCs w:val="24"/>
              </w:rPr>
              <w:t>Motor DC 1</w:t>
            </w:r>
          </w:p>
        </w:tc>
        <w:tc>
          <w:tcPr>
            <w:tcW w:w="1134" w:type="dxa"/>
            <w:tcPrChange w:id="3156" w:author="Muhammad Subarkah" w:date="2024-12-11T00:05:00Z" w16du:dateUtc="2024-12-10T17:05:00Z">
              <w:tcPr>
                <w:tcW w:w="1134" w:type="dxa"/>
              </w:tcPr>
            </w:tcPrChange>
          </w:tcPr>
          <w:p w14:paraId="68D9D513" w14:textId="31BB4AD4"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57" w:author="Muhammad Subarkah" w:date="2024-12-11T00:05:00Z" w16du:dateUtc="2024-12-10T17:05:00Z">
              <w:tcPr>
                <w:tcW w:w="993" w:type="dxa"/>
                <w:vAlign w:val="center"/>
              </w:tcPr>
            </w:tcPrChange>
          </w:tcPr>
          <w:p w14:paraId="07D035B0" w14:textId="77777777" w:rsidR="003904ED" w:rsidRPr="001B4700" w:rsidRDefault="003904ED" w:rsidP="003904ED">
            <w:pPr>
              <w:spacing w:line="240" w:lineRule="auto"/>
              <w:rPr>
                <w:rFonts w:cs="Times New Roman"/>
                <w:szCs w:val="24"/>
              </w:rPr>
            </w:pPr>
          </w:p>
        </w:tc>
      </w:tr>
      <w:tr w:rsidR="003904ED" w:rsidRPr="001B4700" w14:paraId="749D5BC4" w14:textId="77777777" w:rsidTr="00AA3BC2">
        <w:trPr>
          <w:trHeight w:val="340"/>
          <w:trPrChange w:id="3158" w:author="Muhammad Subarkah" w:date="2024-12-11T00:05:00Z" w16du:dateUtc="2024-12-10T17:05:00Z">
            <w:trPr>
              <w:trHeight w:val="340"/>
            </w:trPr>
          </w:trPrChange>
        </w:trPr>
        <w:tc>
          <w:tcPr>
            <w:tcW w:w="708" w:type="dxa"/>
            <w:vAlign w:val="center"/>
            <w:tcPrChange w:id="3159" w:author="Muhammad Subarkah" w:date="2024-12-11T00:05:00Z" w16du:dateUtc="2024-12-10T17:05:00Z">
              <w:tcPr>
                <w:tcW w:w="708" w:type="dxa"/>
                <w:gridSpan w:val="2"/>
                <w:vAlign w:val="center"/>
              </w:tcPr>
            </w:tcPrChange>
          </w:tcPr>
          <w:p w14:paraId="2A22B387" w14:textId="77777777" w:rsidR="003904ED" w:rsidRPr="001B4700" w:rsidRDefault="003904ED" w:rsidP="003904ED">
            <w:pPr>
              <w:spacing w:line="240" w:lineRule="auto"/>
              <w:rPr>
                <w:rFonts w:cs="Times New Roman"/>
                <w:szCs w:val="24"/>
              </w:rPr>
            </w:pPr>
            <w:r w:rsidRPr="001B4700">
              <w:rPr>
                <w:rFonts w:cs="Times New Roman"/>
                <w:szCs w:val="24"/>
              </w:rPr>
              <w:t>8.</w:t>
            </w:r>
          </w:p>
        </w:tc>
        <w:tc>
          <w:tcPr>
            <w:tcW w:w="4395" w:type="dxa"/>
            <w:vAlign w:val="center"/>
            <w:tcPrChange w:id="3160" w:author="Muhammad Subarkah" w:date="2024-12-11T00:05:00Z" w16du:dateUtc="2024-12-10T17:05:00Z">
              <w:tcPr>
                <w:tcW w:w="4536" w:type="dxa"/>
                <w:gridSpan w:val="2"/>
                <w:vAlign w:val="center"/>
              </w:tcPr>
            </w:tcPrChange>
          </w:tcPr>
          <w:p w14:paraId="104DFA2B" w14:textId="77777777" w:rsidR="003904ED" w:rsidRPr="001B4700" w:rsidRDefault="003904ED" w:rsidP="003904ED">
            <w:pPr>
              <w:spacing w:line="240" w:lineRule="auto"/>
              <w:rPr>
                <w:rFonts w:cs="Times New Roman"/>
                <w:szCs w:val="24"/>
              </w:rPr>
            </w:pPr>
            <w:r w:rsidRPr="001B4700">
              <w:rPr>
                <w:rFonts w:cs="Times New Roman"/>
                <w:szCs w:val="24"/>
              </w:rPr>
              <w:t>Motor DC 2</w:t>
            </w:r>
          </w:p>
        </w:tc>
        <w:tc>
          <w:tcPr>
            <w:tcW w:w="1134" w:type="dxa"/>
            <w:tcPrChange w:id="3161" w:author="Muhammad Subarkah" w:date="2024-12-11T00:05:00Z" w16du:dateUtc="2024-12-10T17:05:00Z">
              <w:tcPr>
                <w:tcW w:w="1134" w:type="dxa"/>
              </w:tcPr>
            </w:tcPrChange>
          </w:tcPr>
          <w:p w14:paraId="1A82F8F9" w14:textId="79326E92"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62" w:author="Muhammad Subarkah" w:date="2024-12-11T00:05:00Z" w16du:dateUtc="2024-12-10T17:05:00Z">
              <w:tcPr>
                <w:tcW w:w="993" w:type="dxa"/>
                <w:vAlign w:val="center"/>
              </w:tcPr>
            </w:tcPrChange>
          </w:tcPr>
          <w:p w14:paraId="2D962886" w14:textId="77777777" w:rsidR="003904ED" w:rsidRPr="001B4700" w:rsidRDefault="003904ED" w:rsidP="003904ED">
            <w:pPr>
              <w:spacing w:line="240" w:lineRule="auto"/>
              <w:rPr>
                <w:rFonts w:cs="Times New Roman"/>
                <w:szCs w:val="24"/>
              </w:rPr>
            </w:pPr>
          </w:p>
        </w:tc>
      </w:tr>
      <w:tr w:rsidR="003904ED" w:rsidRPr="001B4700" w14:paraId="56435CD0" w14:textId="77777777" w:rsidTr="00AA3BC2">
        <w:trPr>
          <w:trHeight w:val="340"/>
          <w:trPrChange w:id="3163" w:author="Muhammad Subarkah" w:date="2024-12-11T00:05:00Z" w16du:dateUtc="2024-12-10T17:05:00Z">
            <w:trPr>
              <w:trHeight w:val="340"/>
            </w:trPr>
          </w:trPrChange>
        </w:trPr>
        <w:tc>
          <w:tcPr>
            <w:tcW w:w="708" w:type="dxa"/>
            <w:vAlign w:val="center"/>
            <w:tcPrChange w:id="3164" w:author="Muhammad Subarkah" w:date="2024-12-11T00:05:00Z" w16du:dateUtc="2024-12-10T17:05:00Z">
              <w:tcPr>
                <w:tcW w:w="708" w:type="dxa"/>
                <w:gridSpan w:val="2"/>
                <w:vAlign w:val="center"/>
              </w:tcPr>
            </w:tcPrChange>
          </w:tcPr>
          <w:p w14:paraId="53D66C28" w14:textId="77777777" w:rsidR="003904ED" w:rsidRPr="001B4700" w:rsidRDefault="003904ED" w:rsidP="003904ED">
            <w:pPr>
              <w:spacing w:line="240" w:lineRule="auto"/>
              <w:rPr>
                <w:rFonts w:cs="Times New Roman"/>
                <w:szCs w:val="24"/>
              </w:rPr>
            </w:pPr>
            <w:r w:rsidRPr="001B4700">
              <w:rPr>
                <w:rFonts w:cs="Times New Roman"/>
                <w:szCs w:val="24"/>
              </w:rPr>
              <w:t>9.</w:t>
            </w:r>
          </w:p>
        </w:tc>
        <w:tc>
          <w:tcPr>
            <w:tcW w:w="4395" w:type="dxa"/>
            <w:vAlign w:val="center"/>
            <w:tcPrChange w:id="3165" w:author="Muhammad Subarkah" w:date="2024-12-11T00:05:00Z" w16du:dateUtc="2024-12-10T17:05:00Z">
              <w:tcPr>
                <w:tcW w:w="4536" w:type="dxa"/>
                <w:gridSpan w:val="2"/>
                <w:vAlign w:val="center"/>
              </w:tcPr>
            </w:tcPrChange>
          </w:tcPr>
          <w:p w14:paraId="64002168" w14:textId="77777777" w:rsidR="003904ED" w:rsidRPr="001B4700" w:rsidRDefault="003904ED" w:rsidP="003904ED">
            <w:pPr>
              <w:spacing w:line="240" w:lineRule="auto"/>
              <w:rPr>
                <w:rFonts w:cs="Times New Roman"/>
                <w:szCs w:val="24"/>
              </w:rPr>
            </w:pPr>
            <w:r w:rsidRPr="001B4700">
              <w:rPr>
                <w:rFonts w:cs="Times New Roman"/>
                <w:szCs w:val="24"/>
              </w:rPr>
              <w:t xml:space="preserve">Motor </w:t>
            </w:r>
            <w:proofErr w:type="spellStart"/>
            <w:r w:rsidRPr="00A8610D">
              <w:rPr>
                <w:rFonts w:cs="Times New Roman"/>
                <w:i/>
                <w:iCs/>
                <w:szCs w:val="24"/>
              </w:rPr>
              <w:t>Servo</w:t>
            </w:r>
            <w:proofErr w:type="spellEnd"/>
            <w:r w:rsidRPr="001B4700">
              <w:rPr>
                <w:rFonts w:cs="Times New Roman"/>
                <w:szCs w:val="24"/>
              </w:rPr>
              <w:t xml:space="preserve"> 1</w:t>
            </w:r>
          </w:p>
        </w:tc>
        <w:tc>
          <w:tcPr>
            <w:tcW w:w="1134" w:type="dxa"/>
            <w:tcPrChange w:id="3166" w:author="Muhammad Subarkah" w:date="2024-12-11T00:05:00Z" w16du:dateUtc="2024-12-10T17:05:00Z">
              <w:tcPr>
                <w:tcW w:w="1134" w:type="dxa"/>
              </w:tcPr>
            </w:tcPrChange>
          </w:tcPr>
          <w:p w14:paraId="740E7BAE" w14:textId="1EC8C2CA"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67" w:author="Muhammad Subarkah" w:date="2024-12-11T00:05:00Z" w16du:dateUtc="2024-12-10T17:05:00Z">
              <w:tcPr>
                <w:tcW w:w="993" w:type="dxa"/>
                <w:vAlign w:val="center"/>
              </w:tcPr>
            </w:tcPrChange>
          </w:tcPr>
          <w:p w14:paraId="6AABA770" w14:textId="77777777" w:rsidR="003904ED" w:rsidRPr="001B4700" w:rsidRDefault="003904ED" w:rsidP="003904ED">
            <w:pPr>
              <w:spacing w:line="240" w:lineRule="auto"/>
              <w:rPr>
                <w:rFonts w:cs="Times New Roman"/>
                <w:szCs w:val="24"/>
              </w:rPr>
            </w:pPr>
          </w:p>
        </w:tc>
      </w:tr>
      <w:tr w:rsidR="003904ED" w:rsidRPr="001B4700" w14:paraId="3F1F99CA" w14:textId="77777777" w:rsidTr="00AA3BC2">
        <w:trPr>
          <w:trHeight w:val="340"/>
          <w:trPrChange w:id="3168" w:author="Muhammad Subarkah" w:date="2024-12-11T00:05:00Z" w16du:dateUtc="2024-12-10T17:05:00Z">
            <w:trPr>
              <w:trHeight w:val="340"/>
            </w:trPr>
          </w:trPrChange>
        </w:trPr>
        <w:tc>
          <w:tcPr>
            <w:tcW w:w="708" w:type="dxa"/>
            <w:vAlign w:val="center"/>
            <w:tcPrChange w:id="3169" w:author="Muhammad Subarkah" w:date="2024-12-11T00:05:00Z" w16du:dateUtc="2024-12-10T17:05:00Z">
              <w:tcPr>
                <w:tcW w:w="708" w:type="dxa"/>
                <w:gridSpan w:val="2"/>
                <w:vAlign w:val="center"/>
              </w:tcPr>
            </w:tcPrChange>
          </w:tcPr>
          <w:p w14:paraId="714C6B54" w14:textId="77777777" w:rsidR="003904ED" w:rsidRPr="001B4700" w:rsidRDefault="003904ED" w:rsidP="003904ED">
            <w:pPr>
              <w:spacing w:line="240" w:lineRule="auto"/>
              <w:rPr>
                <w:rFonts w:cs="Times New Roman"/>
                <w:szCs w:val="24"/>
              </w:rPr>
            </w:pPr>
            <w:r w:rsidRPr="001B4700">
              <w:rPr>
                <w:rFonts w:cs="Times New Roman"/>
                <w:szCs w:val="24"/>
              </w:rPr>
              <w:t>10.</w:t>
            </w:r>
          </w:p>
        </w:tc>
        <w:tc>
          <w:tcPr>
            <w:tcW w:w="4395" w:type="dxa"/>
            <w:vAlign w:val="center"/>
            <w:tcPrChange w:id="3170" w:author="Muhammad Subarkah" w:date="2024-12-11T00:05:00Z" w16du:dateUtc="2024-12-10T17:05:00Z">
              <w:tcPr>
                <w:tcW w:w="4536" w:type="dxa"/>
                <w:gridSpan w:val="2"/>
                <w:vAlign w:val="center"/>
              </w:tcPr>
            </w:tcPrChange>
          </w:tcPr>
          <w:p w14:paraId="1BBE7891" w14:textId="77777777" w:rsidR="003904ED" w:rsidRPr="001B4700" w:rsidRDefault="003904ED" w:rsidP="003904ED">
            <w:pPr>
              <w:spacing w:line="240" w:lineRule="auto"/>
              <w:rPr>
                <w:rFonts w:cs="Times New Roman"/>
                <w:szCs w:val="24"/>
              </w:rPr>
            </w:pPr>
            <w:r w:rsidRPr="001B4700">
              <w:rPr>
                <w:rFonts w:cs="Times New Roman"/>
                <w:szCs w:val="24"/>
              </w:rPr>
              <w:t xml:space="preserve">Motor </w:t>
            </w:r>
            <w:proofErr w:type="spellStart"/>
            <w:r w:rsidRPr="00A8610D">
              <w:rPr>
                <w:rFonts w:cs="Times New Roman"/>
                <w:i/>
                <w:iCs/>
                <w:szCs w:val="24"/>
              </w:rPr>
              <w:t>Servo</w:t>
            </w:r>
            <w:proofErr w:type="spellEnd"/>
            <w:r w:rsidRPr="001B4700">
              <w:rPr>
                <w:rFonts w:cs="Times New Roman"/>
                <w:szCs w:val="24"/>
              </w:rPr>
              <w:t xml:space="preserve"> 2</w:t>
            </w:r>
          </w:p>
        </w:tc>
        <w:tc>
          <w:tcPr>
            <w:tcW w:w="1134" w:type="dxa"/>
            <w:tcPrChange w:id="3171" w:author="Muhammad Subarkah" w:date="2024-12-11T00:05:00Z" w16du:dateUtc="2024-12-10T17:05:00Z">
              <w:tcPr>
                <w:tcW w:w="1134" w:type="dxa"/>
              </w:tcPr>
            </w:tcPrChange>
          </w:tcPr>
          <w:p w14:paraId="752420AC" w14:textId="16E57AA7"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72" w:author="Muhammad Subarkah" w:date="2024-12-11T00:05:00Z" w16du:dateUtc="2024-12-10T17:05:00Z">
              <w:tcPr>
                <w:tcW w:w="993" w:type="dxa"/>
                <w:vAlign w:val="center"/>
              </w:tcPr>
            </w:tcPrChange>
          </w:tcPr>
          <w:p w14:paraId="06066A10" w14:textId="77777777" w:rsidR="003904ED" w:rsidRPr="001B4700" w:rsidRDefault="003904ED" w:rsidP="003904ED">
            <w:pPr>
              <w:spacing w:line="240" w:lineRule="auto"/>
              <w:rPr>
                <w:rFonts w:cs="Times New Roman"/>
                <w:szCs w:val="24"/>
              </w:rPr>
            </w:pPr>
          </w:p>
        </w:tc>
      </w:tr>
      <w:tr w:rsidR="003904ED" w:rsidRPr="001B4700" w14:paraId="31F7D676" w14:textId="77777777" w:rsidTr="00AA3BC2">
        <w:trPr>
          <w:trHeight w:val="340"/>
          <w:trPrChange w:id="3173" w:author="Muhammad Subarkah" w:date="2024-12-11T00:05:00Z" w16du:dateUtc="2024-12-10T17:05:00Z">
            <w:trPr>
              <w:trHeight w:val="340"/>
            </w:trPr>
          </w:trPrChange>
        </w:trPr>
        <w:tc>
          <w:tcPr>
            <w:tcW w:w="708" w:type="dxa"/>
            <w:vAlign w:val="center"/>
            <w:tcPrChange w:id="3174" w:author="Muhammad Subarkah" w:date="2024-12-11T00:05:00Z" w16du:dateUtc="2024-12-10T17:05:00Z">
              <w:tcPr>
                <w:tcW w:w="708" w:type="dxa"/>
                <w:gridSpan w:val="2"/>
                <w:vAlign w:val="center"/>
              </w:tcPr>
            </w:tcPrChange>
          </w:tcPr>
          <w:p w14:paraId="3A5BBA24" w14:textId="77777777" w:rsidR="003904ED" w:rsidRPr="001B4700" w:rsidRDefault="003904ED" w:rsidP="003904ED">
            <w:pPr>
              <w:spacing w:line="240" w:lineRule="auto"/>
              <w:rPr>
                <w:rFonts w:cs="Times New Roman"/>
                <w:szCs w:val="24"/>
              </w:rPr>
            </w:pPr>
            <w:r w:rsidRPr="001B4700">
              <w:rPr>
                <w:rFonts w:cs="Times New Roman"/>
                <w:szCs w:val="24"/>
              </w:rPr>
              <w:t>11.</w:t>
            </w:r>
          </w:p>
        </w:tc>
        <w:tc>
          <w:tcPr>
            <w:tcW w:w="4395" w:type="dxa"/>
            <w:vAlign w:val="center"/>
            <w:tcPrChange w:id="3175" w:author="Muhammad Subarkah" w:date="2024-12-11T00:05:00Z" w16du:dateUtc="2024-12-10T17:05:00Z">
              <w:tcPr>
                <w:tcW w:w="4536" w:type="dxa"/>
                <w:gridSpan w:val="2"/>
                <w:vAlign w:val="center"/>
              </w:tcPr>
            </w:tcPrChange>
          </w:tcPr>
          <w:p w14:paraId="6C00D629" w14:textId="77777777" w:rsidR="003904ED" w:rsidRPr="001B4700" w:rsidRDefault="003904ED" w:rsidP="003904ED">
            <w:pPr>
              <w:spacing w:line="240" w:lineRule="auto"/>
              <w:rPr>
                <w:rFonts w:cs="Times New Roman"/>
                <w:szCs w:val="24"/>
              </w:rPr>
            </w:pPr>
            <w:r w:rsidRPr="001B4700">
              <w:rPr>
                <w:rFonts w:cs="Times New Roman"/>
                <w:szCs w:val="24"/>
              </w:rPr>
              <w:t>Sensor IMU LSM6DS0</w:t>
            </w:r>
          </w:p>
        </w:tc>
        <w:tc>
          <w:tcPr>
            <w:tcW w:w="1134" w:type="dxa"/>
            <w:tcPrChange w:id="3176" w:author="Muhammad Subarkah" w:date="2024-12-11T00:05:00Z" w16du:dateUtc="2024-12-10T17:05:00Z">
              <w:tcPr>
                <w:tcW w:w="1134" w:type="dxa"/>
              </w:tcPr>
            </w:tcPrChange>
          </w:tcPr>
          <w:p w14:paraId="7724CFFD" w14:textId="7C9F2624"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77" w:author="Muhammad Subarkah" w:date="2024-12-11T00:05:00Z" w16du:dateUtc="2024-12-10T17:05:00Z">
              <w:tcPr>
                <w:tcW w:w="993" w:type="dxa"/>
                <w:vAlign w:val="center"/>
              </w:tcPr>
            </w:tcPrChange>
          </w:tcPr>
          <w:p w14:paraId="5A4C08BB" w14:textId="77777777" w:rsidR="003904ED" w:rsidRPr="001B4700" w:rsidRDefault="003904ED" w:rsidP="003904ED">
            <w:pPr>
              <w:spacing w:line="240" w:lineRule="auto"/>
              <w:rPr>
                <w:rFonts w:cs="Times New Roman"/>
                <w:szCs w:val="24"/>
              </w:rPr>
            </w:pPr>
          </w:p>
        </w:tc>
      </w:tr>
      <w:tr w:rsidR="003904ED" w:rsidRPr="001B4700" w14:paraId="135488FA" w14:textId="77777777" w:rsidTr="00AA3BC2">
        <w:trPr>
          <w:trHeight w:val="340"/>
          <w:trPrChange w:id="3178" w:author="Muhammad Subarkah" w:date="2024-12-11T00:05:00Z" w16du:dateUtc="2024-12-10T17:05:00Z">
            <w:trPr>
              <w:trHeight w:val="340"/>
            </w:trPr>
          </w:trPrChange>
        </w:trPr>
        <w:tc>
          <w:tcPr>
            <w:tcW w:w="708" w:type="dxa"/>
            <w:vAlign w:val="center"/>
            <w:tcPrChange w:id="3179" w:author="Muhammad Subarkah" w:date="2024-12-11T00:05:00Z" w16du:dateUtc="2024-12-10T17:05:00Z">
              <w:tcPr>
                <w:tcW w:w="708" w:type="dxa"/>
                <w:gridSpan w:val="2"/>
                <w:vAlign w:val="center"/>
              </w:tcPr>
            </w:tcPrChange>
          </w:tcPr>
          <w:p w14:paraId="0BEB2F42" w14:textId="77777777" w:rsidR="003904ED" w:rsidRPr="001B4700" w:rsidRDefault="003904ED" w:rsidP="003904ED">
            <w:pPr>
              <w:spacing w:line="240" w:lineRule="auto"/>
              <w:rPr>
                <w:rFonts w:cs="Times New Roman"/>
                <w:szCs w:val="24"/>
              </w:rPr>
            </w:pPr>
            <w:r w:rsidRPr="001B4700">
              <w:rPr>
                <w:rFonts w:cs="Times New Roman"/>
                <w:szCs w:val="24"/>
              </w:rPr>
              <w:t>12.</w:t>
            </w:r>
          </w:p>
        </w:tc>
        <w:tc>
          <w:tcPr>
            <w:tcW w:w="4395" w:type="dxa"/>
            <w:vAlign w:val="center"/>
            <w:tcPrChange w:id="3180" w:author="Muhammad Subarkah" w:date="2024-12-11T00:05:00Z" w16du:dateUtc="2024-12-10T17:05:00Z">
              <w:tcPr>
                <w:tcW w:w="4536" w:type="dxa"/>
                <w:gridSpan w:val="2"/>
                <w:vAlign w:val="center"/>
              </w:tcPr>
            </w:tcPrChange>
          </w:tcPr>
          <w:p w14:paraId="5880A7E7" w14:textId="77777777" w:rsidR="003904ED" w:rsidRPr="001B4700" w:rsidRDefault="003904ED" w:rsidP="003904ED">
            <w:pPr>
              <w:spacing w:line="240" w:lineRule="auto"/>
              <w:rPr>
                <w:rFonts w:cs="Times New Roman"/>
                <w:szCs w:val="24"/>
              </w:rPr>
            </w:pPr>
            <w:r w:rsidRPr="001B4700">
              <w:rPr>
                <w:rFonts w:cs="Times New Roman"/>
                <w:szCs w:val="24"/>
              </w:rPr>
              <w:t>Sensor Kompas GY-271</w:t>
            </w:r>
          </w:p>
        </w:tc>
        <w:tc>
          <w:tcPr>
            <w:tcW w:w="1134" w:type="dxa"/>
            <w:tcPrChange w:id="3181" w:author="Muhammad Subarkah" w:date="2024-12-11T00:05:00Z" w16du:dateUtc="2024-12-10T17:05:00Z">
              <w:tcPr>
                <w:tcW w:w="1134" w:type="dxa"/>
              </w:tcPr>
            </w:tcPrChange>
          </w:tcPr>
          <w:p w14:paraId="5AB63A35" w14:textId="00872C3E"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82" w:author="Muhammad Subarkah" w:date="2024-12-11T00:05:00Z" w16du:dateUtc="2024-12-10T17:05:00Z">
              <w:tcPr>
                <w:tcW w:w="993" w:type="dxa"/>
                <w:vAlign w:val="center"/>
              </w:tcPr>
            </w:tcPrChange>
          </w:tcPr>
          <w:p w14:paraId="1BE3F5AC" w14:textId="77777777" w:rsidR="003904ED" w:rsidRPr="001B4700" w:rsidRDefault="003904ED" w:rsidP="003904ED">
            <w:pPr>
              <w:spacing w:line="240" w:lineRule="auto"/>
              <w:rPr>
                <w:rFonts w:cs="Times New Roman"/>
                <w:szCs w:val="24"/>
              </w:rPr>
            </w:pPr>
          </w:p>
        </w:tc>
      </w:tr>
      <w:tr w:rsidR="003904ED" w:rsidRPr="001B4700" w14:paraId="38C83220" w14:textId="77777777" w:rsidTr="00AA3BC2">
        <w:trPr>
          <w:trHeight w:val="340"/>
          <w:trPrChange w:id="3183" w:author="Muhammad Subarkah" w:date="2024-12-11T00:05:00Z" w16du:dateUtc="2024-12-10T17:05:00Z">
            <w:trPr>
              <w:trHeight w:val="340"/>
            </w:trPr>
          </w:trPrChange>
        </w:trPr>
        <w:tc>
          <w:tcPr>
            <w:tcW w:w="708" w:type="dxa"/>
            <w:vAlign w:val="center"/>
            <w:tcPrChange w:id="3184" w:author="Muhammad Subarkah" w:date="2024-12-11T00:05:00Z" w16du:dateUtc="2024-12-10T17:05:00Z">
              <w:tcPr>
                <w:tcW w:w="708" w:type="dxa"/>
                <w:gridSpan w:val="2"/>
                <w:vAlign w:val="center"/>
              </w:tcPr>
            </w:tcPrChange>
          </w:tcPr>
          <w:p w14:paraId="2D1788DB" w14:textId="77777777" w:rsidR="003904ED" w:rsidRPr="001B4700" w:rsidRDefault="003904ED" w:rsidP="003904ED">
            <w:pPr>
              <w:spacing w:line="240" w:lineRule="auto"/>
              <w:rPr>
                <w:rFonts w:cs="Times New Roman"/>
                <w:szCs w:val="24"/>
              </w:rPr>
            </w:pPr>
            <w:r w:rsidRPr="001B4700">
              <w:rPr>
                <w:rFonts w:cs="Times New Roman"/>
                <w:szCs w:val="24"/>
              </w:rPr>
              <w:t>13.</w:t>
            </w:r>
          </w:p>
        </w:tc>
        <w:tc>
          <w:tcPr>
            <w:tcW w:w="4395" w:type="dxa"/>
            <w:vAlign w:val="center"/>
            <w:tcPrChange w:id="3185" w:author="Muhammad Subarkah" w:date="2024-12-11T00:05:00Z" w16du:dateUtc="2024-12-10T17:05:00Z">
              <w:tcPr>
                <w:tcW w:w="4536" w:type="dxa"/>
                <w:gridSpan w:val="2"/>
                <w:vAlign w:val="center"/>
              </w:tcPr>
            </w:tcPrChange>
          </w:tcPr>
          <w:p w14:paraId="7AEA0F93" w14:textId="77777777" w:rsidR="003904ED" w:rsidRPr="001B4700" w:rsidRDefault="003904ED" w:rsidP="003904ED">
            <w:pPr>
              <w:spacing w:line="240" w:lineRule="auto"/>
              <w:rPr>
                <w:rFonts w:cs="Times New Roman"/>
                <w:szCs w:val="24"/>
              </w:rPr>
            </w:pPr>
            <w:r w:rsidRPr="001B4700">
              <w:rPr>
                <w:rFonts w:cs="Times New Roman"/>
                <w:szCs w:val="24"/>
              </w:rPr>
              <w:t>Sensor Ultrasonik HCSR-04</w:t>
            </w:r>
          </w:p>
        </w:tc>
        <w:tc>
          <w:tcPr>
            <w:tcW w:w="1134" w:type="dxa"/>
            <w:tcPrChange w:id="3186" w:author="Muhammad Subarkah" w:date="2024-12-11T00:05:00Z" w16du:dateUtc="2024-12-10T17:05:00Z">
              <w:tcPr>
                <w:tcW w:w="1134" w:type="dxa"/>
              </w:tcPr>
            </w:tcPrChange>
          </w:tcPr>
          <w:p w14:paraId="00646854" w14:textId="5CB8EF0F"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87" w:author="Muhammad Subarkah" w:date="2024-12-11T00:05:00Z" w16du:dateUtc="2024-12-10T17:05:00Z">
              <w:tcPr>
                <w:tcW w:w="993" w:type="dxa"/>
                <w:vAlign w:val="center"/>
              </w:tcPr>
            </w:tcPrChange>
          </w:tcPr>
          <w:p w14:paraId="2702FD9D" w14:textId="77777777" w:rsidR="003904ED" w:rsidRPr="001B4700" w:rsidRDefault="003904ED" w:rsidP="003904ED">
            <w:pPr>
              <w:spacing w:line="240" w:lineRule="auto"/>
              <w:rPr>
                <w:rFonts w:cs="Times New Roman"/>
                <w:szCs w:val="24"/>
              </w:rPr>
            </w:pPr>
          </w:p>
        </w:tc>
      </w:tr>
      <w:tr w:rsidR="003904ED" w:rsidRPr="001B4700" w14:paraId="6D498708" w14:textId="77777777" w:rsidTr="00AA3BC2">
        <w:trPr>
          <w:trHeight w:val="340"/>
          <w:trPrChange w:id="3188" w:author="Muhammad Subarkah" w:date="2024-12-11T00:05:00Z" w16du:dateUtc="2024-12-10T17:05:00Z">
            <w:trPr>
              <w:trHeight w:val="340"/>
            </w:trPr>
          </w:trPrChange>
        </w:trPr>
        <w:tc>
          <w:tcPr>
            <w:tcW w:w="708" w:type="dxa"/>
            <w:vAlign w:val="center"/>
            <w:tcPrChange w:id="3189" w:author="Muhammad Subarkah" w:date="2024-12-11T00:05:00Z" w16du:dateUtc="2024-12-10T17:05:00Z">
              <w:tcPr>
                <w:tcW w:w="708" w:type="dxa"/>
                <w:gridSpan w:val="2"/>
                <w:vAlign w:val="center"/>
              </w:tcPr>
            </w:tcPrChange>
          </w:tcPr>
          <w:p w14:paraId="7337BF6D" w14:textId="77777777" w:rsidR="003904ED" w:rsidRPr="001B4700" w:rsidRDefault="003904ED" w:rsidP="003904ED">
            <w:pPr>
              <w:spacing w:line="240" w:lineRule="auto"/>
              <w:rPr>
                <w:rFonts w:cs="Times New Roman"/>
                <w:szCs w:val="24"/>
              </w:rPr>
            </w:pPr>
            <w:r w:rsidRPr="001B4700">
              <w:rPr>
                <w:rFonts w:cs="Times New Roman"/>
                <w:szCs w:val="24"/>
              </w:rPr>
              <w:t>14.</w:t>
            </w:r>
          </w:p>
        </w:tc>
        <w:tc>
          <w:tcPr>
            <w:tcW w:w="4395" w:type="dxa"/>
            <w:vAlign w:val="center"/>
            <w:tcPrChange w:id="3190" w:author="Muhammad Subarkah" w:date="2024-12-11T00:05:00Z" w16du:dateUtc="2024-12-10T17:05:00Z">
              <w:tcPr>
                <w:tcW w:w="4536" w:type="dxa"/>
                <w:gridSpan w:val="2"/>
                <w:vAlign w:val="center"/>
              </w:tcPr>
            </w:tcPrChange>
          </w:tcPr>
          <w:p w14:paraId="3CB7B594" w14:textId="14FFFB4F" w:rsidR="003904ED" w:rsidRPr="001B4700" w:rsidRDefault="003904ED" w:rsidP="003904ED">
            <w:pPr>
              <w:spacing w:line="240" w:lineRule="auto"/>
              <w:rPr>
                <w:rFonts w:cs="Times New Roman"/>
                <w:szCs w:val="24"/>
              </w:rPr>
            </w:pPr>
            <w:r w:rsidRPr="001B4700">
              <w:rPr>
                <w:rFonts w:cs="Times New Roman"/>
                <w:szCs w:val="24"/>
              </w:rPr>
              <w:t xml:space="preserve">Mikrokontroler </w:t>
            </w:r>
            <w:proofErr w:type="spellStart"/>
            <w:r w:rsidRPr="001B4700">
              <w:rPr>
                <w:rFonts w:cs="Times New Roman"/>
                <w:szCs w:val="24"/>
              </w:rPr>
              <w:t>Arduino</w:t>
            </w:r>
            <w:proofErr w:type="spellEnd"/>
            <w:r w:rsidRPr="001B4700">
              <w:rPr>
                <w:rFonts w:cs="Times New Roman"/>
                <w:szCs w:val="24"/>
              </w:rPr>
              <w:t xml:space="preserve"> UNO</w:t>
            </w:r>
          </w:p>
        </w:tc>
        <w:tc>
          <w:tcPr>
            <w:tcW w:w="1134" w:type="dxa"/>
            <w:tcPrChange w:id="3191" w:author="Muhammad Subarkah" w:date="2024-12-11T00:05:00Z" w16du:dateUtc="2024-12-10T17:05:00Z">
              <w:tcPr>
                <w:tcW w:w="1134" w:type="dxa"/>
              </w:tcPr>
            </w:tcPrChange>
          </w:tcPr>
          <w:p w14:paraId="6EBDC7B4" w14:textId="3DB7F68E"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92" w:author="Muhammad Subarkah" w:date="2024-12-11T00:05:00Z" w16du:dateUtc="2024-12-10T17:05:00Z">
              <w:tcPr>
                <w:tcW w:w="993" w:type="dxa"/>
                <w:vAlign w:val="center"/>
              </w:tcPr>
            </w:tcPrChange>
          </w:tcPr>
          <w:p w14:paraId="01A33589" w14:textId="77777777" w:rsidR="003904ED" w:rsidRPr="001B4700" w:rsidRDefault="003904ED" w:rsidP="003904ED">
            <w:pPr>
              <w:spacing w:line="240" w:lineRule="auto"/>
              <w:rPr>
                <w:rFonts w:cs="Times New Roman"/>
                <w:szCs w:val="24"/>
              </w:rPr>
            </w:pPr>
          </w:p>
        </w:tc>
      </w:tr>
      <w:tr w:rsidR="003904ED" w:rsidRPr="001B4700" w14:paraId="28E22116" w14:textId="77777777" w:rsidTr="00AA3BC2">
        <w:trPr>
          <w:trHeight w:val="340"/>
          <w:trPrChange w:id="3193" w:author="Muhammad Subarkah" w:date="2024-12-11T00:05:00Z" w16du:dateUtc="2024-12-10T17:05:00Z">
            <w:trPr>
              <w:trHeight w:val="340"/>
            </w:trPr>
          </w:trPrChange>
        </w:trPr>
        <w:tc>
          <w:tcPr>
            <w:tcW w:w="708" w:type="dxa"/>
            <w:vAlign w:val="center"/>
            <w:tcPrChange w:id="3194" w:author="Muhammad Subarkah" w:date="2024-12-11T00:05:00Z" w16du:dateUtc="2024-12-10T17:05:00Z">
              <w:tcPr>
                <w:tcW w:w="708" w:type="dxa"/>
                <w:gridSpan w:val="2"/>
                <w:vAlign w:val="center"/>
              </w:tcPr>
            </w:tcPrChange>
          </w:tcPr>
          <w:p w14:paraId="38CE3BF0" w14:textId="77777777" w:rsidR="003904ED" w:rsidRPr="001B4700" w:rsidRDefault="003904ED" w:rsidP="003904ED">
            <w:pPr>
              <w:spacing w:line="240" w:lineRule="auto"/>
              <w:rPr>
                <w:rFonts w:cs="Times New Roman"/>
                <w:szCs w:val="24"/>
              </w:rPr>
            </w:pPr>
            <w:r w:rsidRPr="001B4700">
              <w:rPr>
                <w:rFonts w:cs="Times New Roman"/>
                <w:szCs w:val="24"/>
              </w:rPr>
              <w:t>15.</w:t>
            </w:r>
          </w:p>
        </w:tc>
        <w:tc>
          <w:tcPr>
            <w:tcW w:w="4395" w:type="dxa"/>
            <w:vAlign w:val="center"/>
            <w:tcPrChange w:id="3195" w:author="Muhammad Subarkah" w:date="2024-12-11T00:05:00Z" w16du:dateUtc="2024-12-10T17:05:00Z">
              <w:tcPr>
                <w:tcW w:w="4536" w:type="dxa"/>
                <w:gridSpan w:val="2"/>
                <w:vAlign w:val="center"/>
              </w:tcPr>
            </w:tcPrChange>
          </w:tcPr>
          <w:p w14:paraId="5ADE3922" w14:textId="77777777" w:rsidR="003904ED" w:rsidRPr="001B4700" w:rsidRDefault="003904ED" w:rsidP="003904ED">
            <w:pPr>
              <w:spacing w:line="240" w:lineRule="auto"/>
              <w:rPr>
                <w:rFonts w:cs="Times New Roman"/>
                <w:szCs w:val="24"/>
              </w:rPr>
            </w:pPr>
            <w:r w:rsidRPr="001B4700">
              <w:rPr>
                <w:rFonts w:cs="Times New Roman"/>
                <w:szCs w:val="24"/>
              </w:rPr>
              <w:t>LCD</w:t>
            </w:r>
          </w:p>
        </w:tc>
        <w:tc>
          <w:tcPr>
            <w:tcW w:w="1134" w:type="dxa"/>
            <w:tcPrChange w:id="3196" w:author="Muhammad Subarkah" w:date="2024-12-11T00:05:00Z" w16du:dateUtc="2024-12-10T17:05:00Z">
              <w:tcPr>
                <w:tcW w:w="1134" w:type="dxa"/>
              </w:tcPr>
            </w:tcPrChange>
          </w:tcPr>
          <w:p w14:paraId="1A42AA1E" w14:textId="557A7E4D" w:rsidR="003904ED" w:rsidRPr="001B4700" w:rsidRDefault="003904ED" w:rsidP="003904ED">
            <w:pPr>
              <w:spacing w:line="240" w:lineRule="auto"/>
              <w:jc w:val="center"/>
              <w:rPr>
                <w:rFonts w:cs="Times New Roman"/>
                <w:szCs w:val="24"/>
              </w:rPr>
            </w:pPr>
            <w:r w:rsidRPr="001B4700">
              <w:rPr>
                <w:rFonts w:ascii="Segoe UI Symbol" w:hAnsi="Segoe UI Symbol" w:cs="Segoe UI Symbol"/>
                <w:szCs w:val="24"/>
              </w:rPr>
              <w:t>✓</w:t>
            </w:r>
          </w:p>
        </w:tc>
        <w:tc>
          <w:tcPr>
            <w:tcW w:w="993" w:type="dxa"/>
            <w:vAlign w:val="center"/>
            <w:tcPrChange w:id="3197" w:author="Muhammad Subarkah" w:date="2024-12-11T00:05:00Z" w16du:dateUtc="2024-12-10T17:05:00Z">
              <w:tcPr>
                <w:tcW w:w="993" w:type="dxa"/>
                <w:vAlign w:val="center"/>
              </w:tcPr>
            </w:tcPrChange>
          </w:tcPr>
          <w:p w14:paraId="0A84EF6F" w14:textId="77777777" w:rsidR="003904ED" w:rsidRPr="001B4700" w:rsidRDefault="003904ED" w:rsidP="003904ED">
            <w:pPr>
              <w:spacing w:line="240" w:lineRule="auto"/>
              <w:rPr>
                <w:rFonts w:cs="Times New Roman"/>
                <w:szCs w:val="24"/>
              </w:rPr>
            </w:pPr>
          </w:p>
        </w:tc>
      </w:tr>
    </w:tbl>
    <w:p w14:paraId="7B849A07" w14:textId="4558D211" w:rsidR="00631802" w:rsidRPr="001B4700" w:rsidRDefault="00DB2271">
      <w:pPr>
        <w:pStyle w:val="Heading3"/>
        <w:numPr>
          <w:ilvl w:val="0"/>
          <w:numId w:val="63"/>
        </w:numPr>
        <w:spacing w:before="240"/>
        <w:ind w:left="567" w:hanging="425"/>
        <w:pPrChange w:id="3198" w:author="Muhammad Subarkah" w:date="2024-12-11T00:05:00Z" w16du:dateUtc="2024-12-10T17:05:00Z">
          <w:pPr>
            <w:pStyle w:val="Heading3"/>
            <w:numPr>
              <w:numId w:val="36"/>
            </w:numPr>
            <w:spacing w:before="240"/>
            <w:ind w:left="426" w:hanging="360"/>
          </w:pPr>
        </w:pPrChange>
      </w:pPr>
      <w:bookmarkStart w:id="3199" w:name="_Toc184828367"/>
      <w:r w:rsidRPr="001B4700">
        <w:t xml:space="preserve">Pengujian </w:t>
      </w:r>
      <w:r w:rsidR="00217005" w:rsidRPr="001B4700">
        <w:t>Kendali Gerak Putar Robot</w:t>
      </w:r>
      <w:bookmarkEnd w:id="3199"/>
    </w:p>
    <w:p w14:paraId="36795956" w14:textId="5484A5E1" w:rsidR="00CB2B07" w:rsidRPr="001B4700" w:rsidDel="00B82A73" w:rsidRDefault="002935C6">
      <w:pPr>
        <w:pStyle w:val="H2Paragh"/>
        <w:rPr>
          <w:del w:id="3200" w:author="Muhammad Subarkah" w:date="2024-12-11T00:06:00Z" w16du:dateUtc="2024-12-10T17:06:00Z"/>
        </w:rPr>
        <w:pPrChange w:id="3201" w:author="Muhammad Subarkah" w:date="2024-12-11T00:06:00Z" w16du:dateUtc="2024-12-10T17:06:00Z">
          <w:pPr>
            <w:pStyle w:val="NoBeforeAfter"/>
            <w:tabs>
              <w:tab w:val="left" w:pos="426"/>
            </w:tabs>
            <w:ind w:left="426" w:firstLine="425"/>
          </w:pPr>
        </w:pPrChange>
      </w:pPr>
      <w:r w:rsidRPr="001B4700">
        <w:t xml:space="preserve">Pengujian gerak putar robot </w:t>
      </w:r>
      <w:proofErr w:type="spellStart"/>
      <w:r w:rsidRPr="00A27C19">
        <w:rPr>
          <w:i/>
          <w:iCs/>
        </w:rPr>
        <w:t>transporter</w:t>
      </w:r>
      <w:proofErr w:type="spellEnd"/>
      <w:r w:rsidRPr="001B4700">
        <w:t xml:space="preserve"> </w:t>
      </w:r>
      <w:r w:rsidR="00506361" w:rsidRPr="001B4700">
        <w:t>bertujuan untuk mengetahui</w:t>
      </w:r>
      <w:r w:rsidR="005249E6" w:rsidRPr="001B4700">
        <w:t xml:space="preserve"> tingkat</w:t>
      </w:r>
      <w:r w:rsidR="00506361" w:rsidRPr="001B4700">
        <w:t xml:space="preserve"> akurasi </w:t>
      </w:r>
      <w:r w:rsidR="00B32FAA" w:rsidRPr="001B4700">
        <w:t xml:space="preserve">kendali </w:t>
      </w:r>
      <w:r w:rsidR="00506361" w:rsidRPr="001B4700">
        <w:t>gerak putaran robot</w:t>
      </w:r>
      <w:r w:rsidR="00DD5211">
        <w:t xml:space="preserve"> men</w:t>
      </w:r>
      <w:r w:rsidR="00DD5211" w:rsidRPr="00DD5211">
        <w:t>u</w:t>
      </w:r>
      <w:r w:rsidR="00DD5211">
        <w:t>j</w:t>
      </w:r>
      <w:r w:rsidR="00DD5211" w:rsidRPr="00DD5211">
        <w:t>u</w:t>
      </w:r>
      <w:r w:rsidR="00DD5211">
        <w:t xml:space="preserve"> target s</w:t>
      </w:r>
      <w:r w:rsidR="00DD5211" w:rsidRPr="00DD5211">
        <w:t>u</w:t>
      </w:r>
      <w:r w:rsidR="00DD5211">
        <w:t>d</w:t>
      </w:r>
      <w:r w:rsidR="00DD5211" w:rsidRPr="00DD5211">
        <w:t>u</w:t>
      </w:r>
      <w:r w:rsidR="00DD5211">
        <w:t>t tertent</w:t>
      </w:r>
      <w:r w:rsidR="00DD5211" w:rsidRPr="00DD5211">
        <w:t>u</w:t>
      </w:r>
      <w:r w:rsidR="00473FAA" w:rsidRPr="001B4700">
        <w:t xml:space="preserve"> </w:t>
      </w:r>
      <w:r w:rsidR="00473FAA" w:rsidRPr="001B4700">
        <w:lastRenderedPageBreak/>
        <w:t>dengan memanfaatkan sensor IMU</w:t>
      </w:r>
      <w:ins w:id="3202" w:author="Muhammad Subarkah" w:date="2024-12-08T20:23:00Z" w16du:dateUtc="2024-12-08T13:23:00Z">
        <w:r w:rsidR="00420E96">
          <w:t>.</w:t>
        </w:r>
      </w:ins>
      <w:ins w:id="3203" w:author="Muhammad Subarkah" w:date="2024-12-08T20:24:00Z" w16du:dateUtc="2024-12-08T13:24:00Z">
        <w:r w:rsidR="00420E96">
          <w:t xml:space="preserve"> Terdapat empat s</w:t>
        </w:r>
        <w:r w:rsidR="00420E96" w:rsidRPr="00420E96">
          <w:t>u</w:t>
        </w:r>
        <w:r w:rsidR="00420E96">
          <w:t>d</w:t>
        </w:r>
        <w:r w:rsidR="00420E96" w:rsidRPr="00420E96">
          <w:t>u</w:t>
        </w:r>
        <w:r w:rsidR="00420E96">
          <w:t>t pilihan yang titiknya dapat diganti pada program</w:t>
        </w:r>
      </w:ins>
      <w:ins w:id="3204" w:author="Muhammad Subarkah" w:date="2024-12-08T20:25:00Z" w16du:dateUtc="2024-12-08T13:25:00Z">
        <w:r w:rsidR="00420E96">
          <w:t xml:space="preserve">, </w:t>
        </w:r>
        <w:r w:rsidR="00420E96" w:rsidRPr="00420E96">
          <w:t>u</w:t>
        </w:r>
        <w:r w:rsidR="00420E96">
          <w:t>nt</w:t>
        </w:r>
        <w:r w:rsidR="00420E96" w:rsidRPr="00420E96">
          <w:t>u</w:t>
        </w:r>
        <w:r w:rsidR="00420E96">
          <w:t>k peng</w:t>
        </w:r>
        <w:r w:rsidR="00420E96" w:rsidRPr="00420E96">
          <w:t>u</w:t>
        </w:r>
        <w:r w:rsidR="00420E96">
          <w:t>jian ini, empat s</w:t>
        </w:r>
        <w:r w:rsidR="00420E96" w:rsidRPr="00420E96">
          <w:t>u</w:t>
        </w:r>
        <w:r w:rsidR="00420E96">
          <w:t>d</w:t>
        </w:r>
        <w:r w:rsidR="00420E96" w:rsidRPr="00420E96">
          <w:t>u</w:t>
        </w:r>
        <w:r w:rsidR="00420E96">
          <w:t>t terseb</w:t>
        </w:r>
        <w:r w:rsidR="00420E96" w:rsidRPr="00420E96">
          <w:t>u</w:t>
        </w:r>
        <w:r w:rsidR="00420E96">
          <w:t>t yait</w:t>
        </w:r>
        <w:r w:rsidR="00420E96" w:rsidRPr="00420E96">
          <w:t>u</w:t>
        </w:r>
        <w:r w:rsidR="00420E96">
          <w:t xml:space="preserve"> 50</w:t>
        </w:r>
        <w:r w:rsidR="00420E96" w:rsidRPr="00E40F32">
          <w:rPr>
            <w:vertAlign w:val="superscript"/>
          </w:rPr>
          <w:t>o</w:t>
        </w:r>
      </w:ins>
      <w:ins w:id="3205" w:author="Muhammad Subarkah" w:date="2024-12-08T20:26:00Z" w16du:dateUtc="2024-12-08T13:26:00Z">
        <w:r w:rsidR="00420E96">
          <w:t>, 90</w:t>
        </w:r>
        <w:r w:rsidR="00420E96" w:rsidRPr="00E40F32">
          <w:rPr>
            <w:vertAlign w:val="superscript"/>
          </w:rPr>
          <w:t>o</w:t>
        </w:r>
        <w:r w:rsidR="00420E96">
          <w:t>, 270</w:t>
        </w:r>
        <w:r w:rsidR="00420E96" w:rsidRPr="00E40F32">
          <w:rPr>
            <w:vertAlign w:val="superscript"/>
          </w:rPr>
          <w:t>o</w:t>
        </w:r>
        <w:r w:rsidR="00420E96">
          <w:t xml:space="preserve"> </w:t>
        </w:r>
      </w:ins>
      <w:ins w:id="3206" w:author="Muhammad Subarkah" w:date="2024-12-11T12:52:00Z" w16du:dateUtc="2024-12-11T05:52:00Z">
        <w:r w:rsidR="00EA5494">
          <w:t>(50</w:t>
        </w:r>
        <w:r w:rsidR="00EA5494" w:rsidRPr="00EA5494">
          <w:rPr>
            <w:vertAlign w:val="superscript"/>
            <w:rPrChange w:id="3207" w:author="Muhammad Subarkah" w:date="2024-12-11T12:53:00Z" w16du:dateUtc="2024-12-11T05:53:00Z">
              <w:rPr/>
            </w:rPrChange>
          </w:rPr>
          <w:t>o</w:t>
        </w:r>
        <w:r w:rsidR="00EA5494">
          <w:t xml:space="preserve"> ke </w:t>
        </w:r>
      </w:ins>
      <w:ins w:id="3208" w:author="Muhammad Subarkah" w:date="2024-12-11T12:53:00Z" w16du:dateUtc="2024-12-11T05:53:00Z">
        <w:r w:rsidR="00EA5494">
          <w:t xml:space="preserve">arah </w:t>
        </w:r>
      </w:ins>
      <w:ins w:id="3209" w:author="Muhammad Subarkah" w:date="2024-12-11T12:52:00Z" w16du:dateUtc="2024-12-11T05:52:00Z">
        <w:r w:rsidR="00EA5494">
          <w:t xml:space="preserve">kiri) </w:t>
        </w:r>
      </w:ins>
      <w:ins w:id="3210" w:author="Muhammad Subarkah" w:date="2024-12-08T20:26:00Z" w16du:dateUtc="2024-12-08T13:26:00Z">
        <w:r w:rsidR="00420E96">
          <w:t>dan 310</w:t>
        </w:r>
        <w:r w:rsidR="00420E96" w:rsidRPr="00E40F32">
          <w:rPr>
            <w:vertAlign w:val="superscript"/>
          </w:rPr>
          <w:t>o</w:t>
        </w:r>
      </w:ins>
      <w:ins w:id="3211" w:author="Muhammad Subarkah" w:date="2024-12-11T12:53:00Z" w16du:dateUtc="2024-12-11T05:53:00Z">
        <w:r w:rsidR="00EA5494">
          <w:rPr>
            <w:vertAlign w:val="superscript"/>
          </w:rPr>
          <w:t xml:space="preserve"> </w:t>
        </w:r>
        <w:r w:rsidR="00EA5494">
          <w:t>(90</w:t>
        </w:r>
        <w:r w:rsidR="00EA5494" w:rsidRPr="00AE4C4F">
          <w:rPr>
            <w:vertAlign w:val="superscript"/>
          </w:rPr>
          <w:t>o</w:t>
        </w:r>
        <w:r w:rsidR="00EA5494">
          <w:t xml:space="preserve"> ke arah kiri)</w:t>
        </w:r>
      </w:ins>
      <w:ins w:id="3212" w:author="Muhammad Subarkah" w:date="2024-12-08T20:28:00Z" w16du:dateUtc="2024-12-08T13:28:00Z">
        <w:r w:rsidR="00E40F32">
          <w:t>.</w:t>
        </w:r>
      </w:ins>
      <w:r w:rsidR="00D724F7" w:rsidRPr="001B4700">
        <w:t xml:space="preserve"> Pengujian ini dilakukan pada dua kondisi, di</w:t>
      </w:r>
      <w:r w:rsidR="00A27C19">
        <w:t xml:space="preserve"> </w:t>
      </w:r>
      <w:r w:rsidR="00D724F7" w:rsidRPr="001B4700">
        <w:t>mana robot membawa beban, dan robot tanpa membawa beban barang</w:t>
      </w:r>
      <w:r w:rsidR="00C05426">
        <w:t>, dengan bant</w:t>
      </w:r>
      <w:r w:rsidR="00C05426" w:rsidRPr="00C05426">
        <w:t>u</w:t>
      </w:r>
      <w:r w:rsidR="00C05426">
        <w:t>an alas b</w:t>
      </w:r>
      <w:r w:rsidR="00C05426" w:rsidRPr="00C05426">
        <w:t>u</w:t>
      </w:r>
      <w:r w:rsidR="00C05426">
        <w:t>s</w:t>
      </w:r>
      <w:r w:rsidR="00C05426" w:rsidRPr="00C05426">
        <w:t>u</w:t>
      </w:r>
      <w:r w:rsidR="00C05426">
        <w:t>r cetak sebagai pembanding kondisi real</w:t>
      </w:r>
      <w:ins w:id="3213" w:author="Muhammad Subarkah" w:date="2024-12-08T20:29:00Z" w16du:dateUtc="2024-12-08T13:29:00Z">
        <w:r w:rsidR="00DA2280">
          <w:t xml:space="preserve">, nantinya nilai </w:t>
        </w:r>
        <w:proofErr w:type="spellStart"/>
        <w:r w:rsidR="00DA2280" w:rsidRPr="00DA2280">
          <w:rPr>
            <w:i/>
            <w:iCs/>
            <w:rPrChange w:id="3214" w:author="Muhammad Subarkah" w:date="2024-12-08T20:29:00Z" w16du:dateUtc="2024-12-08T13:29:00Z">
              <w:rPr/>
            </w:rPrChange>
          </w:rPr>
          <w:t>error</w:t>
        </w:r>
        <w:proofErr w:type="spellEnd"/>
        <w:r w:rsidR="00DA2280">
          <w:t xml:space="preserve"> didapat dari perbedaan antara titik akhir robot dengan titik nyata pada b</w:t>
        </w:r>
        <w:r w:rsidR="00DA2280" w:rsidRPr="00E40F32">
          <w:t>u</w:t>
        </w:r>
        <w:r w:rsidR="00DA2280">
          <w:t>s</w:t>
        </w:r>
        <w:r w:rsidR="00DA2280" w:rsidRPr="00E40F32">
          <w:t>u</w:t>
        </w:r>
        <w:r w:rsidR="00DA2280">
          <w:t>r</w:t>
        </w:r>
        <w:r w:rsidR="00AB643C">
          <w:t>. B</w:t>
        </w:r>
      </w:ins>
      <w:r w:rsidR="00EF6695" w:rsidRPr="001B4700">
        <w:t>erikut hasil dari uji coba</w:t>
      </w:r>
      <w:r w:rsidR="00730886" w:rsidRPr="001B4700">
        <w:t xml:space="preserve"> kendali gerak putar robot</w:t>
      </w:r>
      <w:r w:rsidR="00EF6695" w:rsidRPr="001B4700">
        <w:t>:</w:t>
      </w:r>
    </w:p>
    <w:p w14:paraId="57F1513B" w14:textId="77777777" w:rsidR="00D5362E" w:rsidRDefault="00D5362E">
      <w:pPr>
        <w:pStyle w:val="H2Paragh"/>
        <w:pPrChange w:id="3215" w:author="Muhammad Subarkah" w:date="2024-12-11T00:06:00Z" w16du:dateUtc="2024-12-10T17:06:00Z">
          <w:pPr>
            <w:spacing w:line="259" w:lineRule="auto"/>
            <w:jc w:val="left"/>
          </w:pPr>
        </w:pPrChange>
      </w:pPr>
      <w:bookmarkStart w:id="3216" w:name="_Toc177711725"/>
      <w:bookmarkStart w:id="3217" w:name="_Toc179883040"/>
      <w:bookmarkStart w:id="3218" w:name="_Toc179883243"/>
      <w:bookmarkStart w:id="3219" w:name="_Toc179883614"/>
      <w:bookmarkStart w:id="3220" w:name="_Toc179883758"/>
      <w:del w:id="3221" w:author="Muhammad Subarkah" w:date="2024-12-11T00:06:00Z" w16du:dateUtc="2024-12-10T17:06:00Z">
        <w:r w:rsidDel="00B82A73">
          <w:br w:type="page"/>
        </w:r>
      </w:del>
    </w:p>
    <w:p w14:paraId="41E496D3" w14:textId="4C455319" w:rsidR="001C2043" w:rsidRDefault="001C2043">
      <w:pPr>
        <w:pStyle w:val="NoBeforeAfter"/>
        <w:ind w:left="567"/>
        <w:pPrChange w:id="3222" w:author="Muhammad Subarkah" w:date="2024-12-11T00:06:00Z" w16du:dateUtc="2024-12-10T17:06:00Z">
          <w:pPr>
            <w:pStyle w:val="NoBeforeAfter"/>
            <w:ind w:left="426"/>
          </w:pPr>
        </w:pPrChange>
      </w:pPr>
      <w:bookmarkStart w:id="3223" w:name="_Toc181964297"/>
      <w:bookmarkStart w:id="3224" w:name="_Toc184828396"/>
      <w:r w:rsidRPr="001B4700">
        <w:t xml:space="preserve">Tabel </w:t>
      </w:r>
      <w:r w:rsidR="0075199D">
        <w:fldChar w:fldCharType="begin"/>
      </w:r>
      <w:r w:rsidR="0075199D">
        <w:instrText xml:space="preserve"> SEQ Tabel \* ARABIC </w:instrText>
      </w:r>
      <w:r w:rsidR="0075199D">
        <w:fldChar w:fldCharType="separate"/>
      </w:r>
      <w:ins w:id="3225" w:author="Muhammad Subarkah" w:date="2024-12-19T13:03:00Z" w16du:dateUtc="2024-12-19T06:03:00Z">
        <w:r w:rsidR="0021290A">
          <w:rPr>
            <w:noProof/>
          </w:rPr>
          <w:t>12</w:t>
        </w:r>
      </w:ins>
      <w:del w:id="3226" w:author="Muhammad Subarkah" w:date="2024-12-04T21:19:00Z" w16du:dateUtc="2024-12-04T14:19:00Z">
        <w:r w:rsidR="00EC2E13" w:rsidDel="003D509A">
          <w:rPr>
            <w:noProof/>
          </w:rPr>
          <w:delText>8</w:delText>
        </w:r>
      </w:del>
      <w:r w:rsidR="0075199D">
        <w:rPr>
          <w:noProof/>
        </w:rPr>
        <w:fldChar w:fldCharType="end"/>
      </w:r>
      <w:r w:rsidR="009579CF" w:rsidRPr="001B4700">
        <w:t xml:space="preserve">. Hasil </w:t>
      </w:r>
      <w:r w:rsidR="00A31119" w:rsidRPr="001B4700">
        <w:t>Uji Coba Kendali Gerak Putar Robot Tanpa Beban</w:t>
      </w:r>
      <w:bookmarkEnd w:id="3216"/>
      <w:bookmarkEnd w:id="3217"/>
      <w:bookmarkEnd w:id="3218"/>
      <w:bookmarkEnd w:id="3219"/>
      <w:bookmarkEnd w:id="3220"/>
      <w:bookmarkEnd w:id="3223"/>
      <w:bookmarkEnd w:id="3224"/>
    </w:p>
    <w:tbl>
      <w:tblPr>
        <w:tblStyle w:val="TableGrid"/>
        <w:tblW w:w="7371" w:type="dxa"/>
        <w:tblInd w:w="562" w:type="dxa"/>
        <w:tblLayout w:type="fixed"/>
        <w:tblLook w:val="04A0" w:firstRow="1" w:lastRow="0" w:firstColumn="1" w:lastColumn="0" w:noHBand="0" w:noVBand="1"/>
      </w:tblPr>
      <w:tblGrid>
        <w:gridCol w:w="567"/>
        <w:gridCol w:w="992"/>
        <w:gridCol w:w="1135"/>
        <w:gridCol w:w="1417"/>
        <w:gridCol w:w="992"/>
        <w:gridCol w:w="2268"/>
      </w:tblGrid>
      <w:tr w:rsidR="00AD0037" w:rsidRPr="001B4700" w14:paraId="6EF4F734" w14:textId="77777777" w:rsidTr="008A363B">
        <w:trPr>
          <w:trHeight w:val="113"/>
        </w:trPr>
        <w:tc>
          <w:tcPr>
            <w:tcW w:w="567" w:type="dxa"/>
            <w:shd w:val="clear" w:color="auto" w:fill="8EAADB" w:themeFill="accent1" w:themeFillTint="99"/>
            <w:vAlign w:val="center"/>
          </w:tcPr>
          <w:p w14:paraId="60E58C33" w14:textId="77777777" w:rsidR="00AD0037" w:rsidRPr="001B4700" w:rsidRDefault="00AD0037" w:rsidP="0080258A">
            <w:pPr>
              <w:pStyle w:val="NoSpacing"/>
              <w:ind w:left="-113" w:right="-98"/>
              <w:jc w:val="center"/>
              <w:rPr>
                <w:rFonts w:ascii="Times New Roman" w:hAnsi="Times New Roman" w:cs="Times New Roman"/>
                <w:lang w:val="id-ID"/>
              </w:rPr>
            </w:pPr>
            <w:r w:rsidRPr="001B4700">
              <w:rPr>
                <w:rFonts w:ascii="Times New Roman" w:hAnsi="Times New Roman" w:cs="Times New Roman"/>
                <w:sz w:val="24"/>
                <w:szCs w:val="24"/>
                <w:lang w:val="id-ID"/>
              </w:rPr>
              <w:t>No.</w:t>
            </w:r>
          </w:p>
        </w:tc>
        <w:tc>
          <w:tcPr>
            <w:tcW w:w="992" w:type="dxa"/>
            <w:shd w:val="clear" w:color="auto" w:fill="8EAADB" w:themeFill="accent1" w:themeFillTint="99"/>
            <w:vAlign w:val="center"/>
          </w:tcPr>
          <w:p w14:paraId="7587949B" w14:textId="77777777" w:rsidR="00AD0037" w:rsidRDefault="00AD0037" w:rsidP="0080258A">
            <w:pPr>
              <w:spacing w:line="240" w:lineRule="auto"/>
              <w:ind w:left="-109" w:right="-98"/>
              <w:jc w:val="center"/>
              <w:rPr>
                <w:ins w:id="3227" w:author="Muhammad Subarkah" w:date="2024-12-11T11:50:00Z" w16du:dateUtc="2024-12-11T04:50:00Z"/>
                <w:rFonts w:cs="Times New Roman"/>
                <w:szCs w:val="24"/>
              </w:rPr>
            </w:pPr>
            <w:r w:rsidRPr="001B4700">
              <w:rPr>
                <w:rFonts w:cs="Times New Roman"/>
                <w:szCs w:val="24"/>
              </w:rPr>
              <w:t>Sudut</w:t>
            </w:r>
          </w:p>
          <w:p w14:paraId="614072DE" w14:textId="23274A65" w:rsidR="00480036" w:rsidRPr="001B4700" w:rsidRDefault="00480036" w:rsidP="0080258A">
            <w:pPr>
              <w:spacing w:line="240" w:lineRule="auto"/>
              <w:ind w:left="-109" w:right="-98"/>
              <w:jc w:val="center"/>
              <w:rPr>
                <w:rFonts w:cs="Times New Roman"/>
                <w:szCs w:val="24"/>
              </w:rPr>
            </w:pPr>
            <w:ins w:id="3228" w:author="Muhammad Subarkah" w:date="2024-12-11T11:50:00Z" w16du:dateUtc="2024-12-11T04:50:00Z">
              <w:r>
                <w:rPr>
                  <w:rFonts w:cs="Times New Roman"/>
                  <w:szCs w:val="24"/>
                </w:rPr>
                <w:t>(...</w:t>
              </w:r>
              <w:r w:rsidRPr="00480036">
                <w:rPr>
                  <w:rFonts w:cs="Times New Roman"/>
                  <w:szCs w:val="24"/>
                  <w:vertAlign w:val="superscript"/>
                  <w:rPrChange w:id="3229" w:author="Muhammad Subarkah" w:date="2024-12-11T11:50:00Z" w16du:dateUtc="2024-12-11T04:50:00Z">
                    <w:rPr>
                      <w:rFonts w:cs="Times New Roman"/>
                      <w:szCs w:val="24"/>
                    </w:rPr>
                  </w:rPrChange>
                </w:rPr>
                <w:t>o</w:t>
              </w:r>
              <w:r>
                <w:rPr>
                  <w:rFonts w:cs="Times New Roman"/>
                  <w:szCs w:val="24"/>
                </w:rPr>
                <w:t>)</w:t>
              </w:r>
            </w:ins>
          </w:p>
        </w:tc>
        <w:tc>
          <w:tcPr>
            <w:tcW w:w="1135" w:type="dxa"/>
            <w:shd w:val="clear" w:color="auto" w:fill="8EAADB" w:themeFill="accent1" w:themeFillTint="99"/>
            <w:vAlign w:val="center"/>
          </w:tcPr>
          <w:p w14:paraId="00838F89" w14:textId="77777777" w:rsidR="00AD0037" w:rsidRPr="001B4700" w:rsidRDefault="00AD0037" w:rsidP="0080258A">
            <w:pPr>
              <w:spacing w:line="240" w:lineRule="auto"/>
              <w:ind w:left="-105" w:right="-98"/>
              <w:jc w:val="center"/>
              <w:rPr>
                <w:rFonts w:cs="Times New Roman"/>
                <w:szCs w:val="24"/>
              </w:rPr>
            </w:pPr>
            <w:r w:rsidRPr="001B4700">
              <w:rPr>
                <w:rFonts w:cs="Times New Roman"/>
                <w:szCs w:val="24"/>
              </w:rPr>
              <w:t>Percobaan</w:t>
            </w:r>
          </w:p>
          <w:p w14:paraId="522628ED" w14:textId="77777777" w:rsidR="00AD0037" w:rsidRPr="001B4700" w:rsidRDefault="00AD0037" w:rsidP="0080258A">
            <w:pPr>
              <w:spacing w:line="240" w:lineRule="auto"/>
              <w:ind w:left="-105" w:right="-98"/>
              <w:jc w:val="center"/>
              <w:rPr>
                <w:rFonts w:cs="Times New Roman"/>
                <w:szCs w:val="24"/>
              </w:rPr>
            </w:pPr>
            <w:r w:rsidRPr="001B4700">
              <w:rPr>
                <w:rFonts w:cs="Times New Roman"/>
                <w:szCs w:val="24"/>
              </w:rPr>
              <w:t>Ke</w:t>
            </w:r>
          </w:p>
        </w:tc>
        <w:tc>
          <w:tcPr>
            <w:tcW w:w="1417" w:type="dxa"/>
            <w:shd w:val="clear" w:color="auto" w:fill="8EAADB" w:themeFill="accent1" w:themeFillTint="99"/>
            <w:vAlign w:val="center"/>
          </w:tcPr>
          <w:p w14:paraId="1CFCE1BF" w14:textId="77777777" w:rsidR="00AD0037" w:rsidRPr="001B4700" w:rsidDel="00AD0037" w:rsidRDefault="00AD0037" w:rsidP="0080258A">
            <w:pPr>
              <w:spacing w:line="240" w:lineRule="auto"/>
              <w:ind w:left="-103" w:right="-98"/>
              <w:jc w:val="center"/>
              <w:rPr>
                <w:del w:id="3230" w:author="Muhammad Subarkah" w:date="2024-12-11T11:36:00Z" w16du:dateUtc="2024-12-11T04:36:00Z"/>
                <w:rFonts w:cs="Times New Roman"/>
                <w:szCs w:val="24"/>
              </w:rPr>
            </w:pPr>
            <w:del w:id="3231" w:author="Muhammad Subarkah" w:date="2024-12-11T11:36:00Z" w16du:dateUtc="2024-12-11T04:36:00Z">
              <w:r w:rsidRPr="001B4700" w:rsidDel="00AD0037">
                <w:rPr>
                  <w:rFonts w:cs="Times New Roman"/>
                  <w:szCs w:val="24"/>
                </w:rPr>
                <w:delText>Eror</w:delText>
              </w:r>
            </w:del>
          </w:p>
          <w:p w14:paraId="16B8280B" w14:textId="77777777" w:rsidR="00AD0037" w:rsidRDefault="00AD0037" w:rsidP="0080258A">
            <w:pPr>
              <w:spacing w:line="240" w:lineRule="auto"/>
              <w:ind w:left="-103" w:right="-98"/>
              <w:jc w:val="center"/>
              <w:rPr>
                <w:ins w:id="3232" w:author="Muhammad Subarkah" w:date="2024-12-11T11:50:00Z" w16du:dateUtc="2024-12-11T04:50:00Z"/>
                <w:rFonts w:cs="Times New Roman"/>
                <w:szCs w:val="24"/>
              </w:rPr>
            </w:pPr>
            <w:del w:id="3233" w:author="Muhammad Subarkah" w:date="2024-12-11T11:36:00Z" w16du:dateUtc="2024-12-11T04:36:00Z">
              <w:r w:rsidRPr="001B4700" w:rsidDel="00AD0037">
                <w:rPr>
                  <w:rFonts w:cs="Times New Roman"/>
                  <w:szCs w:val="24"/>
                </w:rPr>
                <w:delText>(Derajat)</w:delText>
              </w:r>
            </w:del>
            <w:ins w:id="3234" w:author="Muhammad Subarkah" w:date="2024-12-11T11:36:00Z" w16du:dateUtc="2024-12-11T04:36:00Z">
              <w:r>
                <w:rPr>
                  <w:rFonts w:cs="Times New Roman"/>
                  <w:szCs w:val="24"/>
                </w:rPr>
                <w:t>S</w:t>
              </w:r>
              <w:r w:rsidRPr="00AD0037">
                <w:rPr>
                  <w:rFonts w:cs="Times New Roman"/>
                  <w:szCs w:val="24"/>
                </w:rPr>
                <w:t>u</w:t>
              </w:r>
              <w:r>
                <w:rPr>
                  <w:rFonts w:cs="Times New Roman"/>
                  <w:szCs w:val="24"/>
                </w:rPr>
                <w:t>d</w:t>
              </w:r>
              <w:r w:rsidRPr="00AD0037">
                <w:rPr>
                  <w:rFonts w:cs="Times New Roman"/>
                  <w:szCs w:val="24"/>
                </w:rPr>
                <w:t>u</w:t>
              </w:r>
            </w:ins>
            <w:ins w:id="3235" w:author="Muhammad Subarkah" w:date="2024-12-11T11:50:00Z" w16du:dateUtc="2024-12-11T04:50:00Z">
              <w:r w:rsidR="00480036">
                <w:rPr>
                  <w:rFonts w:cs="Times New Roman"/>
                  <w:szCs w:val="24"/>
                </w:rPr>
                <w:t>t</w:t>
              </w:r>
            </w:ins>
            <w:ins w:id="3236" w:author="Muhammad Subarkah" w:date="2024-12-11T11:36:00Z" w16du:dateUtc="2024-12-11T04:36:00Z">
              <w:r>
                <w:rPr>
                  <w:rFonts w:cs="Times New Roman"/>
                  <w:szCs w:val="24"/>
                </w:rPr>
                <w:t xml:space="preserve"> Ter</w:t>
              </w:r>
              <w:r w:rsidRPr="00AD0037">
                <w:rPr>
                  <w:rFonts w:cs="Times New Roman"/>
                  <w:szCs w:val="24"/>
                </w:rPr>
                <w:t>u</w:t>
              </w:r>
              <w:r>
                <w:rPr>
                  <w:rFonts w:cs="Times New Roman"/>
                  <w:szCs w:val="24"/>
                </w:rPr>
                <w:t>k</w:t>
              </w:r>
              <w:r w:rsidRPr="00AD0037">
                <w:rPr>
                  <w:rFonts w:cs="Times New Roman"/>
                  <w:szCs w:val="24"/>
                </w:rPr>
                <w:t>u</w:t>
              </w:r>
              <w:r>
                <w:rPr>
                  <w:rFonts w:cs="Times New Roman"/>
                  <w:szCs w:val="24"/>
                </w:rPr>
                <w:t>r</w:t>
              </w:r>
            </w:ins>
          </w:p>
          <w:p w14:paraId="2C6D0C91" w14:textId="2547345D" w:rsidR="00480036" w:rsidRPr="001B4700" w:rsidRDefault="00480036" w:rsidP="0080258A">
            <w:pPr>
              <w:spacing w:line="240" w:lineRule="auto"/>
              <w:ind w:left="-103" w:right="-98"/>
              <w:jc w:val="center"/>
              <w:rPr>
                <w:rFonts w:cs="Times New Roman"/>
                <w:szCs w:val="24"/>
              </w:rPr>
            </w:pPr>
            <w:ins w:id="3237" w:author="Muhammad Subarkah" w:date="2024-12-11T11:50:00Z" w16du:dateUtc="2024-12-11T04:50:00Z">
              <w:r>
                <w:rPr>
                  <w:rFonts w:cs="Times New Roman"/>
                  <w:szCs w:val="24"/>
                </w:rPr>
                <w:t>(...</w:t>
              </w:r>
              <w:r w:rsidRPr="00AE4C4F">
                <w:rPr>
                  <w:rFonts w:cs="Times New Roman"/>
                  <w:szCs w:val="24"/>
                  <w:vertAlign w:val="superscript"/>
                </w:rPr>
                <w:t>o</w:t>
              </w:r>
              <w:r>
                <w:rPr>
                  <w:rFonts w:cs="Times New Roman"/>
                  <w:szCs w:val="24"/>
                </w:rPr>
                <w:t>)</w:t>
              </w:r>
            </w:ins>
          </w:p>
        </w:tc>
        <w:tc>
          <w:tcPr>
            <w:tcW w:w="992" w:type="dxa"/>
            <w:shd w:val="clear" w:color="auto" w:fill="8EAADB" w:themeFill="accent1" w:themeFillTint="99"/>
          </w:tcPr>
          <w:p w14:paraId="7B119D68" w14:textId="77777777" w:rsidR="00AD0037" w:rsidRDefault="00AD0037" w:rsidP="0080258A">
            <w:pPr>
              <w:spacing w:line="240" w:lineRule="auto"/>
              <w:ind w:left="-104" w:right="-98"/>
              <w:jc w:val="center"/>
              <w:rPr>
                <w:ins w:id="3238" w:author="Muhammad Subarkah" w:date="2024-12-11T11:38:00Z" w16du:dateUtc="2024-12-11T04:38:00Z"/>
                <w:rFonts w:cs="Times New Roman"/>
                <w:szCs w:val="24"/>
              </w:rPr>
            </w:pPr>
            <w:ins w:id="3239" w:author="Muhammad Subarkah" w:date="2024-12-11T11:38:00Z" w16du:dateUtc="2024-12-11T04:38:00Z">
              <w:r>
                <w:rPr>
                  <w:rFonts w:cs="Times New Roman"/>
                  <w:szCs w:val="24"/>
                </w:rPr>
                <w:t>Eror</w:t>
              </w:r>
            </w:ins>
          </w:p>
          <w:p w14:paraId="6BB24CAC" w14:textId="3526A475" w:rsidR="00AD0037" w:rsidRPr="001B4700" w:rsidRDefault="00480036" w:rsidP="0080258A">
            <w:pPr>
              <w:spacing w:line="240" w:lineRule="auto"/>
              <w:ind w:left="-104" w:right="-98"/>
              <w:jc w:val="center"/>
              <w:rPr>
                <w:rFonts w:cs="Times New Roman"/>
                <w:szCs w:val="24"/>
              </w:rPr>
            </w:pPr>
            <w:ins w:id="3240" w:author="Muhammad Subarkah" w:date="2024-12-11T11:50:00Z" w16du:dateUtc="2024-12-11T04:50:00Z">
              <w:r>
                <w:rPr>
                  <w:rFonts w:cs="Times New Roman"/>
                  <w:szCs w:val="24"/>
                </w:rPr>
                <w:t>(</w:t>
              </w:r>
            </w:ins>
            <w:ins w:id="3241" w:author="Muhammad Subarkah" w:date="2024-12-11T11:38:00Z" w16du:dateUtc="2024-12-11T04:38:00Z">
              <w:r w:rsidR="00AD0037">
                <w:rPr>
                  <w:rFonts w:cs="Times New Roman"/>
                  <w:szCs w:val="24"/>
                </w:rPr>
                <w:t>%</w:t>
              </w:r>
            </w:ins>
            <w:ins w:id="3242" w:author="Muhammad Subarkah" w:date="2024-12-11T11:50:00Z" w16du:dateUtc="2024-12-11T04:50:00Z">
              <w:r>
                <w:rPr>
                  <w:rFonts w:cs="Times New Roman"/>
                  <w:szCs w:val="24"/>
                </w:rPr>
                <w:t>)</w:t>
              </w:r>
            </w:ins>
          </w:p>
        </w:tc>
        <w:tc>
          <w:tcPr>
            <w:tcW w:w="2268" w:type="dxa"/>
            <w:shd w:val="clear" w:color="auto" w:fill="8EAADB" w:themeFill="accent1" w:themeFillTint="99"/>
            <w:vAlign w:val="center"/>
          </w:tcPr>
          <w:p w14:paraId="743F150F" w14:textId="77777777" w:rsidR="00AD0037" w:rsidRDefault="00AD0037" w:rsidP="0080258A">
            <w:pPr>
              <w:spacing w:line="240" w:lineRule="auto"/>
              <w:ind w:left="-104" w:right="-98"/>
              <w:jc w:val="center"/>
              <w:rPr>
                <w:ins w:id="3243" w:author="Muhammad Subarkah" w:date="2024-12-11T11:50:00Z" w16du:dateUtc="2024-12-11T04:50:00Z"/>
                <w:rFonts w:cs="Times New Roman"/>
                <w:szCs w:val="24"/>
              </w:rPr>
            </w:pPr>
            <w:r w:rsidRPr="001B4700">
              <w:rPr>
                <w:rFonts w:cs="Times New Roman"/>
                <w:szCs w:val="24"/>
              </w:rPr>
              <w:t>R</w:t>
            </w:r>
            <w:ins w:id="3244" w:author="Muhammad Subarkah" w:date="2024-12-11T11:36:00Z" w16du:dateUtc="2024-12-11T04:36:00Z">
              <w:r>
                <w:rPr>
                  <w:rFonts w:cs="Times New Roman"/>
                  <w:szCs w:val="24"/>
                </w:rPr>
                <w:t>er</w:t>
              </w:r>
            </w:ins>
            <w:r w:rsidRPr="001B4700">
              <w:rPr>
                <w:rFonts w:cs="Times New Roman"/>
                <w:szCs w:val="24"/>
              </w:rPr>
              <w:t>ata</w:t>
            </w:r>
            <w:del w:id="3245" w:author="Muhammad Subarkah" w:date="2024-12-11T11:36:00Z" w16du:dateUtc="2024-12-11T04:36:00Z">
              <w:r w:rsidRPr="001B4700" w:rsidDel="00AD0037">
                <w:rPr>
                  <w:rFonts w:cs="Times New Roman"/>
                  <w:szCs w:val="24"/>
                </w:rPr>
                <w:delText>-</w:delText>
              </w:r>
            </w:del>
            <w:r w:rsidRPr="001B4700">
              <w:rPr>
                <w:rFonts w:cs="Times New Roman"/>
                <w:szCs w:val="24"/>
              </w:rPr>
              <w:t xml:space="preserve"> </w:t>
            </w:r>
            <w:del w:id="3246" w:author="Muhammad Subarkah" w:date="2024-12-11T11:38:00Z" w16du:dateUtc="2024-12-11T04:38:00Z">
              <w:r w:rsidRPr="001B4700" w:rsidDel="00AD0037">
                <w:rPr>
                  <w:rFonts w:cs="Times New Roman"/>
                  <w:szCs w:val="24"/>
                </w:rPr>
                <w:delText xml:space="preserve">Penyimpangan </w:delText>
              </w:r>
            </w:del>
            <w:ins w:id="3247" w:author="Muhammad Subarkah" w:date="2024-12-11T11:38:00Z" w16du:dateUtc="2024-12-11T04:38:00Z">
              <w:r>
                <w:rPr>
                  <w:rFonts w:cs="Times New Roman"/>
                  <w:szCs w:val="24"/>
                </w:rPr>
                <w:t>Eror</w:t>
              </w:r>
            </w:ins>
            <w:del w:id="3248" w:author="Muhammad Subarkah" w:date="2024-12-11T11:38:00Z" w16du:dateUtc="2024-12-11T04:38:00Z">
              <w:r w:rsidRPr="001B4700" w:rsidDel="00AD0037">
                <w:rPr>
                  <w:rFonts w:cs="Times New Roman"/>
                  <w:szCs w:val="24"/>
                </w:rPr>
                <w:delText>(Derajat)</w:delText>
              </w:r>
            </w:del>
          </w:p>
          <w:p w14:paraId="6E87E8A5" w14:textId="47E94859" w:rsidR="00480036" w:rsidRPr="001B4700" w:rsidRDefault="00480036" w:rsidP="0080258A">
            <w:pPr>
              <w:spacing w:line="240" w:lineRule="auto"/>
              <w:ind w:left="-104" w:right="-98"/>
              <w:jc w:val="center"/>
              <w:rPr>
                <w:rFonts w:cs="Times New Roman"/>
                <w:szCs w:val="24"/>
              </w:rPr>
            </w:pPr>
            <w:ins w:id="3249" w:author="Muhammad Subarkah" w:date="2024-12-11T11:50:00Z" w16du:dateUtc="2024-12-11T04:50:00Z">
              <w:r>
                <w:rPr>
                  <w:rFonts w:cs="Times New Roman"/>
                  <w:szCs w:val="24"/>
                </w:rPr>
                <w:t>(%)</w:t>
              </w:r>
            </w:ins>
          </w:p>
        </w:tc>
      </w:tr>
      <w:tr w:rsidR="00EF0FA3" w:rsidRPr="001B4700" w14:paraId="49EBB174" w14:textId="77777777" w:rsidTr="008A363B">
        <w:trPr>
          <w:trHeight w:val="83"/>
        </w:trPr>
        <w:tc>
          <w:tcPr>
            <w:tcW w:w="567" w:type="dxa"/>
            <w:vMerge w:val="restart"/>
            <w:vAlign w:val="center"/>
          </w:tcPr>
          <w:p w14:paraId="46BC6A12" w14:textId="77777777" w:rsidR="00EF0FA3" w:rsidRPr="001B4700" w:rsidRDefault="00EF0FA3" w:rsidP="00EF0FA3">
            <w:pPr>
              <w:pStyle w:val="NoSpacing"/>
              <w:ind w:left="-113" w:right="-98"/>
              <w:jc w:val="center"/>
              <w:rPr>
                <w:rFonts w:ascii="Times New Roman" w:hAnsi="Times New Roman" w:cs="Times New Roman"/>
                <w:lang w:val="id-ID"/>
              </w:rPr>
            </w:pPr>
            <w:r w:rsidRPr="001B4700">
              <w:rPr>
                <w:rFonts w:ascii="Times New Roman" w:hAnsi="Times New Roman" w:cs="Times New Roman"/>
                <w:lang w:val="id-ID"/>
              </w:rPr>
              <w:t>1.</w:t>
            </w:r>
          </w:p>
        </w:tc>
        <w:tc>
          <w:tcPr>
            <w:tcW w:w="992" w:type="dxa"/>
            <w:vMerge w:val="restart"/>
            <w:vAlign w:val="center"/>
          </w:tcPr>
          <w:p w14:paraId="453E08D5" w14:textId="77777777" w:rsidR="00EF0FA3" w:rsidRPr="001B4700" w:rsidRDefault="00EF0FA3" w:rsidP="00EF0FA3">
            <w:pPr>
              <w:spacing w:line="240" w:lineRule="auto"/>
              <w:ind w:left="-109" w:right="-98"/>
              <w:jc w:val="center"/>
              <w:rPr>
                <w:rFonts w:cs="Times New Roman"/>
                <w:szCs w:val="24"/>
              </w:rPr>
            </w:pPr>
            <w:r w:rsidRPr="001B4700">
              <w:rPr>
                <w:rFonts w:cs="Times New Roman"/>
                <w:szCs w:val="24"/>
              </w:rPr>
              <w:t>50</w:t>
            </w:r>
          </w:p>
        </w:tc>
        <w:tc>
          <w:tcPr>
            <w:tcW w:w="1135" w:type="dxa"/>
            <w:vAlign w:val="center"/>
          </w:tcPr>
          <w:p w14:paraId="77E5BA7A"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1</w:t>
            </w:r>
          </w:p>
        </w:tc>
        <w:tc>
          <w:tcPr>
            <w:tcW w:w="1417" w:type="dxa"/>
            <w:vAlign w:val="center"/>
          </w:tcPr>
          <w:p w14:paraId="432FD820" w14:textId="6D4C2C96" w:rsidR="00EF0FA3" w:rsidRPr="001B4700" w:rsidRDefault="00EF0FA3" w:rsidP="00EF0FA3">
            <w:pPr>
              <w:spacing w:line="240" w:lineRule="auto"/>
              <w:ind w:left="-103" w:right="-98"/>
              <w:jc w:val="center"/>
              <w:rPr>
                <w:rFonts w:cs="Times New Roman"/>
                <w:szCs w:val="24"/>
              </w:rPr>
            </w:pPr>
            <w:r>
              <w:rPr>
                <w:rFonts w:cs="Times New Roman"/>
                <w:szCs w:val="24"/>
              </w:rPr>
              <w:t>47,7</w:t>
            </w:r>
          </w:p>
        </w:tc>
        <w:tc>
          <w:tcPr>
            <w:tcW w:w="992" w:type="dxa"/>
            <w:vAlign w:val="bottom"/>
          </w:tcPr>
          <w:p w14:paraId="1B37143E" w14:textId="53EA9138"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50" w:author="Muhammad Subarkah" w:date="2024-12-11T13:11:00Z" w16du:dateUtc="2024-12-11T06:11:00Z">
                  <w:rPr>
                    <w:rFonts w:ascii="Aptos Narrow" w:hAnsi="Aptos Narrow"/>
                    <w:color w:val="000000"/>
                    <w:sz w:val="22"/>
                  </w:rPr>
                </w:rPrChange>
              </w:rPr>
              <w:t>4</w:t>
            </w:r>
            <w:r w:rsidR="005136A6" w:rsidRPr="00B731B5">
              <w:rPr>
                <w:rFonts w:cs="Times New Roman"/>
                <w:color w:val="000000"/>
                <w:szCs w:val="24"/>
                <w:rPrChange w:id="3251" w:author="Muhammad Subarkah" w:date="2024-12-11T13:11:00Z" w16du:dateUtc="2024-12-11T06:11:00Z">
                  <w:rPr>
                    <w:rFonts w:cs="Times New Roman"/>
                    <w:color w:val="000000"/>
                    <w:sz w:val="22"/>
                  </w:rPr>
                </w:rPrChange>
              </w:rPr>
              <w:t>,</w:t>
            </w:r>
            <w:r w:rsidRPr="00B731B5">
              <w:rPr>
                <w:rFonts w:cs="Times New Roman"/>
                <w:color w:val="000000"/>
                <w:szCs w:val="24"/>
                <w:rPrChange w:id="3252" w:author="Muhammad Subarkah" w:date="2024-12-11T13:11:00Z" w16du:dateUtc="2024-12-11T06:11:00Z">
                  <w:rPr>
                    <w:rFonts w:ascii="Aptos Narrow" w:hAnsi="Aptos Narrow"/>
                    <w:color w:val="000000"/>
                    <w:sz w:val="22"/>
                  </w:rPr>
                </w:rPrChange>
              </w:rPr>
              <w:t>60</w:t>
            </w:r>
          </w:p>
        </w:tc>
        <w:tc>
          <w:tcPr>
            <w:tcW w:w="2268" w:type="dxa"/>
            <w:vMerge w:val="restart"/>
            <w:vAlign w:val="center"/>
          </w:tcPr>
          <w:p w14:paraId="1D831C91" w14:textId="165A1ACB" w:rsidR="00EF0FA3" w:rsidRPr="001B4700" w:rsidRDefault="00EF0FA3" w:rsidP="00EF0FA3">
            <w:pPr>
              <w:spacing w:line="240" w:lineRule="auto"/>
              <w:ind w:left="-104" w:right="-98"/>
              <w:jc w:val="center"/>
              <w:rPr>
                <w:rFonts w:cs="Times New Roman"/>
                <w:szCs w:val="24"/>
              </w:rPr>
            </w:pPr>
            <w:r>
              <w:rPr>
                <w:rFonts w:cs="Times New Roman"/>
                <w:szCs w:val="24"/>
              </w:rPr>
              <w:t>5,</w:t>
            </w:r>
            <w:r w:rsidR="008A363B">
              <w:rPr>
                <w:rFonts w:cs="Times New Roman"/>
                <w:szCs w:val="24"/>
              </w:rPr>
              <w:t>9</w:t>
            </w:r>
          </w:p>
        </w:tc>
      </w:tr>
      <w:tr w:rsidR="00EF0FA3" w:rsidRPr="001B4700" w14:paraId="018D3618" w14:textId="77777777" w:rsidTr="008A363B">
        <w:trPr>
          <w:trHeight w:val="81"/>
        </w:trPr>
        <w:tc>
          <w:tcPr>
            <w:tcW w:w="567" w:type="dxa"/>
            <w:vMerge/>
            <w:vAlign w:val="center"/>
          </w:tcPr>
          <w:p w14:paraId="7203939E" w14:textId="77777777" w:rsidR="00EF0FA3" w:rsidRPr="001B4700" w:rsidRDefault="00EF0FA3" w:rsidP="00EF0FA3">
            <w:pPr>
              <w:pStyle w:val="NoSpacing"/>
              <w:ind w:left="-113" w:right="-98"/>
              <w:jc w:val="center"/>
              <w:rPr>
                <w:rFonts w:ascii="Times New Roman" w:hAnsi="Times New Roman" w:cs="Times New Roman"/>
                <w:lang w:val="id-ID"/>
              </w:rPr>
            </w:pPr>
          </w:p>
        </w:tc>
        <w:tc>
          <w:tcPr>
            <w:tcW w:w="992" w:type="dxa"/>
            <w:vMerge/>
            <w:vAlign w:val="center"/>
          </w:tcPr>
          <w:p w14:paraId="0E43047F" w14:textId="77777777" w:rsidR="00EF0FA3" w:rsidRPr="001B4700" w:rsidRDefault="00EF0FA3" w:rsidP="00EF0FA3">
            <w:pPr>
              <w:spacing w:line="240" w:lineRule="auto"/>
              <w:ind w:left="-109" w:right="-98"/>
              <w:jc w:val="center"/>
              <w:rPr>
                <w:rFonts w:cs="Times New Roman"/>
                <w:szCs w:val="24"/>
              </w:rPr>
            </w:pPr>
          </w:p>
        </w:tc>
        <w:tc>
          <w:tcPr>
            <w:tcW w:w="1135" w:type="dxa"/>
            <w:vAlign w:val="center"/>
          </w:tcPr>
          <w:p w14:paraId="3C10256C"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2</w:t>
            </w:r>
          </w:p>
        </w:tc>
        <w:tc>
          <w:tcPr>
            <w:tcW w:w="1417" w:type="dxa"/>
            <w:vAlign w:val="center"/>
          </w:tcPr>
          <w:p w14:paraId="52787D4B" w14:textId="3F0CC49B" w:rsidR="00EF0FA3" w:rsidRPr="001B4700" w:rsidRDefault="00EF0FA3" w:rsidP="00EF0FA3">
            <w:pPr>
              <w:spacing w:line="240" w:lineRule="auto"/>
              <w:ind w:left="-103" w:right="-98"/>
              <w:jc w:val="center"/>
              <w:rPr>
                <w:rFonts w:cs="Times New Roman"/>
                <w:szCs w:val="24"/>
              </w:rPr>
            </w:pPr>
            <w:r>
              <w:rPr>
                <w:rFonts w:cs="Times New Roman"/>
                <w:szCs w:val="24"/>
              </w:rPr>
              <w:t>48,2</w:t>
            </w:r>
          </w:p>
        </w:tc>
        <w:tc>
          <w:tcPr>
            <w:tcW w:w="992" w:type="dxa"/>
            <w:vAlign w:val="bottom"/>
          </w:tcPr>
          <w:p w14:paraId="299B6D5B" w14:textId="6DC07C44"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53" w:author="Muhammad Subarkah" w:date="2024-12-11T13:11:00Z" w16du:dateUtc="2024-12-11T06:11:00Z">
                  <w:rPr>
                    <w:rFonts w:ascii="Aptos Narrow" w:hAnsi="Aptos Narrow"/>
                    <w:color w:val="000000"/>
                    <w:sz w:val="22"/>
                  </w:rPr>
                </w:rPrChange>
              </w:rPr>
              <w:t>3,60</w:t>
            </w:r>
          </w:p>
        </w:tc>
        <w:tc>
          <w:tcPr>
            <w:tcW w:w="2268" w:type="dxa"/>
            <w:vMerge/>
            <w:vAlign w:val="center"/>
          </w:tcPr>
          <w:p w14:paraId="736B9703" w14:textId="2B104107" w:rsidR="00EF0FA3" w:rsidRPr="001B4700" w:rsidRDefault="00EF0FA3" w:rsidP="00EF0FA3">
            <w:pPr>
              <w:spacing w:line="240" w:lineRule="auto"/>
              <w:ind w:left="-104" w:right="-98"/>
              <w:jc w:val="center"/>
              <w:rPr>
                <w:rFonts w:cs="Times New Roman"/>
                <w:szCs w:val="24"/>
              </w:rPr>
            </w:pPr>
          </w:p>
        </w:tc>
      </w:tr>
      <w:tr w:rsidR="00EF0FA3" w:rsidRPr="001B4700" w14:paraId="024742D9" w14:textId="77777777" w:rsidTr="008A363B">
        <w:trPr>
          <w:trHeight w:val="81"/>
        </w:trPr>
        <w:tc>
          <w:tcPr>
            <w:tcW w:w="567" w:type="dxa"/>
            <w:vMerge/>
            <w:vAlign w:val="center"/>
          </w:tcPr>
          <w:p w14:paraId="2160EEB1" w14:textId="77777777" w:rsidR="00EF0FA3" w:rsidRPr="001B4700" w:rsidRDefault="00EF0FA3" w:rsidP="00EF0FA3">
            <w:pPr>
              <w:pStyle w:val="NoSpacing"/>
              <w:ind w:left="-113" w:right="-98"/>
              <w:jc w:val="center"/>
              <w:rPr>
                <w:rFonts w:ascii="Times New Roman" w:hAnsi="Times New Roman" w:cs="Times New Roman"/>
                <w:lang w:val="id-ID"/>
              </w:rPr>
            </w:pPr>
          </w:p>
        </w:tc>
        <w:tc>
          <w:tcPr>
            <w:tcW w:w="992" w:type="dxa"/>
            <w:vMerge/>
            <w:vAlign w:val="center"/>
          </w:tcPr>
          <w:p w14:paraId="1EB1CA14" w14:textId="77777777" w:rsidR="00EF0FA3" w:rsidRPr="001B4700" w:rsidRDefault="00EF0FA3" w:rsidP="00EF0FA3">
            <w:pPr>
              <w:spacing w:line="240" w:lineRule="auto"/>
              <w:ind w:left="-109" w:right="-98"/>
              <w:jc w:val="center"/>
              <w:rPr>
                <w:rFonts w:cs="Times New Roman"/>
                <w:szCs w:val="24"/>
              </w:rPr>
            </w:pPr>
          </w:p>
        </w:tc>
        <w:tc>
          <w:tcPr>
            <w:tcW w:w="1135" w:type="dxa"/>
            <w:vAlign w:val="center"/>
          </w:tcPr>
          <w:p w14:paraId="25A23513"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3</w:t>
            </w:r>
          </w:p>
        </w:tc>
        <w:tc>
          <w:tcPr>
            <w:tcW w:w="1417" w:type="dxa"/>
            <w:vAlign w:val="center"/>
          </w:tcPr>
          <w:p w14:paraId="5ADAE6E4" w14:textId="455B6F40" w:rsidR="00EF0FA3" w:rsidRPr="001B4700" w:rsidRDefault="00EF0FA3" w:rsidP="00EF0FA3">
            <w:pPr>
              <w:spacing w:line="240" w:lineRule="auto"/>
              <w:ind w:left="-103" w:right="-98"/>
              <w:jc w:val="center"/>
              <w:rPr>
                <w:rFonts w:cs="Times New Roman"/>
                <w:szCs w:val="24"/>
              </w:rPr>
            </w:pPr>
            <w:r>
              <w:rPr>
                <w:rFonts w:cs="Times New Roman"/>
                <w:szCs w:val="24"/>
              </w:rPr>
              <w:t>45,3</w:t>
            </w:r>
          </w:p>
        </w:tc>
        <w:tc>
          <w:tcPr>
            <w:tcW w:w="992" w:type="dxa"/>
            <w:vAlign w:val="bottom"/>
          </w:tcPr>
          <w:p w14:paraId="1C2E72F7" w14:textId="2098E2A0"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54" w:author="Muhammad Subarkah" w:date="2024-12-11T13:11:00Z" w16du:dateUtc="2024-12-11T06:11:00Z">
                  <w:rPr>
                    <w:rFonts w:ascii="Aptos Narrow" w:hAnsi="Aptos Narrow"/>
                    <w:color w:val="000000"/>
                    <w:sz w:val="22"/>
                  </w:rPr>
                </w:rPrChange>
              </w:rPr>
              <w:t>9,40</w:t>
            </w:r>
          </w:p>
        </w:tc>
        <w:tc>
          <w:tcPr>
            <w:tcW w:w="2268" w:type="dxa"/>
            <w:vMerge/>
            <w:vAlign w:val="center"/>
          </w:tcPr>
          <w:p w14:paraId="1AD897E1" w14:textId="4ABEFE4B" w:rsidR="00EF0FA3" w:rsidRPr="001B4700" w:rsidRDefault="00EF0FA3" w:rsidP="00EF0FA3">
            <w:pPr>
              <w:spacing w:line="240" w:lineRule="auto"/>
              <w:ind w:left="-104" w:right="-98"/>
              <w:jc w:val="center"/>
              <w:rPr>
                <w:rFonts w:cs="Times New Roman"/>
                <w:szCs w:val="24"/>
              </w:rPr>
            </w:pPr>
          </w:p>
        </w:tc>
      </w:tr>
      <w:tr w:rsidR="00EF0FA3" w:rsidRPr="001B4700" w14:paraId="7167E1EB" w14:textId="77777777" w:rsidTr="008A363B">
        <w:trPr>
          <w:trHeight w:val="113"/>
        </w:trPr>
        <w:tc>
          <w:tcPr>
            <w:tcW w:w="567" w:type="dxa"/>
            <w:vMerge w:val="restart"/>
            <w:vAlign w:val="center"/>
          </w:tcPr>
          <w:p w14:paraId="02DC237A" w14:textId="77777777" w:rsidR="00EF0FA3" w:rsidRPr="001B4700" w:rsidRDefault="00EF0FA3" w:rsidP="00EF0FA3">
            <w:pPr>
              <w:pStyle w:val="NoSpacing"/>
              <w:ind w:left="-113" w:right="-98"/>
              <w:jc w:val="center"/>
              <w:rPr>
                <w:rFonts w:ascii="Times New Roman" w:hAnsi="Times New Roman" w:cs="Times New Roman"/>
                <w:lang w:val="id-ID"/>
              </w:rPr>
            </w:pPr>
            <w:r w:rsidRPr="001B4700">
              <w:rPr>
                <w:rFonts w:ascii="Times New Roman" w:hAnsi="Times New Roman" w:cs="Times New Roman"/>
                <w:lang w:val="id-ID"/>
              </w:rPr>
              <w:t>2.</w:t>
            </w:r>
          </w:p>
        </w:tc>
        <w:tc>
          <w:tcPr>
            <w:tcW w:w="992" w:type="dxa"/>
            <w:vMerge w:val="restart"/>
            <w:vAlign w:val="center"/>
          </w:tcPr>
          <w:p w14:paraId="5249ABFB" w14:textId="77777777" w:rsidR="00EF0FA3" w:rsidRPr="001B4700" w:rsidRDefault="00EF0FA3" w:rsidP="00EF0FA3">
            <w:pPr>
              <w:spacing w:line="240" w:lineRule="auto"/>
              <w:ind w:left="-109" w:right="-98"/>
              <w:jc w:val="center"/>
              <w:rPr>
                <w:rFonts w:cs="Times New Roman"/>
                <w:szCs w:val="24"/>
              </w:rPr>
            </w:pPr>
            <w:r w:rsidRPr="001B4700">
              <w:rPr>
                <w:rFonts w:cs="Times New Roman"/>
                <w:szCs w:val="24"/>
              </w:rPr>
              <w:t>90</w:t>
            </w:r>
          </w:p>
        </w:tc>
        <w:tc>
          <w:tcPr>
            <w:tcW w:w="1135" w:type="dxa"/>
            <w:vAlign w:val="center"/>
          </w:tcPr>
          <w:p w14:paraId="6F57908C"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1</w:t>
            </w:r>
          </w:p>
        </w:tc>
        <w:tc>
          <w:tcPr>
            <w:tcW w:w="1417" w:type="dxa"/>
            <w:vAlign w:val="center"/>
          </w:tcPr>
          <w:p w14:paraId="0D51314A" w14:textId="5FC7C776" w:rsidR="00EF0FA3" w:rsidRPr="001B4700" w:rsidRDefault="00EF0FA3" w:rsidP="00EF0FA3">
            <w:pPr>
              <w:spacing w:line="240" w:lineRule="auto"/>
              <w:ind w:left="-103" w:right="-98"/>
              <w:jc w:val="center"/>
              <w:rPr>
                <w:rFonts w:cs="Times New Roman"/>
                <w:szCs w:val="24"/>
              </w:rPr>
            </w:pPr>
            <w:r>
              <w:rPr>
                <w:rFonts w:cs="Times New Roman"/>
                <w:szCs w:val="24"/>
              </w:rPr>
              <w:t>86,2</w:t>
            </w:r>
          </w:p>
        </w:tc>
        <w:tc>
          <w:tcPr>
            <w:tcW w:w="992" w:type="dxa"/>
            <w:vAlign w:val="bottom"/>
          </w:tcPr>
          <w:p w14:paraId="5AAFA938" w14:textId="243AE6B3"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55" w:author="Muhammad Subarkah" w:date="2024-12-11T13:11:00Z" w16du:dateUtc="2024-12-11T06:11:00Z">
                  <w:rPr>
                    <w:rFonts w:ascii="Aptos Narrow" w:hAnsi="Aptos Narrow"/>
                    <w:color w:val="000000"/>
                    <w:sz w:val="22"/>
                  </w:rPr>
                </w:rPrChange>
              </w:rPr>
              <w:t>4,22</w:t>
            </w:r>
          </w:p>
        </w:tc>
        <w:tc>
          <w:tcPr>
            <w:tcW w:w="2268" w:type="dxa"/>
            <w:vMerge w:val="restart"/>
            <w:vAlign w:val="center"/>
          </w:tcPr>
          <w:p w14:paraId="7EDCA30B" w14:textId="600C636E" w:rsidR="00EF0FA3" w:rsidRPr="001B4700" w:rsidRDefault="00EF0FA3" w:rsidP="00EF0FA3">
            <w:pPr>
              <w:spacing w:line="240" w:lineRule="auto"/>
              <w:ind w:left="-104" w:right="-98"/>
              <w:jc w:val="center"/>
              <w:rPr>
                <w:rFonts w:cs="Times New Roman"/>
                <w:szCs w:val="24"/>
              </w:rPr>
            </w:pPr>
            <w:r>
              <w:rPr>
                <w:rFonts w:cs="Times New Roman"/>
                <w:szCs w:val="24"/>
              </w:rPr>
              <w:t>4,</w:t>
            </w:r>
            <w:r w:rsidR="008A363B">
              <w:rPr>
                <w:rFonts w:cs="Times New Roman"/>
                <w:szCs w:val="24"/>
              </w:rPr>
              <w:t>2</w:t>
            </w:r>
          </w:p>
        </w:tc>
      </w:tr>
      <w:tr w:rsidR="00EF0FA3" w:rsidRPr="001B4700" w14:paraId="13B8B924" w14:textId="77777777" w:rsidTr="008A363B">
        <w:trPr>
          <w:trHeight w:val="113"/>
        </w:trPr>
        <w:tc>
          <w:tcPr>
            <w:tcW w:w="567" w:type="dxa"/>
            <w:vMerge/>
            <w:vAlign w:val="center"/>
          </w:tcPr>
          <w:p w14:paraId="3952D734" w14:textId="77777777" w:rsidR="00EF0FA3" w:rsidRPr="001B4700" w:rsidRDefault="00EF0FA3" w:rsidP="00EF0FA3">
            <w:pPr>
              <w:pStyle w:val="NoSpacing"/>
              <w:ind w:left="-113" w:right="-98"/>
              <w:jc w:val="center"/>
              <w:rPr>
                <w:rFonts w:ascii="Times New Roman" w:hAnsi="Times New Roman" w:cs="Times New Roman"/>
                <w:lang w:val="id-ID"/>
              </w:rPr>
            </w:pPr>
          </w:p>
        </w:tc>
        <w:tc>
          <w:tcPr>
            <w:tcW w:w="992" w:type="dxa"/>
            <w:vMerge/>
            <w:vAlign w:val="center"/>
          </w:tcPr>
          <w:p w14:paraId="3A16AFD8" w14:textId="77777777" w:rsidR="00EF0FA3" w:rsidRPr="001B4700" w:rsidRDefault="00EF0FA3" w:rsidP="00EF0FA3">
            <w:pPr>
              <w:spacing w:line="240" w:lineRule="auto"/>
              <w:ind w:left="-109" w:right="-98"/>
              <w:jc w:val="center"/>
              <w:rPr>
                <w:rFonts w:cs="Times New Roman"/>
                <w:szCs w:val="24"/>
              </w:rPr>
            </w:pPr>
          </w:p>
        </w:tc>
        <w:tc>
          <w:tcPr>
            <w:tcW w:w="1135" w:type="dxa"/>
            <w:vAlign w:val="center"/>
          </w:tcPr>
          <w:p w14:paraId="1364D607"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2</w:t>
            </w:r>
          </w:p>
        </w:tc>
        <w:tc>
          <w:tcPr>
            <w:tcW w:w="1417" w:type="dxa"/>
            <w:vAlign w:val="center"/>
          </w:tcPr>
          <w:p w14:paraId="1E7374E1" w14:textId="2620BCA4" w:rsidR="00EF0FA3" w:rsidRPr="001B4700" w:rsidRDefault="00EF0FA3" w:rsidP="00EF0FA3">
            <w:pPr>
              <w:spacing w:line="240" w:lineRule="auto"/>
              <w:ind w:left="-103" w:right="-98"/>
              <w:jc w:val="center"/>
              <w:rPr>
                <w:rFonts w:cs="Times New Roman"/>
                <w:szCs w:val="24"/>
              </w:rPr>
            </w:pPr>
            <w:r>
              <w:rPr>
                <w:rFonts w:cs="Times New Roman"/>
                <w:szCs w:val="24"/>
              </w:rPr>
              <w:t>85,1</w:t>
            </w:r>
          </w:p>
        </w:tc>
        <w:tc>
          <w:tcPr>
            <w:tcW w:w="992" w:type="dxa"/>
            <w:vAlign w:val="bottom"/>
          </w:tcPr>
          <w:p w14:paraId="16D7CF69" w14:textId="02B11AF3"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56" w:author="Muhammad Subarkah" w:date="2024-12-11T13:11:00Z" w16du:dateUtc="2024-12-11T06:11:00Z">
                  <w:rPr>
                    <w:rFonts w:ascii="Aptos Narrow" w:hAnsi="Aptos Narrow"/>
                    <w:color w:val="000000"/>
                    <w:sz w:val="22"/>
                  </w:rPr>
                </w:rPrChange>
              </w:rPr>
              <w:t>5,44</w:t>
            </w:r>
          </w:p>
        </w:tc>
        <w:tc>
          <w:tcPr>
            <w:tcW w:w="2268" w:type="dxa"/>
            <w:vMerge/>
            <w:vAlign w:val="center"/>
          </w:tcPr>
          <w:p w14:paraId="4E57A744" w14:textId="1FFBB83D" w:rsidR="00EF0FA3" w:rsidRPr="001B4700" w:rsidRDefault="00EF0FA3" w:rsidP="00EF0FA3">
            <w:pPr>
              <w:spacing w:line="240" w:lineRule="auto"/>
              <w:ind w:left="-104" w:right="-98"/>
              <w:jc w:val="center"/>
              <w:rPr>
                <w:rFonts w:cs="Times New Roman"/>
                <w:szCs w:val="24"/>
              </w:rPr>
            </w:pPr>
          </w:p>
        </w:tc>
      </w:tr>
      <w:tr w:rsidR="00EF0FA3" w:rsidRPr="001B4700" w14:paraId="5578BA3C" w14:textId="77777777" w:rsidTr="008A363B">
        <w:trPr>
          <w:trHeight w:val="113"/>
        </w:trPr>
        <w:tc>
          <w:tcPr>
            <w:tcW w:w="567" w:type="dxa"/>
            <w:vMerge/>
            <w:vAlign w:val="center"/>
          </w:tcPr>
          <w:p w14:paraId="30A360F6" w14:textId="77777777" w:rsidR="00EF0FA3" w:rsidRPr="001B4700" w:rsidRDefault="00EF0FA3" w:rsidP="00EF0FA3">
            <w:pPr>
              <w:pStyle w:val="NoSpacing"/>
              <w:ind w:left="-113" w:right="-98"/>
              <w:jc w:val="center"/>
              <w:rPr>
                <w:rFonts w:ascii="Times New Roman" w:hAnsi="Times New Roman" w:cs="Times New Roman"/>
                <w:lang w:val="id-ID"/>
              </w:rPr>
            </w:pPr>
          </w:p>
        </w:tc>
        <w:tc>
          <w:tcPr>
            <w:tcW w:w="992" w:type="dxa"/>
            <w:vMerge/>
            <w:vAlign w:val="center"/>
          </w:tcPr>
          <w:p w14:paraId="06CB90C4" w14:textId="77777777" w:rsidR="00EF0FA3" w:rsidRPr="001B4700" w:rsidRDefault="00EF0FA3" w:rsidP="00EF0FA3">
            <w:pPr>
              <w:spacing w:line="240" w:lineRule="auto"/>
              <w:ind w:left="-109" w:right="-98"/>
              <w:jc w:val="center"/>
              <w:rPr>
                <w:rFonts w:cs="Times New Roman"/>
                <w:szCs w:val="24"/>
              </w:rPr>
            </w:pPr>
          </w:p>
        </w:tc>
        <w:tc>
          <w:tcPr>
            <w:tcW w:w="1135" w:type="dxa"/>
            <w:vAlign w:val="center"/>
          </w:tcPr>
          <w:p w14:paraId="4A7D690C"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3</w:t>
            </w:r>
          </w:p>
        </w:tc>
        <w:tc>
          <w:tcPr>
            <w:tcW w:w="1417" w:type="dxa"/>
            <w:vAlign w:val="center"/>
          </w:tcPr>
          <w:p w14:paraId="4833D3E4" w14:textId="22B8BF3F" w:rsidR="00EF0FA3" w:rsidRPr="001B4700" w:rsidRDefault="00EF0FA3" w:rsidP="00EF0FA3">
            <w:pPr>
              <w:spacing w:line="240" w:lineRule="auto"/>
              <w:ind w:left="-103" w:right="-98"/>
              <w:jc w:val="center"/>
              <w:rPr>
                <w:rFonts w:cs="Times New Roman"/>
                <w:szCs w:val="24"/>
              </w:rPr>
            </w:pPr>
            <w:r>
              <w:rPr>
                <w:rFonts w:cs="Times New Roman"/>
                <w:szCs w:val="24"/>
              </w:rPr>
              <w:t>87,4</w:t>
            </w:r>
          </w:p>
        </w:tc>
        <w:tc>
          <w:tcPr>
            <w:tcW w:w="992" w:type="dxa"/>
            <w:vAlign w:val="bottom"/>
          </w:tcPr>
          <w:p w14:paraId="60152C7E" w14:textId="0BE775C3"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57" w:author="Muhammad Subarkah" w:date="2024-12-11T13:11:00Z" w16du:dateUtc="2024-12-11T06:11:00Z">
                  <w:rPr>
                    <w:rFonts w:ascii="Aptos Narrow" w:hAnsi="Aptos Narrow"/>
                    <w:color w:val="000000"/>
                    <w:sz w:val="22"/>
                  </w:rPr>
                </w:rPrChange>
              </w:rPr>
              <w:t>2,89</w:t>
            </w:r>
          </w:p>
        </w:tc>
        <w:tc>
          <w:tcPr>
            <w:tcW w:w="2268" w:type="dxa"/>
            <w:vMerge/>
            <w:vAlign w:val="center"/>
          </w:tcPr>
          <w:p w14:paraId="0754A633" w14:textId="703C9B0D" w:rsidR="00EF0FA3" w:rsidRPr="001B4700" w:rsidRDefault="00EF0FA3" w:rsidP="00EF0FA3">
            <w:pPr>
              <w:spacing w:line="240" w:lineRule="auto"/>
              <w:ind w:left="-104" w:right="-98"/>
              <w:jc w:val="center"/>
              <w:rPr>
                <w:rFonts w:cs="Times New Roman"/>
                <w:szCs w:val="24"/>
              </w:rPr>
            </w:pPr>
          </w:p>
        </w:tc>
      </w:tr>
      <w:tr w:rsidR="00EF0FA3" w:rsidRPr="001B4700" w14:paraId="65E3B80B" w14:textId="77777777" w:rsidTr="008A363B">
        <w:trPr>
          <w:trHeight w:val="113"/>
        </w:trPr>
        <w:tc>
          <w:tcPr>
            <w:tcW w:w="567" w:type="dxa"/>
            <w:vMerge w:val="restart"/>
            <w:vAlign w:val="center"/>
          </w:tcPr>
          <w:p w14:paraId="138D631F" w14:textId="77777777" w:rsidR="00EF0FA3" w:rsidRPr="001B4700" w:rsidRDefault="00EF0FA3" w:rsidP="00EF0FA3">
            <w:pPr>
              <w:pStyle w:val="NoSpacing"/>
              <w:ind w:left="-113" w:right="-98"/>
              <w:jc w:val="center"/>
              <w:rPr>
                <w:rFonts w:ascii="Times New Roman" w:hAnsi="Times New Roman" w:cs="Times New Roman"/>
                <w:lang w:val="id-ID"/>
              </w:rPr>
            </w:pPr>
            <w:r w:rsidRPr="001B4700">
              <w:rPr>
                <w:rFonts w:ascii="Times New Roman" w:hAnsi="Times New Roman" w:cs="Times New Roman"/>
                <w:lang w:val="id-ID"/>
              </w:rPr>
              <w:t>3.</w:t>
            </w:r>
          </w:p>
        </w:tc>
        <w:tc>
          <w:tcPr>
            <w:tcW w:w="992" w:type="dxa"/>
            <w:vMerge w:val="restart"/>
            <w:vAlign w:val="center"/>
          </w:tcPr>
          <w:p w14:paraId="32204F24" w14:textId="77777777" w:rsidR="00EF0FA3" w:rsidRPr="001B4700" w:rsidRDefault="00EF0FA3" w:rsidP="00EF0FA3">
            <w:pPr>
              <w:spacing w:line="240" w:lineRule="auto"/>
              <w:ind w:left="-109" w:right="-98"/>
              <w:jc w:val="center"/>
              <w:rPr>
                <w:rFonts w:cs="Times New Roman"/>
                <w:szCs w:val="24"/>
              </w:rPr>
            </w:pPr>
            <w:r w:rsidRPr="001B4700">
              <w:rPr>
                <w:rFonts w:cs="Times New Roman"/>
                <w:szCs w:val="24"/>
              </w:rPr>
              <w:t>270</w:t>
            </w:r>
          </w:p>
        </w:tc>
        <w:tc>
          <w:tcPr>
            <w:tcW w:w="1135" w:type="dxa"/>
            <w:vAlign w:val="center"/>
          </w:tcPr>
          <w:p w14:paraId="1C88D85E"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1</w:t>
            </w:r>
          </w:p>
        </w:tc>
        <w:tc>
          <w:tcPr>
            <w:tcW w:w="1417" w:type="dxa"/>
            <w:vAlign w:val="center"/>
          </w:tcPr>
          <w:p w14:paraId="48E16225" w14:textId="248D9CB8" w:rsidR="00EF0FA3" w:rsidRPr="001B4700" w:rsidRDefault="00EF0FA3" w:rsidP="00EF0FA3">
            <w:pPr>
              <w:spacing w:line="240" w:lineRule="auto"/>
              <w:ind w:left="-103" w:right="-98"/>
              <w:jc w:val="center"/>
              <w:rPr>
                <w:rFonts w:cs="Times New Roman"/>
                <w:szCs w:val="24"/>
              </w:rPr>
            </w:pPr>
            <w:r>
              <w:rPr>
                <w:rFonts w:cs="Times New Roman"/>
                <w:szCs w:val="24"/>
              </w:rPr>
              <w:t>267,9</w:t>
            </w:r>
          </w:p>
        </w:tc>
        <w:tc>
          <w:tcPr>
            <w:tcW w:w="992" w:type="dxa"/>
            <w:vAlign w:val="bottom"/>
          </w:tcPr>
          <w:p w14:paraId="165CDC1A" w14:textId="499D728F"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58" w:author="Muhammad Subarkah" w:date="2024-12-11T13:11:00Z" w16du:dateUtc="2024-12-11T06:11:00Z">
                  <w:rPr>
                    <w:rFonts w:ascii="Aptos Narrow" w:hAnsi="Aptos Narrow"/>
                    <w:color w:val="000000"/>
                    <w:sz w:val="22"/>
                  </w:rPr>
                </w:rPrChange>
              </w:rPr>
              <w:t>4,20</w:t>
            </w:r>
          </w:p>
        </w:tc>
        <w:tc>
          <w:tcPr>
            <w:tcW w:w="2268" w:type="dxa"/>
            <w:vMerge w:val="restart"/>
            <w:vAlign w:val="center"/>
          </w:tcPr>
          <w:p w14:paraId="097EF0AC" w14:textId="15F65A38" w:rsidR="00EF0FA3" w:rsidRPr="001B4700" w:rsidRDefault="008A363B" w:rsidP="00EF0FA3">
            <w:pPr>
              <w:spacing w:line="240" w:lineRule="auto"/>
              <w:ind w:left="-104" w:right="-98"/>
              <w:jc w:val="center"/>
              <w:rPr>
                <w:rFonts w:cs="Times New Roman"/>
                <w:szCs w:val="24"/>
              </w:rPr>
            </w:pPr>
            <w:r>
              <w:rPr>
                <w:rFonts w:cs="Times New Roman"/>
                <w:szCs w:val="24"/>
              </w:rPr>
              <w:t>6,0</w:t>
            </w:r>
          </w:p>
        </w:tc>
      </w:tr>
      <w:tr w:rsidR="00EF0FA3" w:rsidRPr="001B4700" w14:paraId="57F066CE" w14:textId="77777777" w:rsidTr="008A363B">
        <w:trPr>
          <w:trHeight w:val="113"/>
        </w:trPr>
        <w:tc>
          <w:tcPr>
            <w:tcW w:w="567" w:type="dxa"/>
            <w:vMerge/>
            <w:vAlign w:val="center"/>
          </w:tcPr>
          <w:p w14:paraId="6C187BB9" w14:textId="77777777" w:rsidR="00EF0FA3" w:rsidRPr="001B4700" w:rsidRDefault="00EF0FA3" w:rsidP="00EF0FA3">
            <w:pPr>
              <w:pStyle w:val="NoSpacing"/>
              <w:ind w:left="-113" w:right="-98"/>
              <w:jc w:val="center"/>
              <w:rPr>
                <w:rFonts w:ascii="Times New Roman" w:hAnsi="Times New Roman" w:cs="Times New Roman"/>
                <w:lang w:val="id-ID"/>
              </w:rPr>
            </w:pPr>
          </w:p>
        </w:tc>
        <w:tc>
          <w:tcPr>
            <w:tcW w:w="992" w:type="dxa"/>
            <w:vMerge/>
            <w:vAlign w:val="center"/>
          </w:tcPr>
          <w:p w14:paraId="024F6079" w14:textId="77777777" w:rsidR="00EF0FA3" w:rsidRPr="001B4700" w:rsidRDefault="00EF0FA3" w:rsidP="00EF0FA3">
            <w:pPr>
              <w:spacing w:line="240" w:lineRule="auto"/>
              <w:ind w:left="-109" w:right="-98"/>
              <w:jc w:val="center"/>
              <w:rPr>
                <w:rFonts w:cs="Times New Roman"/>
                <w:szCs w:val="24"/>
              </w:rPr>
            </w:pPr>
          </w:p>
        </w:tc>
        <w:tc>
          <w:tcPr>
            <w:tcW w:w="1135" w:type="dxa"/>
            <w:vAlign w:val="center"/>
          </w:tcPr>
          <w:p w14:paraId="3A34A39A"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2</w:t>
            </w:r>
          </w:p>
        </w:tc>
        <w:tc>
          <w:tcPr>
            <w:tcW w:w="1417" w:type="dxa"/>
            <w:vAlign w:val="center"/>
          </w:tcPr>
          <w:p w14:paraId="107513C8" w14:textId="1C8600CA" w:rsidR="00EF0FA3" w:rsidRPr="001B4700" w:rsidRDefault="00EF0FA3" w:rsidP="00EF0FA3">
            <w:pPr>
              <w:spacing w:line="240" w:lineRule="auto"/>
              <w:ind w:left="-103" w:right="-98"/>
              <w:jc w:val="center"/>
              <w:rPr>
                <w:rFonts w:cs="Times New Roman"/>
                <w:szCs w:val="24"/>
              </w:rPr>
            </w:pPr>
            <w:r>
              <w:rPr>
                <w:rFonts w:cs="Times New Roman"/>
                <w:szCs w:val="24"/>
              </w:rPr>
              <w:t>265,1</w:t>
            </w:r>
          </w:p>
        </w:tc>
        <w:tc>
          <w:tcPr>
            <w:tcW w:w="992" w:type="dxa"/>
            <w:vAlign w:val="bottom"/>
          </w:tcPr>
          <w:p w14:paraId="26F130DC" w14:textId="3840C50C"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59" w:author="Muhammad Subarkah" w:date="2024-12-11T13:11:00Z" w16du:dateUtc="2024-12-11T06:11:00Z">
                  <w:rPr>
                    <w:rFonts w:ascii="Aptos Narrow" w:hAnsi="Aptos Narrow"/>
                    <w:color w:val="000000"/>
                    <w:sz w:val="22"/>
                  </w:rPr>
                </w:rPrChange>
              </w:rPr>
              <w:t>9,80</w:t>
            </w:r>
          </w:p>
        </w:tc>
        <w:tc>
          <w:tcPr>
            <w:tcW w:w="2268" w:type="dxa"/>
            <w:vMerge/>
            <w:vAlign w:val="center"/>
          </w:tcPr>
          <w:p w14:paraId="7684990C" w14:textId="03747D22" w:rsidR="00EF0FA3" w:rsidRPr="001B4700" w:rsidRDefault="00EF0FA3" w:rsidP="00EF0FA3">
            <w:pPr>
              <w:spacing w:line="240" w:lineRule="auto"/>
              <w:ind w:left="-104" w:right="-98"/>
              <w:jc w:val="center"/>
              <w:rPr>
                <w:rFonts w:cs="Times New Roman"/>
                <w:szCs w:val="24"/>
              </w:rPr>
            </w:pPr>
          </w:p>
        </w:tc>
      </w:tr>
      <w:tr w:rsidR="00EF0FA3" w:rsidRPr="001B4700" w14:paraId="71745D19" w14:textId="77777777" w:rsidTr="008A363B">
        <w:trPr>
          <w:trHeight w:val="113"/>
        </w:trPr>
        <w:tc>
          <w:tcPr>
            <w:tcW w:w="567" w:type="dxa"/>
            <w:vMerge/>
            <w:vAlign w:val="center"/>
          </w:tcPr>
          <w:p w14:paraId="3CA4DA02" w14:textId="77777777" w:rsidR="00EF0FA3" w:rsidRPr="001B4700" w:rsidRDefault="00EF0FA3" w:rsidP="00EF0FA3">
            <w:pPr>
              <w:pStyle w:val="NoSpacing"/>
              <w:ind w:left="-113" w:right="-98"/>
              <w:jc w:val="center"/>
              <w:rPr>
                <w:rFonts w:ascii="Times New Roman" w:hAnsi="Times New Roman" w:cs="Times New Roman"/>
                <w:lang w:val="id-ID"/>
              </w:rPr>
            </w:pPr>
          </w:p>
        </w:tc>
        <w:tc>
          <w:tcPr>
            <w:tcW w:w="992" w:type="dxa"/>
            <w:vMerge/>
            <w:vAlign w:val="center"/>
          </w:tcPr>
          <w:p w14:paraId="1B4C4B28" w14:textId="77777777" w:rsidR="00EF0FA3" w:rsidRPr="001B4700" w:rsidRDefault="00EF0FA3" w:rsidP="00EF0FA3">
            <w:pPr>
              <w:spacing w:line="240" w:lineRule="auto"/>
              <w:ind w:left="-109" w:right="-98"/>
              <w:jc w:val="center"/>
              <w:rPr>
                <w:rFonts w:cs="Times New Roman"/>
                <w:szCs w:val="24"/>
              </w:rPr>
            </w:pPr>
          </w:p>
        </w:tc>
        <w:tc>
          <w:tcPr>
            <w:tcW w:w="1135" w:type="dxa"/>
            <w:vAlign w:val="center"/>
          </w:tcPr>
          <w:p w14:paraId="58EBFB7F"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3</w:t>
            </w:r>
          </w:p>
        </w:tc>
        <w:tc>
          <w:tcPr>
            <w:tcW w:w="1417" w:type="dxa"/>
            <w:vAlign w:val="center"/>
          </w:tcPr>
          <w:p w14:paraId="701C194A" w14:textId="5A468978" w:rsidR="00EF0FA3" w:rsidRPr="001B4700" w:rsidRDefault="00EF0FA3" w:rsidP="00EF0FA3">
            <w:pPr>
              <w:spacing w:line="240" w:lineRule="auto"/>
              <w:ind w:left="-103" w:right="-98"/>
              <w:jc w:val="center"/>
              <w:rPr>
                <w:rFonts w:cs="Times New Roman"/>
                <w:szCs w:val="24"/>
              </w:rPr>
            </w:pPr>
            <w:r>
              <w:rPr>
                <w:rFonts w:cs="Times New Roman"/>
                <w:szCs w:val="24"/>
              </w:rPr>
              <w:t>268,0</w:t>
            </w:r>
          </w:p>
        </w:tc>
        <w:tc>
          <w:tcPr>
            <w:tcW w:w="992" w:type="dxa"/>
            <w:vAlign w:val="bottom"/>
          </w:tcPr>
          <w:p w14:paraId="36CF9F1F" w14:textId="27D422D2"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60" w:author="Muhammad Subarkah" w:date="2024-12-11T13:11:00Z" w16du:dateUtc="2024-12-11T06:11:00Z">
                  <w:rPr>
                    <w:rFonts w:ascii="Aptos Narrow" w:hAnsi="Aptos Narrow"/>
                    <w:color w:val="000000"/>
                    <w:sz w:val="22"/>
                  </w:rPr>
                </w:rPrChange>
              </w:rPr>
              <w:t>4,00</w:t>
            </w:r>
          </w:p>
        </w:tc>
        <w:tc>
          <w:tcPr>
            <w:tcW w:w="2268" w:type="dxa"/>
            <w:vMerge/>
            <w:vAlign w:val="center"/>
          </w:tcPr>
          <w:p w14:paraId="01032A24" w14:textId="0DEC218C" w:rsidR="00EF0FA3" w:rsidRPr="001B4700" w:rsidRDefault="00EF0FA3" w:rsidP="00EF0FA3">
            <w:pPr>
              <w:spacing w:line="240" w:lineRule="auto"/>
              <w:ind w:left="-104" w:right="-98"/>
              <w:jc w:val="center"/>
              <w:rPr>
                <w:rFonts w:cs="Times New Roman"/>
                <w:szCs w:val="24"/>
              </w:rPr>
            </w:pPr>
          </w:p>
        </w:tc>
      </w:tr>
      <w:tr w:rsidR="00EF0FA3" w:rsidRPr="001B4700" w14:paraId="530C5430" w14:textId="77777777" w:rsidTr="008A363B">
        <w:trPr>
          <w:trHeight w:val="113"/>
        </w:trPr>
        <w:tc>
          <w:tcPr>
            <w:tcW w:w="567" w:type="dxa"/>
            <w:vMerge w:val="restart"/>
            <w:vAlign w:val="center"/>
          </w:tcPr>
          <w:p w14:paraId="182486DD" w14:textId="77777777" w:rsidR="00EF0FA3" w:rsidRPr="001B4700" w:rsidRDefault="00EF0FA3" w:rsidP="00EF0FA3">
            <w:pPr>
              <w:pStyle w:val="NoSpacing"/>
              <w:ind w:left="-113" w:right="-98"/>
              <w:jc w:val="center"/>
              <w:rPr>
                <w:rFonts w:ascii="Times New Roman" w:hAnsi="Times New Roman" w:cs="Times New Roman"/>
                <w:lang w:val="id-ID"/>
              </w:rPr>
            </w:pPr>
            <w:r w:rsidRPr="001B4700">
              <w:rPr>
                <w:rFonts w:ascii="Times New Roman" w:hAnsi="Times New Roman" w:cs="Times New Roman"/>
                <w:lang w:val="id-ID"/>
              </w:rPr>
              <w:t>4.</w:t>
            </w:r>
          </w:p>
        </w:tc>
        <w:tc>
          <w:tcPr>
            <w:tcW w:w="992" w:type="dxa"/>
            <w:vMerge w:val="restart"/>
            <w:vAlign w:val="center"/>
          </w:tcPr>
          <w:p w14:paraId="4C569830" w14:textId="77777777" w:rsidR="00EF0FA3" w:rsidRPr="001B4700" w:rsidRDefault="00EF0FA3" w:rsidP="00EF0FA3">
            <w:pPr>
              <w:spacing w:line="240" w:lineRule="auto"/>
              <w:ind w:left="-109" w:right="-98"/>
              <w:jc w:val="center"/>
              <w:rPr>
                <w:rFonts w:cs="Times New Roman"/>
                <w:szCs w:val="24"/>
              </w:rPr>
            </w:pPr>
            <w:commentRangeStart w:id="3261"/>
            <w:r w:rsidRPr="001B4700">
              <w:rPr>
                <w:rFonts w:cs="Times New Roman"/>
                <w:szCs w:val="24"/>
              </w:rPr>
              <w:t>310</w:t>
            </w:r>
            <w:commentRangeEnd w:id="3261"/>
            <w:r>
              <w:rPr>
                <w:rStyle w:val="CommentReference"/>
              </w:rPr>
              <w:commentReference w:id="3261"/>
            </w:r>
          </w:p>
        </w:tc>
        <w:tc>
          <w:tcPr>
            <w:tcW w:w="1135" w:type="dxa"/>
            <w:vAlign w:val="center"/>
          </w:tcPr>
          <w:p w14:paraId="3119435A"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1</w:t>
            </w:r>
          </w:p>
        </w:tc>
        <w:tc>
          <w:tcPr>
            <w:tcW w:w="1417" w:type="dxa"/>
            <w:vAlign w:val="center"/>
          </w:tcPr>
          <w:p w14:paraId="3139AC56" w14:textId="1645EF27" w:rsidR="00EF0FA3" w:rsidRPr="001B4700" w:rsidRDefault="00EF0FA3" w:rsidP="00EF0FA3">
            <w:pPr>
              <w:spacing w:line="240" w:lineRule="auto"/>
              <w:ind w:left="-103" w:right="-98"/>
              <w:jc w:val="center"/>
              <w:rPr>
                <w:rFonts w:cs="Times New Roman"/>
                <w:szCs w:val="24"/>
              </w:rPr>
            </w:pPr>
            <w:r>
              <w:rPr>
                <w:rFonts w:cs="Times New Roman"/>
                <w:szCs w:val="24"/>
              </w:rPr>
              <w:t>307,9</w:t>
            </w:r>
          </w:p>
        </w:tc>
        <w:tc>
          <w:tcPr>
            <w:tcW w:w="992" w:type="dxa"/>
            <w:vAlign w:val="bottom"/>
          </w:tcPr>
          <w:p w14:paraId="7CB52537" w14:textId="4B7108A8"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62" w:author="Muhammad Subarkah" w:date="2024-12-11T13:11:00Z" w16du:dateUtc="2024-12-11T06:11:00Z">
                  <w:rPr>
                    <w:rFonts w:ascii="Aptos Narrow" w:hAnsi="Aptos Narrow"/>
                    <w:color w:val="000000"/>
                    <w:sz w:val="22"/>
                  </w:rPr>
                </w:rPrChange>
              </w:rPr>
              <w:t>2,33</w:t>
            </w:r>
          </w:p>
        </w:tc>
        <w:tc>
          <w:tcPr>
            <w:tcW w:w="2268" w:type="dxa"/>
            <w:vMerge w:val="restart"/>
            <w:vAlign w:val="center"/>
          </w:tcPr>
          <w:p w14:paraId="0C953484" w14:textId="47C0E0D3" w:rsidR="00EF0FA3" w:rsidRPr="001B4700" w:rsidRDefault="008A363B" w:rsidP="00EF0FA3">
            <w:pPr>
              <w:spacing w:line="240" w:lineRule="auto"/>
              <w:ind w:left="-104" w:right="-98"/>
              <w:jc w:val="center"/>
              <w:rPr>
                <w:rFonts w:cs="Times New Roman"/>
                <w:szCs w:val="24"/>
              </w:rPr>
            </w:pPr>
            <w:r>
              <w:rPr>
                <w:rFonts w:cs="Times New Roman"/>
                <w:szCs w:val="24"/>
              </w:rPr>
              <w:t>5,2</w:t>
            </w:r>
          </w:p>
        </w:tc>
      </w:tr>
      <w:tr w:rsidR="00EF0FA3" w:rsidRPr="001B4700" w14:paraId="738F2E5B" w14:textId="77777777" w:rsidTr="008A363B">
        <w:trPr>
          <w:trHeight w:val="113"/>
        </w:trPr>
        <w:tc>
          <w:tcPr>
            <w:tcW w:w="567" w:type="dxa"/>
            <w:vMerge/>
            <w:vAlign w:val="center"/>
          </w:tcPr>
          <w:p w14:paraId="1B06A409" w14:textId="77777777" w:rsidR="00EF0FA3" w:rsidRPr="001B4700" w:rsidRDefault="00EF0FA3" w:rsidP="00EF0FA3">
            <w:pPr>
              <w:pStyle w:val="NoSpacing"/>
              <w:ind w:left="-113" w:right="-98"/>
              <w:jc w:val="center"/>
              <w:rPr>
                <w:rFonts w:ascii="Times New Roman" w:hAnsi="Times New Roman" w:cs="Times New Roman"/>
                <w:lang w:val="id-ID"/>
              </w:rPr>
            </w:pPr>
          </w:p>
        </w:tc>
        <w:tc>
          <w:tcPr>
            <w:tcW w:w="992" w:type="dxa"/>
            <w:vMerge/>
            <w:vAlign w:val="center"/>
          </w:tcPr>
          <w:p w14:paraId="68CFA4A4" w14:textId="77777777" w:rsidR="00EF0FA3" w:rsidRPr="001B4700" w:rsidRDefault="00EF0FA3" w:rsidP="00EF0FA3">
            <w:pPr>
              <w:spacing w:line="240" w:lineRule="auto"/>
              <w:ind w:left="-109" w:right="-98"/>
              <w:jc w:val="center"/>
              <w:rPr>
                <w:rFonts w:cs="Times New Roman"/>
                <w:szCs w:val="24"/>
              </w:rPr>
            </w:pPr>
          </w:p>
        </w:tc>
        <w:tc>
          <w:tcPr>
            <w:tcW w:w="1135" w:type="dxa"/>
            <w:vAlign w:val="center"/>
          </w:tcPr>
          <w:p w14:paraId="00EC0A56"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2</w:t>
            </w:r>
          </w:p>
        </w:tc>
        <w:tc>
          <w:tcPr>
            <w:tcW w:w="1417" w:type="dxa"/>
            <w:vAlign w:val="center"/>
          </w:tcPr>
          <w:p w14:paraId="7A554826" w14:textId="55F31030" w:rsidR="00EF0FA3" w:rsidRPr="001B4700" w:rsidRDefault="00EF0FA3" w:rsidP="00EF0FA3">
            <w:pPr>
              <w:spacing w:line="240" w:lineRule="auto"/>
              <w:ind w:left="-103" w:right="-98"/>
              <w:jc w:val="center"/>
              <w:rPr>
                <w:rFonts w:cs="Times New Roman"/>
                <w:szCs w:val="24"/>
              </w:rPr>
            </w:pPr>
            <w:r>
              <w:rPr>
                <w:rFonts w:cs="Times New Roman"/>
                <w:szCs w:val="24"/>
              </w:rPr>
              <w:t>304,9</w:t>
            </w:r>
          </w:p>
        </w:tc>
        <w:tc>
          <w:tcPr>
            <w:tcW w:w="992" w:type="dxa"/>
            <w:vAlign w:val="bottom"/>
          </w:tcPr>
          <w:p w14:paraId="5B25A8D6" w14:textId="43C60FF8"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63" w:author="Muhammad Subarkah" w:date="2024-12-11T13:11:00Z" w16du:dateUtc="2024-12-11T06:11:00Z">
                  <w:rPr>
                    <w:rFonts w:ascii="Aptos Narrow" w:hAnsi="Aptos Narrow"/>
                    <w:color w:val="000000"/>
                    <w:sz w:val="22"/>
                  </w:rPr>
                </w:rPrChange>
              </w:rPr>
              <w:t>5,67</w:t>
            </w:r>
          </w:p>
        </w:tc>
        <w:tc>
          <w:tcPr>
            <w:tcW w:w="2268" w:type="dxa"/>
            <w:vMerge/>
            <w:vAlign w:val="center"/>
          </w:tcPr>
          <w:p w14:paraId="34BDE1E0" w14:textId="4C61B33A" w:rsidR="00EF0FA3" w:rsidRPr="001B4700" w:rsidRDefault="00EF0FA3" w:rsidP="00EF0FA3">
            <w:pPr>
              <w:spacing w:line="240" w:lineRule="auto"/>
              <w:ind w:left="-104" w:right="-98"/>
              <w:jc w:val="center"/>
              <w:rPr>
                <w:rFonts w:cs="Times New Roman"/>
                <w:szCs w:val="24"/>
              </w:rPr>
            </w:pPr>
          </w:p>
        </w:tc>
      </w:tr>
      <w:tr w:rsidR="00EF0FA3" w:rsidRPr="001B4700" w14:paraId="6AB33248" w14:textId="77777777" w:rsidTr="008A363B">
        <w:trPr>
          <w:trHeight w:val="113"/>
        </w:trPr>
        <w:tc>
          <w:tcPr>
            <w:tcW w:w="567" w:type="dxa"/>
            <w:vMerge/>
            <w:vAlign w:val="center"/>
          </w:tcPr>
          <w:p w14:paraId="56F24D0C" w14:textId="77777777" w:rsidR="00EF0FA3" w:rsidRPr="001B4700" w:rsidRDefault="00EF0FA3" w:rsidP="00EF0FA3">
            <w:pPr>
              <w:pStyle w:val="NoSpacing"/>
              <w:ind w:left="-113" w:right="-98"/>
              <w:jc w:val="center"/>
              <w:rPr>
                <w:rFonts w:ascii="Times New Roman" w:hAnsi="Times New Roman" w:cs="Times New Roman"/>
                <w:lang w:val="id-ID"/>
              </w:rPr>
            </w:pPr>
          </w:p>
        </w:tc>
        <w:tc>
          <w:tcPr>
            <w:tcW w:w="992" w:type="dxa"/>
            <w:vMerge/>
            <w:vAlign w:val="center"/>
          </w:tcPr>
          <w:p w14:paraId="2882A618" w14:textId="77777777" w:rsidR="00EF0FA3" w:rsidRPr="001B4700" w:rsidRDefault="00EF0FA3" w:rsidP="00EF0FA3">
            <w:pPr>
              <w:spacing w:line="240" w:lineRule="auto"/>
              <w:ind w:left="-109" w:right="-98"/>
              <w:jc w:val="center"/>
              <w:rPr>
                <w:rFonts w:cs="Times New Roman"/>
                <w:szCs w:val="24"/>
              </w:rPr>
            </w:pPr>
          </w:p>
        </w:tc>
        <w:tc>
          <w:tcPr>
            <w:tcW w:w="1135" w:type="dxa"/>
            <w:vAlign w:val="center"/>
          </w:tcPr>
          <w:p w14:paraId="372AAD4D" w14:textId="77777777" w:rsidR="00EF0FA3" w:rsidRPr="001B4700" w:rsidRDefault="00EF0FA3" w:rsidP="00EF0FA3">
            <w:pPr>
              <w:spacing w:line="240" w:lineRule="auto"/>
              <w:ind w:left="-105" w:right="-98"/>
              <w:jc w:val="center"/>
              <w:rPr>
                <w:rFonts w:cs="Times New Roman"/>
                <w:szCs w:val="24"/>
              </w:rPr>
            </w:pPr>
            <w:r w:rsidRPr="001B4700">
              <w:rPr>
                <w:rFonts w:cs="Times New Roman"/>
                <w:szCs w:val="24"/>
              </w:rPr>
              <w:t>3</w:t>
            </w:r>
          </w:p>
        </w:tc>
        <w:tc>
          <w:tcPr>
            <w:tcW w:w="1417" w:type="dxa"/>
            <w:vAlign w:val="center"/>
          </w:tcPr>
          <w:p w14:paraId="7B4740DB" w14:textId="38D59176" w:rsidR="00EF0FA3" w:rsidRPr="001B4700" w:rsidRDefault="00EF0FA3" w:rsidP="00EF0FA3">
            <w:pPr>
              <w:spacing w:line="240" w:lineRule="auto"/>
              <w:ind w:left="-103" w:right="-98"/>
              <w:jc w:val="center"/>
              <w:rPr>
                <w:rFonts w:cs="Times New Roman"/>
                <w:szCs w:val="24"/>
              </w:rPr>
            </w:pPr>
            <w:r>
              <w:rPr>
                <w:rFonts w:cs="Times New Roman"/>
                <w:szCs w:val="24"/>
              </w:rPr>
              <w:t>303,2</w:t>
            </w:r>
          </w:p>
        </w:tc>
        <w:tc>
          <w:tcPr>
            <w:tcW w:w="992" w:type="dxa"/>
            <w:vAlign w:val="bottom"/>
          </w:tcPr>
          <w:p w14:paraId="5D0EB45B" w14:textId="1556208B" w:rsidR="00EF0FA3" w:rsidRPr="00B731B5" w:rsidRDefault="00EF0FA3" w:rsidP="00EF0FA3">
            <w:pPr>
              <w:spacing w:line="240" w:lineRule="auto"/>
              <w:ind w:left="-104" w:right="-98"/>
              <w:jc w:val="center"/>
              <w:rPr>
                <w:rFonts w:cs="Times New Roman"/>
                <w:szCs w:val="24"/>
              </w:rPr>
            </w:pPr>
            <w:r w:rsidRPr="00B731B5">
              <w:rPr>
                <w:rFonts w:cs="Times New Roman"/>
                <w:color w:val="000000"/>
                <w:szCs w:val="24"/>
                <w:rPrChange w:id="3264" w:author="Muhammad Subarkah" w:date="2024-12-11T13:11:00Z" w16du:dateUtc="2024-12-11T06:11:00Z">
                  <w:rPr>
                    <w:rFonts w:ascii="Aptos Narrow" w:hAnsi="Aptos Narrow"/>
                    <w:color w:val="000000"/>
                    <w:sz w:val="22"/>
                  </w:rPr>
                </w:rPrChange>
              </w:rPr>
              <w:t>7,56</w:t>
            </w:r>
          </w:p>
        </w:tc>
        <w:tc>
          <w:tcPr>
            <w:tcW w:w="2268" w:type="dxa"/>
            <w:vMerge/>
            <w:vAlign w:val="center"/>
          </w:tcPr>
          <w:p w14:paraId="7790023F" w14:textId="4ECB01BE" w:rsidR="00EF0FA3" w:rsidRPr="001B4700" w:rsidRDefault="00EF0FA3" w:rsidP="00EF0FA3">
            <w:pPr>
              <w:spacing w:line="240" w:lineRule="auto"/>
              <w:ind w:left="-104" w:right="-98"/>
              <w:jc w:val="center"/>
              <w:rPr>
                <w:rFonts w:cs="Times New Roman"/>
                <w:szCs w:val="24"/>
              </w:rPr>
            </w:pPr>
          </w:p>
        </w:tc>
      </w:tr>
    </w:tbl>
    <w:p w14:paraId="5DA58F9D" w14:textId="1E255898" w:rsidR="000A68B5" w:rsidDel="003C61C2" w:rsidRDefault="00410838">
      <w:pPr>
        <w:pStyle w:val="H2Paragh"/>
        <w:spacing w:before="240"/>
        <w:rPr>
          <w:del w:id="3265" w:author="Muhammad Subarkah" w:date="2024-12-11T00:09:00Z" w16du:dateUtc="2024-12-10T17:09:00Z"/>
        </w:rPr>
        <w:pPrChange w:id="3266" w:author="Muhammad Subarkah" w:date="2024-12-11T00:06:00Z" w16du:dateUtc="2024-12-10T17:06:00Z">
          <w:pPr>
            <w:pStyle w:val="NoBeforeAfter"/>
            <w:spacing w:before="240"/>
            <w:ind w:left="426" w:firstLine="425"/>
          </w:pPr>
        </w:pPrChange>
      </w:pPr>
      <w:bookmarkStart w:id="3267" w:name="_Toc177711726"/>
      <w:bookmarkStart w:id="3268" w:name="_Toc179883041"/>
      <w:bookmarkStart w:id="3269" w:name="_Toc179883244"/>
      <w:bookmarkStart w:id="3270" w:name="_Toc179883615"/>
      <w:bookmarkStart w:id="3271" w:name="_Toc179883759"/>
      <w:ins w:id="3272" w:author="Muhammad Subarkah" w:date="2024-12-11T13:04:00Z" w16du:dateUtc="2024-12-11T06:04:00Z">
        <w:r>
          <w:t>Pengg</w:t>
        </w:r>
        <w:r w:rsidRPr="00410838">
          <w:t>u</w:t>
        </w:r>
        <w:r>
          <w:t xml:space="preserve">naan motor dc dengan torsi kecil dan </w:t>
        </w:r>
      </w:ins>
      <w:proofErr w:type="spellStart"/>
      <w:ins w:id="3273" w:author="Muhammad Subarkah" w:date="2024-12-11T13:06:00Z" w16du:dateUtc="2024-12-11T06:06:00Z">
        <w:r w:rsidRPr="00CB1D39">
          <w:rPr>
            <w:i/>
            <w:iCs/>
            <w:rPrChange w:id="3274" w:author="Muhammad Subarkah" w:date="2024-12-11T13:09:00Z" w16du:dateUtc="2024-12-11T06:09:00Z">
              <w:rPr/>
            </w:rPrChange>
          </w:rPr>
          <w:t>gearbox</w:t>
        </w:r>
        <w:proofErr w:type="spellEnd"/>
        <w:r>
          <w:t xml:space="preserve"> k</w:t>
        </w:r>
        <w:r w:rsidRPr="00410838">
          <w:t>u</w:t>
        </w:r>
        <w:r>
          <w:t xml:space="preserve">ning dengan rasio 1:48 masih menyebabkan roda macet apabila menyenggol </w:t>
        </w:r>
        <w:proofErr w:type="spellStart"/>
        <w:r w:rsidRPr="00AB2C4D">
          <w:rPr>
            <w:i/>
            <w:iCs/>
            <w:rPrChange w:id="3275" w:author="Muhammad Subarkah" w:date="2024-12-11T13:07:00Z" w16du:dateUtc="2024-12-11T06:07:00Z">
              <w:rPr/>
            </w:rPrChange>
          </w:rPr>
          <w:t>body</w:t>
        </w:r>
        <w:proofErr w:type="spellEnd"/>
        <w:r>
          <w:t xml:space="preserve"> robot. Hal ini menyebabkan beberapa </w:t>
        </w:r>
      </w:ins>
      <w:ins w:id="3276" w:author="Muhammad Subarkah" w:date="2024-12-11T13:10:00Z" w16du:dateUtc="2024-12-11T06:10:00Z">
        <w:r w:rsidR="0008506E">
          <w:t>peng</w:t>
        </w:r>
        <w:r w:rsidR="0008506E" w:rsidRPr="0008506E">
          <w:t>u</w:t>
        </w:r>
        <w:r w:rsidR="0008506E">
          <w:t>jian tanpa beban</w:t>
        </w:r>
      </w:ins>
      <w:ins w:id="3277" w:author="Muhammad Subarkah" w:date="2024-12-11T13:06:00Z" w16du:dateUtc="2024-12-11T06:06:00Z">
        <w:r>
          <w:t xml:space="preserve"> mengalami l</w:t>
        </w:r>
      </w:ins>
      <w:ins w:id="3278" w:author="Muhammad Subarkah" w:date="2024-12-11T13:07:00Z" w16du:dateUtc="2024-12-11T06:07:00Z">
        <w:r>
          <w:t xml:space="preserve">onjakan eror. </w:t>
        </w:r>
      </w:ins>
      <w:r w:rsidR="003768CA">
        <w:t>Sehingga pada peng</w:t>
      </w:r>
      <w:r w:rsidR="003768CA" w:rsidRPr="003768CA">
        <w:t>u</w:t>
      </w:r>
      <w:r w:rsidR="003768CA">
        <w:t>jian gerak p</w:t>
      </w:r>
      <w:r w:rsidR="003768CA" w:rsidRPr="003768CA">
        <w:t>u</w:t>
      </w:r>
      <w:r w:rsidR="003768CA">
        <w:t xml:space="preserve">tar robot kondisi tanpa beban didapat rata-rata eror </w:t>
      </w:r>
      <w:del w:id="3279" w:author="Muhammad Subarkah" w:date="2024-12-11T13:03:00Z" w16du:dateUtc="2024-12-11T06:03:00Z">
        <w:r w:rsidR="00713FFE" w:rsidDel="005F7D71">
          <w:delText>3,</w:delText>
        </w:r>
      </w:del>
      <w:ins w:id="3280" w:author="Muhammad Subarkah" w:date="2024-12-11T12:10:00Z" w16du:dateUtc="2024-12-11T05:10:00Z">
        <w:r w:rsidR="00327D80">
          <w:t>5</w:t>
        </w:r>
      </w:ins>
      <w:ins w:id="3281" w:author="Muhammad Subarkah" w:date="2024-12-11T13:03:00Z" w16du:dateUtc="2024-12-11T06:03:00Z">
        <w:r w:rsidR="005F7D71">
          <w:t>,31</w:t>
        </w:r>
      </w:ins>
      <w:ins w:id="3282" w:author="Muhammad Subarkah" w:date="2024-12-11T12:10:00Z" w16du:dateUtc="2024-12-11T05:10:00Z">
        <w:r w:rsidR="006D1F38">
          <w:t>%</w:t>
        </w:r>
      </w:ins>
      <w:del w:id="3283" w:author="Muhammad Subarkah" w:date="2024-12-11T12:10:00Z" w16du:dateUtc="2024-12-11T05:10:00Z">
        <w:r w:rsidR="00713FFE" w:rsidDel="00327D80">
          <w:delText>6</w:delText>
        </w:r>
        <w:r w:rsidR="00917597" w:rsidDel="00327D80">
          <w:delText xml:space="preserve"> derajat</w:delText>
        </w:r>
      </w:del>
      <w:r w:rsidR="003A45E9">
        <w:t xml:space="preserve">. </w:t>
      </w:r>
      <w:ins w:id="3284" w:author="Muhammad Subarkah" w:date="2024-12-08T20:01:00Z" w16du:dateUtc="2024-12-08T13:01:00Z">
        <w:r w:rsidR="00FC72F7">
          <w:t>Selanj</w:t>
        </w:r>
        <w:r w:rsidR="00FC72F7" w:rsidRPr="00FC72F7">
          <w:t>u</w:t>
        </w:r>
        <w:r w:rsidR="00FC72F7">
          <w:t>tnya,</w:t>
        </w:r>
      </w:ins>
      <w:ins w:id="3285" w:author="Muhammad Subarkah" w:date="2024-12-08T20:02:00Z" w16du:dateUtc="2024-12-08T13:02:00Z">
        <w:r w:rsidR="00FC72F7">
          <w:t xml:space="preserve"> dilak</w:t>
        </w:r>
        <w:r w:rsidR="00FC72F7" w:rsidRPr="00FC72F7">
          <w:t>u</w:t>
        </w:r>
        <w:r w:rsidR="00FC72F7">
          <w:t>kan tes pemindahan dengan beban</w:t>
        </w:r>
      </w:ins>
      <w:ins w:id="3286" w:author="Muhammad Subarkah" w:date="2024-12-08T20:31:00Z" w16du:dateUtc="2024-12-08T13:31:00Z">
        <w:r w:rsidR="00AF70B3">
          <w:t xml:space="preserve"> wadah plastik</w:t>
        </w:r>
      </w:ins>
      <w:ins w:id="3287" w:author="Muhammad Subarkah" w:date="2024-12-08T20:02:00Z" w16du:dateUtc="2024-12-08T13:02:00Z">
        <w:r w:rsidR="00FC72F7">
          <w:t xml:space="preserve"> seberat </w:t>
        </w:r>
      </w:ins>
      <w:ins w:id="3288" w:author="Muhammad Subarkah" w:date="2024-12-10T22:25:00Z" w16du:dateUtc="2024-12-10T15:25:00Z">
        <w:r w:rsidR="00CB204C">
          <w:t>65</w:t>
        </w:r>
      </w:ins>
      <w:ins w:id="3289" w:author="Muhammad Subarkah" w:date="2024-12-08T20:02:00Z" w16du:dateUtc="2024-12-08T13:02:00Z">
        <w:r w:rsidR="00FC72F7">
          <w:t>gr</w:t>
        </w:r>
        <w:r w:rsidR="003F5D7A">
          <w:t xml:space="preserve">. </w:t>
        </w:r>
      </w:ins>
      <w:ins w:id="3290" w:author="Muhammad Subarkah" w:date="2024-12-08T20:08:00Z" w16du:dateUtc="2024-12-08T13:08:00Z">
        <w:r w:rsidR="009F4E2B">
          <w:t xml:space="preserve">Benda diletakkan </w:t>
        </w:r>
      </w:ins>
      <w:ins w:id="3291" w:author="Muhammad Subarkah" w:date="2024-12-08T20:31:00Z" w16du:dateUtc="2024-12-08T13:31:00Z">
        <w:r w:rsidR="0006167E">
          <w:t xml:space="preserve">pada </w:t>
        </w:r>
      </w:ins>
      <w:ins w:id="3292" w:author="Muhammad Subarkah" w:date="2024-12-08T20:09:00Z" w16du:dateUtc="2024-12-08T13:09:00Z">
        <w:r w:rsidR="004F7D22">
          <w:t>wadah benda</w:t>
        </w:r>
        <w:r w:rsidR="009F4E2B">
          <w:t xml:space="preserve">, yang berada </w:t>
        </w:r>
        <w:r w:rsidR="009F4E2B">
          <w:lastRenderedPageBreak/>
          <w:t>di bagian atas depan robot</w:t>
        </w:r>
        <w:r w:rsidR="00A018E4">
          <w:t>.</w:t>
        </w:r>
      </w:ins>
      <w:ins w:id="3293" w:author="Muhammad Subarkah" w:date="2024-12-08T20:01:00Z" w16du:dateUtc="2024-12-08T13:01:00Z">
        <w:r w:rsidR="00FC72F7">
          <w:t xml:space="preserve"> </w:t>
        </w:r>
      </w:ins>
      <w:r w:rsidR="00DF7485" w:rsidRPr="00DF7485">
        <w:t>U</w:t>
      </w:r>
      <w:r w:rsidR="00DF7485">
        <w:t>nt</w:t>
      </w:r>
      <w:r w:rsidR="00DF7485" w:rsidRPr="00DF7485">
        <w:t>u</w:t>
      </w:r>
      <w:r w:rsidR="00DF7485">
        <w:t xml:space="preserve">k </w:t>
      </w:r>
      <w:r w:rsidR="00D52416">
        <w:t xml:space="preserve">hasil </w:t>
      </w:r>
      <w:r w:rsidR="00DF7485">
        <w:t>peng</w:t>
      </w:r>
      <w:r w:rsidR="00DF7485" w:rsidRPr="00DF7485">
        <w:t>u</w:t>
      </w:r>
      <w:r w:rsidR="00DF7485">
        <w:t>jian gerak p</w:t>
      </w:r>
      <w:r w:rsidR="00DF7485" w:rsidRPr="00DF7485">
        <w:t>u</w:t>
      </w:r>
      <w:r w:rsidR="00DF7485">
        <w:t>tar robot dengan membawa beban dapat dilihat pada tabel berik</w:t>
      </w:r>
      <w:r w:rsidR="00DF7485" w:rsidRPr="00DF7485">
        <w:t>u</w:t>
      </w:r>
      <w:r w:rsidR="00DF7485">
        <w:t>t:</w:t>
      </w:r>
    </w:p>
    <w:p w14:paraId="4E467817" w14:textId="77777777" w:rsidR="00853DEE" w:rsidRDefault="00853DEE">
      <w:pPr>
        <w:pStyle w:val="H2Paragh"/>
        <w:spacing w:before="240"/>
        <w:rPr>
          <w:ins w:id="3294" w:author="Muhammad Subarkah" w:date="2024-12-11T00:06:00Z" w16du:dateUtc="2024-12-10T17:06:00Z"/>
        </w:rPr>
        <w:pPrChange w:id="3295" w:author="Muhammad Subarkah" w:date="2024-12-11T00:09:00Z" w16du:dateUtc="2024-12-10T17:09:00Z">
          <w:pPr>
            <w:pStyle w:val="NoBeforeAfter"/>
            <w:ind w:left="426"/>
          </w:pPr>
        </w:pPrChange>
      </w:pPr>
      <w:bookmarkStart w:id="3296" w:name="_Toc181964298"/>
    </w:p>
    <w:p w14:paraId="6AD69D33" w14:textId="1E66CDD0" w:rsidR="0034367D" w:rsidRPr="001B4700" w:rsidRDefault="007362A2">
      <w:pPr>
        <w:pStyle w:val="NoBeforeAfter"/>
        <w:ind w:left="567"/>
        <w:pPrChange w:id="3297" w:author="Muhammad Subarkah" w:date="2024-12-11T12:38:00Z" w16du:dateUtc="2024-12-11T05:38:00Z">
          <w:pPr>
            <w:pStyle w:val="NoBeforeAfter"/>
            <w:ind w:left="426"/>
          </w:pPr>
        </w:pPrChange>
      </w:pPr>
      <w:bookmarkStart w:id="3298" w:name="_Toc184828397"/>
      <w:r w:rsidRPr="001B4700">
        <w:t xml:space="preserve">Tabel </w:t>
      </w:r>
      <w:r w:rsidR="0075199D">
        <w:fldChar w:fldCharType="begin"/>
      </w:r>
      <w:r w:rsidR="0075199D">
        <w:instrText xml:space="preserve"> SEQ Tabel \* ARABIC </w:instrText>
      </w:r>
      <w:r w:rsidR="0075199D">
        <w:fldChar w:fldCharType="separate"/>
      </w:r>
      <w:ins w:id="3299" w:author="Muhammad Subarkah" w:date="2024-12-19T13:03:00Z" w16du:dateUtc="2024-12-19T06:03:00Z">
        <w:r w:rsidR="0021290A">
          <w:rPr>
            <w:noProof/>
          </w:rPr>
          <w:t>13</w:t>
        </w:r>
      </w:ins>
      <w:r w:rsidR="0075199D">
        <w:rPr>
          <w:noProof/>
        </w:rPr>
        <w:fldChar w:fldCharType="end"/>
      </w:r>
      <w:r w:rsidRPr="001B4700">
        <w:t xml:space="preserve">. Hasil </w:t>
      </w:r>
      <w:r w:rsidR="00245429" w:rsidRPr="001B4700">
        <w:t xml:space="preserve">Uji Coba Kendali Gerak Putar Robot Dengan </w:t>
      </w:r>
      <w:commentRangeStart w:id="3300"/>
      <w:r w:rsidR="00245429" w:rsidRPr="001B4700">
        <w:t>Beban</w:t>
      </w:r>
      <w:bookmarkEnd w:id="3267"/>
      <w:bookmarkEnd w:id="3268"/>
      <w:bookmarkEnd w:id="3269"/>
      <w:bookmarkEnd w:id="3270"/>
      <w:bookmarkEnd w:id="3271"/>
      <w:bookmarkEnd w:id="3296"/>
      <w:commentRangeEnd w:id="3300"/>
      <w:r w:rsidR="003B56E6">
        <w:rPr>
          <w:rStyle w:val="CommentReference"/>
        </w:rPr>
        <w:commentReference w:id="3300"/>
      </w:r>
      <w:bookmarkEnd w:id="3298"/>
    </w:p>
    <w:tbl>
      <w:tblPr>
        <w:tblStyle w:val="TableGrid"/>
        <w:tblW w:w="7371" w:type="dxa"/>
        <w:tblInd w:w="562" w:type="dxa"/>
        <w:tblLayout w:type="fixed"/>
        <w:tblLook w:val="04A0" w:firstRow="1" w:lastRow="0" w:firstColumn="1" w:lastColumn="0" w:noHBand="0" w:noVBand="1"/>
      </w:tblPr>
      <w:tblGrid>
        <w:gridCol w:w="567"/>
        <w:gridCol w:w="992"/>
        <w:gridCol w:w="1135"/>
        <w:gridCol w:w="1417"/>
        <w:gridCol w:w="992"/>
        <w:gridCol w:w="2268"/>
      </w:tblGrid>
      <w:tr w:rsidR="0034367D" w:rsidRPr="001B4700" w14:paraId="204EB18E" w14:textId="77777777" w:rsidTr="00682E22">
        <w:trPr>
          <w:trHeight w:val="113"/>
        </w:trPr>
        <w:tc>
          <w:tcPr>
            <w:tcW w:w="567" w:type="dxa"/>
            <w:shd w:val="clear" w:color="auto" w:fill="8EAADB" w:themeFill="accent1" w:themeFillTint="99"/>
            <w:vAlign w:val="center"/>
          </w:tcPr>
          <w:p w14:paraId="5BD4FD7D" w14:textId="77777777" w:rsidR="0034367D" w:rsidRPr="001B4700" w:rsidRDefault="0034367D" w:rsidP="0034367D">
            <w:pPr>
              <w:pStyle w:val="NoSpacing"/>
              <w:ind w:left="-113" w:right="-98"/>
              <w:jc w:val="center"/>
              <w:rPr>
                <w:rFonts w:ascii="Times New Roman" w:hAnsi="Times New Roman" w:cs="Times New Roman"/>
                <w:lang w:val="id-ID"/>
              </w:rPr>
            </w:pPr>
            <w:bookmarkStart w:id="3301" w:name="OLE_LINK82"/>
            <w:r w:rsidRPr="001B4700">
              <w:rPr>
                <w:rFonts w:ascii="Times New Roman" w:hAnsi="Times New Roman" w:cs="Times New Roman"/>
                <w:sz w:val="24"/>
                <w:szCs w:val="24"/>
                <w:lang w:val="id-ID"/>
              </w:rPr>
              <w:t>No.</w:t>
            </w:r>
          </w:p>
        </w:tc>
        <w:tc>
          <w:tcPr>
            <w:tcW w:w="992" w:type="dxa"/>
            <w:shd w:val="clear" w:color="auto" w:fill="8EAADB" w:themeFill="accent1" w:themeFillTint="99"/>
            <w:vAlign w:val="center"/>
          </w:tcPr>
          <w:p w14:paraId="163DE6E0" w14:textId="77777777" w:rsidR="0034367D" w:rsidRDefault="0034367D" w:rsidP="0034367D">
            <w:pPr>
              <w:spacing w:line="240" w:lineRule="auto"/>
              <w:ind w:left="-109" w:right="-98"/>
              <w:jc w:val="center"/>
              <w:rPr>
                <w:rFonts w:cs="Times New Roman"/>
                <w:szCs w:val="24"/>
              </w:rPr>
            </w:pPr>
            <w:r w:rsidRPr="001B4700">
              <w:rPr>
                <w:rFonts w:cs="Times New Roman"/>
                <w:szCs w:val="24"/>
              </w:rPr>
              <w:t>Sudut</w:t>
            </w:r>
          </w:p>
          <w:p w14:paraId="150D7902" w14:textId="7AADF998" w:rsidR="0034367D" w:rsidRPr="001B4700" w:rsidRDefault="0034367D" w:rsidP="0034367D">
            <w:pPr>
              <w:spacing w:line="240" w:lineRule="auto"/>
              <w:ind w:left="-109" w:right="-98"/>
              <w:jc w:val="center"/>
              <w:rPr>
                <w:rFonts w:cs="Times New Roman"/>
                <w:szCs w:val="24"/>
              </w:rPr>
            </w:pPr>
            <w:r>
              <w:rPr>
                <w:rFonts w:cs="Times New Roman"/>
                <w:szCs w:val="24"/>
              </w:rPr>
              <w:t>(...</w:t>
            </w:r>
            <w:r w:rsidRPr="00AE4C4F">
              <w:rPr>
                <w:rFonts w:cs="Times New Roman"/>
                <w:szCs w:val="24"/>
                <w:vertAlign w:val="superscript"/>
              </w:rPr>
              <w:t>o</w:t>
            </w:r>
            <w:r>
              <w:rPr>
                <w:rFonts w:cs="Times New Roman"/>
                <w:szCs w:val="24"/>
              </w:rPr>
              <w:t>)</w:t>
            </w:r>
          </w:p>
        </w:tc>
        <w:tc>
          <w:tcPr>
            <w:tcW w:w="1135" w:type="dxa"/>
            <w:shd w:val="clear" w:color="auto" w:fill="8EAADB" w:themeFill="accent1" w:themeFillTint="99"/>
            <w:vAlign w:val="center"/>
          </w:tcPr>
          <w:p w14:paraId="40E7F7FA" w14:textId="77777777" w:rsidR="0034367D" w:rsidRPr="001B4700" w:rsidRDefault="0034367D" w:rsidP="0034367D">
            <w:pPr>
              <w:spacing w:line="240" w:lineRule="auto"/>
              <w:ind w:left="-105" w:right="-98"/>
              <w:jc w:val="center"/>
              <w:rPr>
                <w:rFonts w:cs="Times New Roman"/>
                <w:szCs w:val="24"/>
              </w:rPr>
            </w:pPr>
            <w:r w:rsidRPr="001B4700">
              <w:rPr>
                <w:rFonts w:cs="Times New Roman"/>
                <w:szCs w:val="24"/>
              </w:rPr>
              <w:t>Percobaan</w:t>
            </w:r>
          </w:p>
          <w:p w14:paraId="1E20F8C8" w14:textId="77777777" w:rsidR="0034367D" w:rsidRPr="001B4700" w:rsidRDefault="0034367D" w:rsidP="0034367D">
            <w:pPr>
              <w:spacing w:line="240" w:lineRule="auto"/>
              <w:ind w:left="-105" w:right="-98"/>
              <w:jc w:val="center"/>
              <w:rPr>
                <w:rFonts w:cs="Times New Roman"/>
                <w:szCs w:val="24"/>
              </w:rPr>
            </w:pPr>
            <w:r w:rsidRPr="001B4700">
              <w:rPr>
                <w:rFonts w:cs="Times New Roman"/>
                <w:szCs w:val="24"/>
              </w:rPr>
              <w:t>Ke</w:t>
            </w:r>
          </w:p>
        </w:tc>
        <w:tc>
          <w:tcPr>
            <w:tcW w:w="1417" w:type="dxa"/>
            <w:shd w:val="clear" w:color="auto" w:fill="8EAADB" w:themeFill="accent1" w:themeFillTint="99"/>
            <w:vAlign w:val="center"/>
          </w:tcPr>
          <w:p w14:paraId="2857B356" w14:textId="77777777" w:rsidR="0034367D" w:rsidRDefault="0034367D" w:rsidP="0034367D">
            <w:pPr>
              <w:spacing w:line="240" w:lineRule="auto"/>
              <w:ind w:left="-103" w:right="-98"/>
              <w:jc w:val="center"/>
              <w:rPr>
                <w:rFonts w:cs="Times New Roman"/>
                <w:szCs w:val="24"/>
              </w:rPr>
            </w:pPr>
            <w:r>
              <w:rPr>
                <w:rFonts w:cs="Times New Roman"/>
                <w:szCs w:val="24"/>
              </w:rPr>
              <w:t>S</w:t>
            </w:r>
            <w:r w:rsidRPr="00AD0037">
              <w:rPr>
                <w:rFonts w:cs="Times New Roman"/>
                <w:szCs w:val="24"/>
              </w:rPr>
              <w:t>u</w:t>
            </w:r>
            <w:r>
              <w:rPr>
                <w:rFonts w:cs="Times New Roman"/>
                <w:szCs w:val="24"/>
              </w:rPr>
              <w:t>d</w:t>
            </w:r>
            <w:r w:rsidRPr="00AD0037">
              <w:rPr>
                <w:rFonts w:cs="Times New Roman"/>
                <w:szCs w:val="24"/>
              </w:rPr>
              <w:t>u</w:t>
            </w:r>
            <w:r>
              <w:rPr>
                <w:rFonts w:cs="Times New Roman"/>
                <w:szCs w:val="24"/>
              </w:rPr>
              <w:t>t Ter</w:t>
            </w:r>
            <w:r w:rsidRPr="00AD0037">
              <w:rPr>
                <w:rFonts w:cs="Times New Roman"/>
                <w:szCs w:val="24"/>
              </w:rPr>
              <w:t>u</w:t>
            </w:r>
            <w:r>
              <w:rPr>
                <w:rFonts w:cs="Times New Roman"/>
                <w:szCs w:val="24"/>
              </w:rPr>
              <w:t>k</w:t>
            </w:r>
            <w:r w:rsidRPr="00AD0037">
              <w:rPr>
                <w:rFonts w:cs="Times New Roman"/>
                <w:szCs w:val="24"/>
              </w:rPr>
              <w:t>u</w:t>
            </w:r>
            <w:r>
              <w:rPr>
                <w:rFonts w:cs="Times New Roman"/>
                <w:szCs w:val="24"/>
              </w:rPr>
              <w:t>r</w:t>
            </w:r>
          </w:p>
          <w:p w14:paraId="56293D1E" w14:textId="20C7A328" w:rsidR="0034367D" w:rsidRPr="001B4700" w:rsidRDefault="0034367D" w:rsidP="0034367D">
            <w:pPr>
              <w:spacing w:line="240" w:lineRule="auto"/>
              <w:ind w:left="-103" w:right="-98"/>
              <w:jc w:val="center"/>
              <w:rPr>
                <w:rFonts w:cs="Times New Roman"/>
                <w:szCs w:val="24"/>
              </w:rPr>
            </w:pPr>
            <w:r>
              <w:rPr>
                <w:rFonts w:cs="Times New Roman"/>
                <w:szCs w:val="24"/>
              </w:rPr>
              <w:t>(...</w:t>
            </w:r>
            <w:r w:rsidRPr="00AE4C4F">
              <w:rPr>
                <w:rFonts w:cs="Times New Roman"/>
                <w:szCs w:val="24"/>
                <w:vertAlign w:val="superscript"/>
              </w:rPr>
              <w:t>o</w:t>
            </w:r>
            <w:r>
              <w:rPr>
                <w:rFonts w:cs="Times New Roman"/>
                <w:szCs w:val="24"/>
              </w:rPr>
              <w:t>)</w:t>
            </w:r>
          </w:p>
        </w:tc>
        <w:tc>
          <w:tcPr>
            <w:tcW w:w="992" w:type="dxa"/>
            <w:shd w:val="clear" w:color="auto" w:fill="8EAADB" w:themeFill="accent1" w:themeFillTint="99"/>
          </w:tcPr>
          <w:p w14:paraId="7D87A6AF" w14:textId="77777777" w:rsidR="0034367D" w:rsidRDefault="0034367D" w:rsidP="0034367D">
            <w:pPr>
              <w:spacing w:line="240" w:lineRule="auto"/>
              <w:ind w:left="-104" w:right="-98"/>
              <w:jc w:val="center"/>
              <w:rPr>
                <w:rFonts w:cs="Times New Roman"/>
                <w:szCs w:val="24"/>
              </w:rPr>
            </w:pPr>
            <w:r>
              <w:rPr>
                <w:rFonts w:cs="Times New Roman"/>
                <w:szCs w:val="24"/>
              </w:rPr>
              <w:t>Eror</w:t>
            </w:r>
          </w:p>
          <w:p w14:paraId="32830EFA" w14:textId="58128D8B" w:rsidR="0034367D" w:rsidRPr="001B4700" w:rsidRDefault="0034367D" w:rsidP="0034367D">
            <w:pPr>
              <w:spacing w:line="240" w:lineRule="auto"/>
              <w:ind w:left="-104" w:right="-98"/>
              <w:jc w:val="center"/>
              <w:rPr>
                <w:rFonts w:cs="Times New Roman"/>
                <w:szCs w:val="24"/>
              </w:rPr>
            </w:pPr>
            <w:r>
              <w:rPr>
                <w:rFonts w:cs="Times New Roman"/>
                <w:szCs w:val="24"/>
              </w:rPr>
              <w:t>(%)</w:t>
            </w:r>
          </w:p>
        </w:tc>
        <w:tc>
          <w:tcPr>
            <w:tcW w:w="2268" w:type="dxa"/>
            <w:shd w:val="clear" w:color="auto" w:fill="8EAADB" w:themeFill="accent1" w:themeFillTint="99"/>
            <w:vAlign w:val="center"/>
          </w:tcPr>
          <w:p w14:paraId="294163D2" w14:textId="77777777" w:rsidR="00375DB9" w:rsidRDefault="00375DB9" w:rsidP="00375DB9">
            <w:pPr>
              <w:spacing w:line="240" w:lineRule="auto"/>
              <w:ind w:left="-104" w:right="-98"/>
              <w:jc w:val="center"/>
              <w:rPr>
                <w:ins w:id="3302" w:author="Muhammad Subarkah" w:date="2024-12-19T08:10:00Z" w16du:dateUtc="2024-12-19T01:10:00Z"/>
                <w:rFonts w:cs="Times New Roman"/>
                <w:szCs w:val="24"/>
              </w:rPr>
            </w:pPr>
            <w:ins w:id="3303" w:author="Muhammad Subarkah" w:date="2024-12-19T08:10:00Z" w16du:dateUtc="2024-12-19T01:10:00Z">
              <w:r w:rsidRPr="001B4700">
                <w:rPr>
                  <w:rFonts w:cs="Times New Roman"/>
                  <w:szCs w:val="24"/>
                </w:rPr>
                <w:t>R</w:t>
              </w:r>
              <w:r>
                <w:rPr>
                  <w:rFonts w:cs="Times New Roman"/>
                  <w:szCs w:val="24"/>
                </w:rPr>
                <w:t>er</w:t>
              </w:r>
              <w:r w:rsidRPr="001B4700">
                <w:rPr>
                  <w:rFonts w:cs="Times New Roman"/>
                  <w:szCs w:val="24"/>
                </w:rPr>
                <w:t xml:space="preserve">ata </w:t>
              </w:r>
              <w:r>
                <w:rPr>
                  <w:rFonts w:cs="Times New Roman"/>
                  <w:szCs w:val="24"/>
                </w:rPr>
                <w:t>Eror</w:t>
              </w:r>
            </w:ins>
          </w:p>
          <w:p w14:paraId="071A8AE2" w14:textId="4C9F2A1B" w:rsidR="0034367D" w:rsidRPr="001B4700" w:rsidRDefault="00375DB9" w:rsidP="00375DB9">
            <w:pPr>
              <w:spacing w:line="240" w:lineRule="auto"/>
              <w:ind w:left="-104" w:right="-98"/>
              <w:jc w:val="center"/>
              <w:rPr>
                <w:rFonts w:cs="Times New Roman"/>
                <w:szCs w:val="24"/>
              </w:rPr>
            </w:pPr>
            <w:ins w:id="3304" w:author="Muhammad Subarkah" w:date="2024-12-19T08:10:00Z" w16du:dateUtc="2024-12-19T01:10:00Z">
              <w:r>
                <w:rPr>
                  <w:rFonts w:cs="Times New Roman"/>
                  <w:szCs w:val="24"/>
                </w:rPr>
                <w:t>(%)</w:t>
              </w:r>
            </w:ins>
            <w:del w:id="3305" w:author="Muhammad Subarkah" w:date="2024-12-19T08:10:00Z" w16du:dateUtc="2024-12-19T01:10:00Z">
              <w:r w:rsidR="0034367D" w:rsidRPr="001B4700" w:rsidDel="00375DB9">
                <w:rPr>
                  <w:rFonts w:cs="Times New Roman"/>
                  <w:szCs w:val="24"/>
                </w:rPr>
                <w:delText xml:space="preserve">Rata- Penyimpangan </w:delText>
              </w:r>
              <w:r w:rsidR="00682E22" w:rsidDel="00375DB9">
                <w:rPr>
                  <w:rFonts w:cs="Times New Roman"/>
                  <w:szCs w:val="24"/>
                </w:rPr>
                <w:delText>(...</w:delText>
              </w:r>
              <w:r w:rsidR="00682E22" w:rsidRPr="00AE4C4F" w:rsidDel="00375DB9">
                <w:rPr>
                  <w:rFonts w:cs="Times New Roman"/>
                  <w:szCs w:val="24"/>
                  <w:vertAlign w:val="superscript"/>
                </w:rPr>
                <w:delText>o</w:delText>
              </w:r>
              <w:r w:rsidR="00682E22" w:rsidDel="00375DB9">
                <w:rPr>
                  <w:rFonts w:cs="Times New Roman"/>
                  <w:szCs w:val="24"/>
                </w:rPr>
                <w:delText>)</w:delText>
              </w:r>
            </w:del>
          </w:p>
        </w:tc>
      </w:tr>
      <w:tr w:rsidR="004943A4" w:rsidRPr="001B4700" w14:paraId="27BBA70E" w14:textId="77777777" w:rsidTr="00682E22">
        <w:trPr>
          <w:trHeight w:val="83"/>
        </w:trPr>
        <w:tc>
          <w:tcPr>
            <w:tcW w:w="567" w:type="dxa"/>
            <w:vMerge w:val="restart"/>
            <w:vAlign w:val="center"/>
          </w:tcPr>
          <w:p w14:paraId="49290305" w14:textId="7A991C62" w:rsidR="004943A4" w:rsidRPr="001B4700" w:rsidRDefault="004943A4" w:rsidP="004943A4">
            <w:pPr>
              <w:pStyle w:val="NoSpacing"/>
              <w:ind w:left="-113" w:right="-98"/>
              <w:jc w:val="center"/>
              <w:rPr>
                <w:rFonts w:ascii="Times New Roman" w:hAnsi="Times New Roman" w:cs="Times New Roman"/>
                <w:lang w:val="id-ID"/>
              </w:rPr>
            </w:pPr>
            <w:bookmarkStart w:id="3306" w:name="_Hlk185488434"/>
            <w:r w:rsidRPr="001B4700">
              <w:rPr>
                <w:rFonts w:ascii="Times New Roman" w:hAnsi="Times New Roman" w:cs="Times New Roman"/>
                <w:lang w:val="id-ID"/>
              </w:rPr>
              <w:t>1.</w:t>
            </w:r>
          </w:p>
        </w:tc>
        <w:tc>
          <w:tcPr>
            <w:tcW w:w="992" w:type="dxa"/>
            <w:vMerge w:val="restart"/>
            <w:vAlign w:val="center"/>
          </w:tcPr>
          <w:p w14:paraId="4565BD18" w14:textId="3DB8BACC" w:rsidR="004943A4" w:rsidRPr="001B4700" w:rsidRDefault="004943A4" w:rsidP="004943A4">
            <w:pPr>
              <w:spacing w:line="240" w:lineRule="auto"/>
              <w:ind w:left="-109" w:right="-98"/>
              <w:jc w:val="center"/>
              <w:rPr>
                <w:rFonts w:cs="Times New Roman"/>
                <w:szCs w:val="24"/>
              </w:rPr>
            </w:pPr>
            <w:r w:rsidRPr="001B4700">
              <w:rPr>
                <w:rFonts w:cs="Times New Roman"/>
                <w:szCs w:val="24"/>
              </w:rPr>
              <w:t>50</w:t>
            </w:r>
          </w:p>
        </w:tc>
        <w:tc>
          <w:tcPr>
            <w:tcW w:w="1135" w:type="dxa"/>
            <w:vAlign w:val="center"/>
          </w:tcPr>
          <w:p w14:paraId="6B14193C" w14:textId="5A75F059" w:rsidR="004943A4" w:rsidRPr="001B4700" w:rsidRDefault="004943A4" w:rsidP="004943A4">
            <w:pPr>
              <w:spacing w:line="240" w:lineRule="auto"/>
              <w:ind w:left="-105" w:right="-98"/>
              <w:jc w:val="center"/>
              <w:rPr>
                <w:rFonts w:cs="Times New Roman"/>
                <w:szCs w:val="24"/>
              </w:rPr>
            </w:pPr>
            <w:r w:rsidRPr="001B4700">
              <w:rPr>
                <w:rFonts w:cs="Times New Roman"/>
                <w:szCs w:val="24"/>
              </w:rPr>
              <w:t>1</w:t>
            </w:r>
          </w:p>
        </w:tc>
        <w:tc>
          <w:tcPr>
            <w:tcW w:w="1417" w:type="dxa"/>
            <w:vAlign w:val="center"/>
          </w:tcPr>
          <w:p w14:paraId="7D18F2A0" w14:textId="25CAEF01" w:rsidR="004943A4" w:rsidRPr="001B4700" w:rsidRDefault="004943A4" w:rsidP="004943A4">
            <w:pPr>
              <w:spacing w:line="240" w:lineRule="auto"/>
              <w:ind w:left="-103" w:right="-98"/>
              <w:jc w:val="center"/>
              <w:rPr>
                <w:rFonts w:cs="Times New Roman"/>
                <w:szCs w:val="24"/>
              </w:rPr>
            </w:pPr>
            <w:r>
              <w:rPr>
                <w:color w:val="000000"/>
              </w:rPr>
              <w:t>44</w:t>
            </w:r>
            <w:r w:rsidR="00705820">
              <w:rPr>
                <w:color w:val="000000"/>
              </w:rPr>
              <w:t>,</w:t>
            </w:r>
            <w:r>
              <w:rPr>
                <w:color w:val="000000"/>
              </w:rPr>
              <w:t>80</w:t>
            </w:r>
          </w:p>
        </w:tc>
        <w:tc>
          <w:tcPr>
            <w:tcW w:w="992" w:type="dxa"/>
            <w:vAlign w:val="bottom"/>
          </w:tcPr>
          <w:p w14:paraId="4E898A16" w14:textId="563FCD85"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07" w:author="Muhammad Subarkah" w:date="2024-12-11T13:11:00Z" w16du:dateUtc="2024-12-11T06:11:00Z">
                  <w:rPr>
                    <w:rFonts w:ascii="Aptos Narrow" w:hAnsi="Aptos Narrow"/>
                    <w:color w:val="000000"/>
                    <w:sz w:val="22"/>
                  </w:rPr>
                </w:rPrChange>
              </w:rPr>
              <w:t>5</w:t>
            </w:r>
            <w:r w:rsidR="00F77970" w:rsidRPr="00645C3A">
              <w:rPr>
                <w:rFonts w:cs="Times New Roman"/>
                <w:color w:val="000000"/>
                <w:szCs w:val="24"/>
                <w:rPrChange w:id="3308"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09" w:author="Muhammad Subarkah" w:date="2024-12-11T13:11:00Z" w16du:dateUtc="2024-12-11T06:11:00Z">
                  <w:rPr>
                    <w:rFonts w:ascii="Aptos Narrow" w:hAnsi="Aptos Narrow"/>
                    <w:color w:val="000000"/>
                    <w:sz w:val="22"/>
                  </w:rPr>
                </w:rPrChange>
              </w:rPr>
              <w:t>20</w:t>
            </w:r>
          </w:p>
        </w:tc>
        <w:tc>
          <w:tcPr>
            <w:tcW w:w="2268" w:type="dxa"/>
            <w:vMerge w:val="restart"/>
            <w:vAlign w:val="center"/>
          </w:tcPr>
          <w:p w14:paraId="4120F09E" w14:textId="753FB90D" w:rsidR="004943A4" w:rsidRPr="001B4700" w:rsidRDefault="004943A4" w:rsidP="004943A4">
            <w:pPr>
              <w:spacing w:line="240" w:lineRule="auto"/>
              <w:ind w:left="-104" w:right="-98"/>
              <w:jc w:val="center"/>
              <w:rPr>
                <w:rFonts w:cs="Times New Roman"/>
                <w:szCs w:val="24"/>
              </w:rPr>
            </w:pPr>
            <w:r>
              <w:rPr>
                <w:rFonts w:cs="Times New Roman"/>
                <w:szCs w:val="24"/>
              </w:rPr>
              <w:t>6,6</w:t>
            </w:r>
          </w:p>
        </w:tc>
      </w:tr>
      <w:tr w:rsidR="004943A4" w:rsidRPr="001B4700" w14:paraId="75733201" w14:textId="77777777" w:rsidTr="00682E22">
        <w:trPr>
          <w:trHeight w:val="81"/>
        </w:trPr>
        <w:tc>
          <w:tcPr>
            <w:tcW w:w="567" w:type="dxa"/>
            <w:vMerge/>
            <w:vAlign w:val="center"/>
          </w:tcPr>
          <w:p w14:paraId="0E99CCF1" w14:textId="77777777" w:rsidR="004943A4" w:rsidRPr="001B4700" w:rsidRDefault="004943A4" w:rsidP="004943A4">
            <w:pPr>
              <w:pStyle w:val="NoSpacing"/>
              <w:ind w:left="-113" w:right="-98"/>
              <w:jc w:val="center"/>
              <w:rPr>
                <w:rFonts w:ascii="Times New Roman" w:hAnsi="Times New Roman" w:cs="Times New Roman"/>
                <w:lang w:val="id-ID"/>
              </w:rPr>
            </w:pPr>
          </w:p>
        </w:tc>
        <w:tc>
          <w:tcPr>
            <w:tcW w:w="992" w:type="dxa"/>
            <w:vMerge/>
            <w:vAlign w:val="center"/>
          </w:tcPr>
          <w:p w14:paraId="3D58000F" w14:textId="77777777" w:rsidR="004943A4" w:rsidRPr="001B4700" w:rsidRDefault="004943A4" w:rsidP="004943A4">
            <w:pPr>
              <w:spacing w:line="240" w:lineRule="auto"/>
              <w:ind w:left="-109" w:right="-98"/>
              <w:jc w:val="center"/>
              <w:rPr>
                <w:rFonts w:cs="Times New Roman"/>
                <w:szCs w:val="24"/>
              </w:rPr>
            </w:pPr>
          </w:p>
        </w:tc>
        <w:tc>
          <w:tcPr>
            <w:tcW w:w="1135" w:type="dxa"/>
            <w:vAlign w:val="center"/>
          </w:tcPr>
          <w:p w14:paraId="7407165D" w14:textId="79925D52" w:rsidR="004943A4" w:rsidRPr="001B4700" w:rsidRDefault="004943A4" w:rsidP="004943A4">
            <w:pPr>
              <w:spacing w:line="240" w:lineRule="auto"/>
              <w:ind w:left="-105" w:right="-98"/>
              <w:jc w:val="center"/>
              <w:rPr>
                <w:rFonts w:cs="Times New Roman"/>
                <w:szCs w:val="24"/>
              </w:rPr>
            </w:pPr>
            <w:r w:rsidRPr="001B4700">
              <w:rPr>
                <w:rFonts w:cs="Times New Roman"/>
                <w:szCs w:val="24"/>
              </w:rPr>
              <w:t>2</w:t>
            </w:r>
          </w:p>
        </w:tc>
        <w:tc>
          <w:tcPr>
            <w:tcW w:w="1417" w:type="dxa"/>
            <w:vAlign w:val="center"/>
          </w:tcPr>
          <w:p w14:paraId="4EF1E299" w14:textId="45AC68EF" w:rsidR="004943A4" w:rsidRPr="001B4700" w:rsidRDefault="004943A4" w:rsidP="004943A4">
            <w:pPr>
              <w:spacing w:line="240" w:lineRule="auto"/>
              <w:ind w:left="-103" w:right="-98"/>
              <w:jc w:val="center"/>
              <w:rPr>
                <w:rFonts w:cs="Times New Roman"/>
                <w:szCs w:val="24"/>
              </w:rPr>
            </w:pPr>
            <w:r>
              <w:rPr>
                <w:color w:val="000000"/>
              </w:rPr>
              <w:t>40</w:t>
            </w:r>
            <w:r w:rsidR="00705820">
              <w:rPr>
                <w:color w:val="000000"/>
              </w:rPr>
              <w:t>,</w:t>
            </w:r>
            <w:r>
              <w:rPr>
                <w:color w:val="000000"/>
              </w:rPr>
              <w:t>00</w:t>
            </w:r>
          </w:p>
        </w:tc>
        <w:tc>
          <w:tcPr>
            <w:tcW w:w="992" w:type="dxa"/>
            <w:vAlign w:val="bottom"/>
          </w:tcPr>
          <w:p w14:paraId="010880D0" w14:textId="36800D77"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10" w:author="Muhammad Subarkah" w:date="2024-12-11T13:11:00Z" w16du:dateUtc="2024-12-11T06:11:00Z">
                  <w:rPr>
                    <w:rFonts w:ascii="Aptos Narrow" w:hAnsi="Aptos Narrow"/>
                    <w:color w:val="000000"/>
                    <w:sz w:val="22"/>
                  </w:rPr>
                </w:rPrChange>
              </w:rPr>
              <w:t>10</w:t>
            </w:r>
            <w:r w:rsidR="00F77970" w:rsidRPr="00645C3A">
              <w:rPr>
                <w:rFonts w:cs="Times New Roman"/>
                <w:color w:val="000000"/>
                <w:szCs w:val="24"/>
                <w:rPrChange w:id="3311"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12" w:author="Muhammad Subarkah" w:date="2024-12-11T13:11:00Z" w16du:dateUtc="2024-12-11T06:11:00Z">
                  <w:rPr>
                    <w:rFonts w:ascii="Aptos Narrow" w:hAnsi="Aptos Narrow"/>
                    <w:color w:val="000000"/>
                    <w:sz w:val="22"/>
                  </w:rPr>
                </w:rPrChange>
              </w:rPr>
              <w:t>00</w:t>
            </w:r>
          </w:p>
        </w:tc>
        <w:tc>
          <w:tcPr>
            <w:tcW w:w="2268" w:type="dxa"/>
            <w:vMerge/>
            <w:vAlign w:val="center"/>
          </w:tcPr>
          <w:p w14:paraId="308EE851" w14:textId="0D834C08" w:rsidR="004943A4" w:rsidRPr="001B4700" w:rsidRDefault="004943A4" w:rsidP="004943A4">
            <w:pPr>
              <w:spacing w:line="240" w:lineRule="auto"/>
              <w:ind w:left="-104" w:right="-98"/>
              <w:jc w:val="center"/>
              <w:rPr>
                <w:rFonts w:cs="Times New Roman"/>
                <w:szCs w:val="24"/>
              </w:rPr>
            </w:pPr>
          </w:p>
        </w:tc>
      </w:tr>
      <w:tr w:rsidR="004943A4" w:rsidRPr="001B4700" w14:paraId="6F7BFB8F" w14:textId="77777777" w:rsidTr="00682E22">
        <w:trPr>
          <w:trHeight w:val="81"/>
        </w:trPr>
        <w:tc>
          <w:tcPr>
            <w:tcW w:w="567" w:type="dxa"/>
            <w:vMerge/>
            <w:vAlign w:val="center"/>
          </w:tcPr>
          <w:p w14:paraId="5F52549C" w14:textId="77777777" w:rsidR="004943A4" w:rsidRPr="001B4700" w:rsidRDefault="004943A4" w:rsidP="004943A4">
            <w:pPr>
              <w:pStyle w:val="NoSpacing"/>
              <w:ind w:left="-113" w:right="-98"/>
              <w:jc w:val="center"/>
              <w:rPr>
                <w:rFonts w:ascii="Times New Roman" w:hAnsi="Times New Roman" w:cs="Times New Roman"/>
                <w:lang w:val="id-ID"/>
              </w:rPr>
            </w:pPr>
          </w:p>
        </w:tc>
        <w:tc>
          <w:tcPr>
            <w:tcW w:w="992" w:type="dxa"/>
            <w:vMerge/>
            <w:vAlign w:val="center"/>
          </w:tcPr>
          <w:p w14:paraId="7484D570" w14:textId="77777777" w:rsidR="004943A4" w:rsidRPr="001B4700" w:rsidRDefault="004943A4" w:rsidP="004943A4">
            <w:pPr>
              <w:spacing w:line="240" w:lineRule="auto"/>
              <w:ind w:left="-109" w:right="-98"/>
              <w:jc w:val="center"/>
              <w:rPr>
                <w:rFonts w:cs="Times New Roman"/>
                <w:szCs w:val="24"/>
              </w:rPr>
            </w:pPr>
          </w:p>
        </w:tc>
        <w:tc>
          <w:tcPr>
            <w:tcW w:w="1135" w:type="dxa"/>
            <w:vAlign w:val="center"/>
          </w:tcPr>
          <w:p w14:paraId="26FD11B1" w14:textId="7F130E91" w:rsidR="004943A4" w:rsidRPr="001B4700" w:rsidRDefault="004943A4" w:rsidP="004943A4">
            <w:pPr>
              <w:spacing w:line="240" w:lineRule="auto"/>
              <w:ind w:left="-105" w:right="-98"/>
              <w:jc w:val="center"/>
              <w:rPr>
                <w:rFonts w:cs="Times New Roman"/>
                <w:szCs w:val="24"/>
              </w:rPr>
            </w:pPr>
            <w:r w:rsidRPr="001B4700">
              <w:rPr>
                <w:rFonts w:cs="Times New Roman"/>
                <w:szCs w:val="24"/>
              </w:rPr>
              <w:t>3</w:t>
            </w:r>
          </w:p>
        </w:tc>
        <w:tc>
          <w:tcPr>
            <w:tcW w:w="1417" w:type="dxa"/>
            <w:vAlign w:val="center"/>
          </w:tcPr>
          <w:p w14:paraId="559C6B45" w14:textId="59C7C600" w:rsidR="004943A4" w:rsidRPr="001B4700" w:rsidRDefault="004943A4" w:rsidP="004943A4">
            <w:pPr>
              <w:spacing w:line="240" w:lineRule="auto"/>
              <w:ind w:left="-103" w:right="-98"/>
              <w:jc w:val="center"/>
              <w:rPr>
                <w:rFonts w:cs="Times New Roman"/>
                <w:szCs w:val="24"/>
              </w:rPr>
            </w:pPr>
            <w:r>
              <w:rPr>
                <w:color w:val="000000"/>
              </w:rPr>
              <w:t>45</w:t>
            </w:r>
            <w:r w:rsidR="00705820">
              <w:rPr>
                <w:color w:val="000000"/>
              </w:rPr>
              <w:t>,</w:t>
            </w:r>
            <w:r>
              <w:rPr>
                <w:color w:val="000000"/>
              </w:rPr>
              <w:t>40</w:t>
            </w:r>
          </w:p>
        </w:tc>
        <w:tc>
          <w:tcPr>
            <w:tcW w:w="992" w:type="dxa"/>
            <w:vAlign w:val="bottom"/>
          </w:tcPr>
          <w:p w14:paraId="131C961F" w14:textId="2AA75198"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13" w:author="Muhammad Subarkah" w:date="2024-12-11T13:11:00Z" w16du:dateUtc="2024-12-11T06:11:00Z">
                  <w:rPr>
                    <w:rFonts w:ascii="Aptos Narrow" w:hAnsi="Aptos Narrow"/>
                    <w:color w:val="000000"/>
                    <w:sz w:val="22"/>
                  </w:rPr>
                </w:rPrChange>
              </w:rPr>
              <w:t>4</w:t>
            </w:r>
            <w:r w:rsidR="00F77970" w:rsidRPr="00645C3A">
              <w:rPr>
                <w:rFonts w:cs="Times New Roman"/>
                <w:color w:val="000000"/>
                <w:szCs w:val="24"/>
                <w:rPrChange w:id="3314"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15" w:author="Muhammad Subarkah" w:date="2024-12-11T13:11:00Z" w16du:dateUtc="2024-12-11T06:11:00Z">
                  <w:rPr>
                    <w:rFonts w:ascii="Aptos Narrow" w:hAnsi="Aptos Narrow"/>
                    <w:color w:val="000000"/>
                    <w:sz w:val="22"/>
                  </w:rPr>
                </w:rPrChange>
              </w:rPr>
              <w:t>60</w:t>
            </w:r>
          </w:p>
        </w:tc>
        <w:tc>
          <w:tcPr>
            <w:tcW w:w="2268" w:type="dxa"/>
            <w:vMerge/>
            <w:vAlign w:val="center"/>
          </w:tcPr>
          <w:p w14:paraId="6CCC2A34" w14:textId="3E425DFD" w:rsidR="004943A4" w:rsidRPr="001B4700" w:rsidRDefault="004943A4" w:rsidP="004943A4">
            <w:pPr>
              <w:spacing w:line="240" w:lineRule="auto"/>
              <w:ind w:left="-104" w:right="-98"/>
              <w:jc w:val="center"/>
              <w:rPr>
                <w:rFonts w:cs="Times New Roman"/>
                <w:szCs w:val="24"/>
              </w:rPr>
            </w:pPr>
          </w:p>
        </w:tc>
      </w:tr>
      <w:tr w:rsidR="004943A4" w:rsidRPr="001B4700" w14:paraId="061E8D88" w14:textId="77777777" w:rsidTr="00682E22">
        <w:trPr>
          <w:trHeight w:val="113"/>
        </w:trPr>
        <w:tc>
          <w:tcPr>
            <w:tcW w:w="567" w:type="dxa"/>
            <w:vMerge w:val="restart"/>
            <w:vAlign w:val="center"/>
          </w:tcPr>
          <w:p w14:paraId="05FE69EF" w14:textId="77777777" w:rsidR="004943A4" w:rsidRPr="001B4700" w:rsidRDefault="004943A4" w:rsidP="004943A4">
            <w:pPr>
              <w:pStyle w:val="NoSpacing"/>
              <w:ind w:left="-113" w:right="-98"/>
              <w:jc w:val="center"/>
              <w:rPr>
                <w:rFonts w:ascii="Times New Roman" w:hAnsi="Times New Roman" w:cs="Times New Roman"/>
                <w:lang w:val="id-ID"/>
              </w:rPr>
            </w:pPr>
            <w:r w:rsidRPr="001B4700">
              <w:rPr>
                <w:rFonts w:ascii="Times New Roman" w:hAnsi="Times New Roman" w:cs="Times New Roman"/>
                <w:lang w:val="id-ID"/>
              </w:rPr>
              <w:t>2.</w:t>
            </w:r>
          </w:p>
        </w:tc>
        <w:tc>
          <w:tcPr>
            <w:tcW w:w="992" w:type="dxa"/>
            <w:vMerge w:val="restart"/>
            <w:vAlign w:val="center"/>
          </w:tcPr>
          <w:p w14:paraId="0C32A508" w14:textId="77777777" w:rsidR="004943A4" w:rsidRPr="001B4700" w:rsidRDefault="004943A4" w:rsidP="004943A4">
            <w:pPr>
              <w:spacing w:line="240" w:lineRule="auto"/>
              <w:ind w:left="-109" w:right="-98"/>
              <w:jc w:val="center"/>
              <w:rPr>
                <w:rFonts w:cs="Times New Roman"/>
                <w:szCs w:val="24"/>
              </w:rPr>
            </w:pPr>
            <w:r w:rsidRPr="001B4700">
              <w:rPr>
                <w:rFonts w:cs="Times New Roman"/>
                <w:szCs w:val="24"/>
              </w:rPr>
              <w:t>90</w:t>
            </w:r>
          </w:p>
        </w:tc>
        <w:tc>
          <w:tcPr>
            <w:tcW w:w="1135" w:type="dxa"/>
            <w:vAlign w:val="center"/>
          </w:tcPr>
          <w:p w14:paraId="0DF1E805" w14:textId="77777777" w:rsidR="004943A4" w:rsidRPr="001B4700" w:rsidRDefault="004943A4" w:rsidP="004943A4">
            <w:pPr>
              <w:spacing w:line="240" w:lineRule="auto"/>
              <w:ind w:left="-105" w:right="-98"/>
              <w:jc w:val="center"/>
              <w:rPr>
                <w:rFonts w:cs="Times New Roman"/>
                <w:szCs w:val="24"/>
              </w:rPr>
            </w:pPr>
            <w:r w:rsidRPr="001B4700">
              <w:rPr>
                <w:rFonts w:cs="Times New Roman"/>
                <w:szCs w:val="24"/>
              </w:rPr>
              <w:t>1</w:t>
            </w:r>
          </w:p>
        </w:tc>
        <w:tc>
          <w:tcPr>
            <w:tcW w:w="1417" w:type="dxa"/>
            <w:vAlign w:val="center"/>
          </w:tcPr>
          <w:p w14:paraId="145EBF91" w14:textId="6003E0CA" w:rsidR="004943A4" w:rsidRPr="001B4700" w:rsidRDefault="004943A4" w:rsidP="004943A4">
            <w:pPr>
              <w:spacing w:line="240" w:lineRule="auto"/>
              <w:ind w:left="-103" w:right="-98"/>
              <w:jc w:val="center"/>
              <w:rPr>
                <w:rFonts w:cs="Times New Roman"/>
                <w:szCs w:val="24"/>
              </w:rPr>
            </w:pPr>
            <w:r>
              <w:rPr>
                <w:color w:val="000000"/>
              </w:rPr>
              <w:t>85</w:t>
            </w:r>
            <w:r w:rsidR="00705820">
              <w:rPr>
                <w:color w:val="000000"/>
              </w:rPr>
              <w:t>,</w:t>
            </w:r>
            <w:r>
              <w:rPr>
                <w:color w:val="000000"/>
              </w:rPr>
              <w:t>22</w:t>
            </w:r>
          </w:p>
        </w:tc>
        <w:tc>
          <w:tcPr>
            <w:tcW w:w="992" w:type="dxa"/>
            <w:vAlign w:val="bottom"/>
          </w:tcPr>
          <w:p w14:paraId="0882502C" w14:textId="2D37567A"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16" w:author="Muhammad Subarkah" w:date="2024-12-11T13:11:00Z" w16du:dateUtc="2024-12-11T06:11:00Z">
                  <w:rPr>
                    <w:rFonts w:ascii="Aptos Narrow" w:hAnsi="Aptos Narrow"/>
                    <w:color w:val="000000"/>
                    <w:sz w:val="22"/>
                  </w:rPr>
                </w:rPrChange>
              </w:rPr>
              <w:t>4</w:t>
            </w:r>
            <w:r w:rsidR="00F77970" w:rsidRPr="00645C3A">
              <w:rPr>
                <w:rFonts w:cs="Times New Roman"/>
                <w:color w:val="000000"/>
                <w:szCs w:val="24"/>
                <w:rPrChange w:id="3317"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18" w:author="Muhammad Subarkah" w:date="2024-12-11T13:11:00Z" w16du:dateUtc="2024-12-11T06:11:00Z">
                  <w:rPr>
                    <w:rFonts w:ascii="Aptos Narrow" w:hAnsi="Aptos Narrow"/>
                    <w:color w:val="000000"/>
                    <w:sz w:val="22"/>
                  </w:rPr>
                </w:rPrChange>
              </w:rPr>
              <w:t>78</w:t>
            </w:r>
          </w:p>
        </w:tc>
        <w:tc>
          <w:tcPr>
            <w:tcW w:w="2268" w:type="dxa"/>
            <w:vMerge w:val="restart"/>
            <w:vAlign w:val="center"/>
          </w:tcPr>
          <w:p w14:paraId="11E7D68D" w14:textId="0FD389B7" w:rsidR="004943A4" w:rsidRPr="001B4700" w:rsidRDefault="004943A4" w:rsidP="004943A4">
            <w:pPr>
              <w:spacing w:line="240" w:lineRule="auto"/>
              <w:ind w:left="-104" w:right="-98"/>
              <w:jc w:val="center"/>
              <w:rPr>
                <w:rFonts w:cs="Times New Roman"/>
                <w:szCs w:val="24"/>
              </w:rPr>
            </w:pPr>
            <w:r w:rsidRPr="001B4700">
              <w:rPr>
                <w:rFonts w:cs="Times New Roman"/>
                <w:szCs w:val="24"/>
              </w:rPr>
              <w:t>4</w:t>
            </w:r>
            <w:r>
              <w:rPr>
                <w:rFonts w:cs="Times New Roman"/>
                <w:szCs w:val="24"/>
              </w:rPr>
              <w:t>,7</w:t>
            </w:r>
          </w:p>
        </w:tc>
      </w:tr>
      <w:tr w:rsidR="004943A4" w:rsidRPr="001B4700" w14:paraId="38AE6AF6" w14:textId="77777777" w:rsidTr="00682E22">
        <w:trPr>
          <w:trHeight w:val="113"/>
        </w:trPr>
        <w:tc>
          <w:tcPr>
            <w:tcW w:w="567" w:type="dxa"/>
            <w:vMerge/>
            <w:vAlign w:val="center"/>
          </w:tcPr>
          <w:p w14:paraId="5D28579F" w14:textId="77777777" w:rsidR="004943A4" w:rsidRPr="001B4700" w:rsidRDefault="004943A4" w:rsidP="004943A4">
            <w:pPr>
              <w:pStyle w:val="NoSpacing"/>
              <w:ind w:left="-113" w:right="-98"/>
              <w:jc w:val="center"/>
              <w:rPr>
                <w:rFonts w:ascii="Times New Roman" w:hAnsi="Times New Roman" w:cs="Times New Roman"/>
                <w:lang w:val="id-ID"/>
              </w:rPr>
            </w:pPr>
          </w:p>
        </w:tc>
        <w:tc>
          <w:tcPr>
            <w:tcW w:w="992" w:type="dxa"/>
            <w:vMerge/>
            <w:vAlign w:val="center"/>
          </w:tcPr>
          <w:p w14:paraId="6FB657F5" w14:textId="77777777" w:rsidR="004943A4" w:rsidRPr="001B4700" w:rsidRDefault="004943A4" w:rsidP="004943A4">
            <w:pPr>
              <w:spacing w:line="240" w:lineRule="auto"/>
              <w:ind w:left="-109" w:right="-98"/>
              <w:jc w:val="center"/>
              <w:rPr>
                <w:rFonts w:cs="Times New Roman"/>
                <w:szCs w:val="24"/>
              </w:rPr>
            </w:pPr>
          </w:p>
        </w:tc>
        <w:tc>
          <w:tcPr>
            <w:tcW w:w="1135" w:type="dxa"/>
            <w:vAlign w:val="center"/>
          </w:tcPr>
          <w:p w14:paraId="4159531B" w14:textId="77777777" w:rsidR="004943A4" w:rsidRPr="001B4700" w:rsidRDefault="004943A4" w:rsidP="004943A4">
            <w:pPr>
              <w:spacing w:line="240" w:lineRule="auto"/>
              <w:ind w:left="-105" w:right="-98"/>
              <w:jc w:val="center"/>
              <w:rPr>
                <w:rFonts w:cs="Times New Roman"/>
                <w:szCs w:val="24"/>
              </w:rPr>
            </w:pPr>
            <w:r w:rsidRPr="001B4700">
              <w:rPr>
                <w:rFonts w:cs="Times New Roman"/>
                <w:szCs w:val="24"/>
              </w:rPr>
              <w:t>2</w:t>
            </w:r>
          </w:p>
        </w:tc>
        <w:tc>
          <w:tcPr>
            <w:tcW w:w="1417" w:type="dxa"/>
            <w:vAlign w:val="center"/>
          </w:tcPr>
          <w:p w14:paraId="1AD60B74" w14:textId="4156ED46" w:rsidR="004943A4" w:rsidRPr="001B4700" w:rsidRDefault="004943A4" w:rsidP="004943A4">
            <w:pPr>
              <w:spacing w:line="240" w:lineRule="auto"/>
              <w:ind w:left="-103" w:right="-98"/>
              <w:jc w:val="center"/>
              <w:rPr>
                <w:rFonts w:cs="Times New Roman"/>
                <w:szCs w:val="24"/>
              </w:rPr>
            </w:pPr>
            <w:r>
              <w:rPr>
                <w:color w:val="000000"/>
              </w:rPr>
              <w:t>83</w:t>
            </w:r>
            <w:r w:rsidR="00705820">
              <w:rPr>
                <w:color w:val="000000"/>
              </w:rPr>
              <w:t>,</w:t>
            </w:r>
            <w:r>
              <w:rPr>
                <w:color w:val="000000"/>
              </w:rPr>
              <w:t>89</w:t>
            </w:r>
          </w:p>
        </w:tc>
        <w:tc>
          <w:tcPr>
            <w:tcW w:w="992" w:type="dxa"/>
            <w:vAlign w:val="bottom"/>
          </w:tcPr>
          <w:p w14:paraId="64698F98" w14:textId="5071F5E4"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19" w:author="Muhammad Subarkah" w:date="2024-12-11T13:11:00Z" w16du:dateUtc="2024-12-11T06:11:00Z">
                  <w:rPr>
                    <w:rFonts w:ascii="Aptos Narrow" w:hAnsi="Aptos Narrow"/>
                    <w:color w:val="000000"/>
                    <w:sz w:val="22"/>
                  </w:rPr>
                </w:rPrChange>
              </w:rPr>
              <w:t>6</w:t>
            </w:r>
            <w:r w:rsidR="00F77970" w:rsidRPr="00645C3A">
              <w:rPr>
                <w:rFonts w:cs="Times New Roman"/>
                <w:color w:val="000000"/>
                <w:szCs w:val="24"/>
                <w:rPrChange w:id="3320"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21" w:author="Muhammad Subarkah" w:date="2024-12-11T13:11:00Z" w16du:dateUtc="2024-12-11T06:11:00Z">
                  <w:rPr>
                    <w:rFonts w:ascii="Aptos Narrow" w:hAnsi="Aptos Narrow"/>
                    <w:color w:val="000000"/>
                    <w:sz w:val="22"/>
                  </w:rPr>
                </w:rPrChange>
              </w:rPr>
              <w:t>11</w:t>
            </w:r>
          </w:p>
        </w:tc>
        <w:tc>
          <w:tcPr>
            <w:tcW w:w="2268" w:type="dxa"/>
            <w:vMerge/>
            <w:vAlign w:val="center"/>
          </w:tcPr>
          <w:p w14:paraId="2082100C" w14:textId="0A4A6DF9" w:rsidR="004943A4" w:rsidRPr="001B4700" w:rsidRDefault="004943A4" w:rsidP="004943A4">
            <w:pPr>
              <w:spacing w:line="240" w:lineRule="auto"/>
              <w:ind w:left="-104" w:right="-98"/>
              <w:jc w:val="center"/>
              <w:rPr>
                <w:rFonts w:cs="Times New Roman"/>
                <w:szCs w:val="24"/>
              </w:rPr>
            </w:pPr>
          </w:p>
        </w:tc>
      </w:tr>
      <w:tr w:rsidR="004943A4" w:rsidRPr="001B4700" w14:paraId="633C6C0E" w14:textId="77777777" w:rsidTr="00682E22">
        <w:trPr>
          <w:trHeight w:val="113"/>
        </w:trPr>
        <w:tc>
          <w:tcPr>
            <w:tcW w:w="567" w:type="dxa"/>
            <w:vMerge/>
            <w:vAlign w:val="center"/>
          </w:tcPr>
          <w:p w14:paraId="164A279A" w14:textId="77777777" w:rsidR="004943A4" w:rsidRPr="001B4700" w:rsidRDefault="004943A4" w:rsidP="004943A4">
            <w:pPr>
              <w:pStyle w:val="NoSpacing"/>
              <w:ind w:left="-113" w:right="-98"/>
              <w:jc w:val="center"/>
              <w:rPr>
                <w:rFonts w:ascii="Times New Roman" w:hAnsi="Times New Roman" w:cs="Times New Roman"/>
                <w:lang w:val="id-ID"/>
              </w:rPr>
            </w:pPr>
          </w:p>
        </w:tc>
        <w:tc>
          <w:tcPr>
            <w:tcW w:w="992" w:type="dxa"/>
            <w:vMerge/>
            <w:vAlign w:val="center"/>
          </w:tcPr>
          <w:p w14:paraId="35DDF651" w14:textId="77777777" w:rsidR="004943A4" w:rsidRPr="001B4700" w:rsidRDefault="004943A4" w:rsidP="004943A4">
            <w:pPr>
              <w:spacing w:line="240" w:lineRule="auto"/>
              <w:ind w:left="-109" w:right="-98"/>
              <w:jc w:val="center"/>
              <w:rPr>
                <w:rFonts w:cs="Times New Roman"/>
                <w:szCs w:val="24"/>
              </w:rPr>
            </w:pPr>
          </w:p>
        </w:tc>
        <w:tc>
          <w:tcPr>
            <w:tcW w:w="1135" w:type="dxa"/>
            <w:vAlign w:val="center"/>
          </w:tcPr>
          <w:p w14:paraId="1F3F642F" w14:textId="77777777" w:rsidR="004943A4" w:rsidRPr="001B4700" w:rsidRDefault="004943A4" w:rsidP="004943A4">
            <w:pPr>
              <w:spacing w:line="240" w:lineRule="auto"/>
              <w:ind w:left="-105" w:right="-98"/>
              <w:jc w:val="center"/>
              <w:rPr>
                <w:rFonts w:cs="Times New Roman"/>
                <w:szCs w:val="24"/>
              </w:rPr>
            </w:pPr>
            <w:r w:rsidRPr="001B4700">
              <w:rPr>
                <w:rFonts w:cs="Times New Roman"/>
                <w:szCs w:val="24"/>
              </w:rPr>
              <w:t>3</w:t>
            </w:r>
          </w:p>
        </w:tc>
        <w:tc>
          <w:tcPr>
            <w:tcW w:w="1417" w:type="dxa"/>
            <w:vAlign w:val="center"/>
          </w:tcPr>
          <w:p w14:paraId="5DF321FC" w14:textId="3ED96E52" w:rsidR="004943A4" w:rsidRPr="001B4700" w:rsidRDefault="004943A4" w:rsidP="004943A4">
            <w:pPr>
              <w:spacing w:line="240" w:lineRule="auto"/>
              <w:ind w:left="-103" w:right="-98"/>
              <w:jc w:val="center"/>
              <w:rPr>
                <w:rFonts w:cs="Times New Roman"/>
                <w:szCs w:val="24"/>
              </w:rPr>
            </w:pPr>
            <w:r>
              <w:rPr>
                <w:color w:val="000000"/>
              </w:rPr>
              <w:t>86</w:t>
            </w:r>
            <w:r w:rsidR="00705820">
              <w:rPr>
                <w:color w:val="000000"/>
              </w:rPr>
              <w:t>,</w:t>
            </w:r>
            <w:r>
              <w:rPr>
                <w:color w:val="000000"/>
              </w:rPr>
              <w:t>78</w:t>
            </w:r>
          </w:p>
        </w:tc>
        <w:tc>
          <w:tcPr>
            <w:tcW w:w="992" w:type="dxa"/>
            <w:vAlign w:val="bottom"/>
          </w:tcPr>
          <w:p w14:paraId="39F896FD" w14:textId="50173AF3"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22" w:author="Muhammad Subarkah" w:date="2024-12-11T13:11:00Z" w16du:dateUtc="2024-12-11T06:11:00Z">
                  <w:rPr>
                    <w:rFonts w:ascii="Aptos Narrow" w:hAnsi="Aptos Narrow"/>
                    <w:color w:val="000000"/>
                    <w:sz w:val="22"/>
                  </w:rPr>
                </w:rPrChange>
              </w:rPr>
              <w:t>3</w:t>
            </w:r>
            <w:r w:rsidR="00F77970" w:rsidRPr="00645C3A">
              <w:rPr>
                <w:rFonts w:cs="Times New Roman"/>
                <w:color w:val="000000"/>
                <w:szCs w:val="24"/>
                <w:rPrChange w:id="3323"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24" w:author="Muhammad Subarkah" w:date="2024-12-11T13:11:00Z" w16du:dateUtc="2024-12-11T06:11:00Z">
                  <w:rPr>
                    <w:rFonts w:ascii="Aptos Narrow" w:hAnsi="Aptos Narrow"/>
                    <w:color w:val="000000"/>
                    <w:sz w:val="22"/>
                  </w:rPr>
                </w:rPrChange>
              </w:rPr>
              <w:t>22</w:t>
            </w:r>
          </w:p>
        </w:tc>
        <w:tc>
          <w:tcPr>
            <w:tcW w:w="2268" w:type="dxa"/>
            <w:vMerge/>
            <w:vAlign w:val="center"/>
          </w:tcPr>
          <w:p w14:paraId="536BA241" w14:textId="40B6A584" w:rsidR="004943A4" w:rsidRPr="001B4700" w:rsidRDefault="004943A4" w:rsidP="004943A4">
            <w:pPr>
              <w:spacing w:line="240" w:lineRule="auto"/>
              <w:ind w:left="-104" w:right="-98"/>
              <w:jc w:val="center"/>
              <w:rPr>
                <w:rFonts w:cs="Times New Roman"/>
                <w:szCs w:val="24"/>
              </w:rPr>
            </w:pPr>
          </w:p>
        </w:tc>
      </w:tr>
      <w:tr w:rsidR="004943A4" w:rsidRPr="001B4700" w14:paraId="3C565174" w14:textId="77777777" w:rsidTr="00682E22">
        <w:trPr>
          <w:trHeight w:val="113"/>
        </w:trPr>
        <w:tc>
          <w:tcPr>
            <w:tcW w:w="567" w:type="dxa"/>
            <w:vMerge w:val="restart"/>
            <w:vAlign w:val="center"/>
          </w:tcPr>
          <w:p w14:paraId="200A4A20" w14:textId="77777777" w:rsidR="004943A4" w:rsidRPr="001B4700" w:rsidRDefault="004943A4" w:rsidP="004943A4">
            <w:pPr>
              <w:pStyle w:val="NoSpacing"/>
              <w:ind w:left="-113" w:right="-98"/>
              <w:jc w:val="center"/>
              <w:rPr>
                <w:rFonts w:ascii="Times New Roman" w:hAnsi="Times New Roman" w:cs="Times New Roman"/>
                <w:lang w:val="id-ID"/>
              </w:rPr>
            </w:pPr>
            <w:r w:rsidRPr="001B4700">
              <w:rPr>
                <w:rFonts w:ascii="Times New Roman" w:hAnsi="Times New Roman" w:cs="Times New Roman"/>
                <w:lang w:val="id-ID"/>
              </w:rPr>
              <w:t>3.</w:t>
            </w:r>
          </w:p>
        </w:tc>
        <w:tc>
          <w:tcPr>
            <w:tcW w:w="992" w:type="dxa"/>
            <w:vMerge w:val="restart"/>
            <w:vAlign w:val="center"/>
          </w:tcPr>
          <w:p w14:paraId="45CA7CD3" w14:textId="77777777" w:rsidR="004943A4" w:rsidRPr="001B4700" w:rsidRDefault="004943A4" w:rsidP="004943A4">
            <w:pPr>
              <w:spacing w:line="240" w:lineRule="auto"/>
              <w:ind w:left="-109" w:right="-98"/>
              <w:jc w:val="center"/>
              <w:rPr>
                <w:rFonts w:cs="Times New Roman"/>
                <w:szCs w:val="24"/>
              </w:rPr>
            </w:pPr>
            <w:r w:rsidRPr="001B4700">
              <w:rPr>
                <w:rFonts w:cs="Times New Roman"/>
                <w:szCs w:val="24"/>
              </w:rPr>
              <w:t>270</w:t>
            </w:r>
          </w:p>
        </w:tc>
        <w:tc>
          <w:tcPr>
            <w:tcW w:w="1135" w:type="dxa"/>
            <w:vAlign w:val="center"/>
          </w:tcPr>
          <w:p w14:paraId="04238445" w14:textId="77777777" w:rsidR="004943A4" w:rsidRPr="001B4700" w:rsidRDefault="004943A4" w:rsidP="004943A4">
            <w:pPr>
              <w:spacing w:line="240" w:lineRule="auto"/>
              <w:ind w:left="-105" w:right="-98"/>
              <w:jc w:val="center"/>
              <w:rPr>
                <w:rFonts w:cs="Times New Roman"/>
                <w:szCs w:val="24"/>
              </w:rPr>
            </w:pPr>
            <w:r w:rsidRPr="001B4700">
              <w:rPr>
                <w:rFonts w:cs="Times New Roman"/>
                <w:szCs w:val="24"/>
              </w:rPr>
              <w:t>1</w:t>
            </w:r>
          </w:p>
        </w:tc>
        <w:tc>
          <w:tcPr>
            <w:tcW w:w="1417" w:type="dxa"/>
            <w:vAlign w:val="center"/>
          </w:tcPr>
          <w:p w14:paraId="619607D5" w14:textId="366A1C1A" w:rsidR="004943A4" w:rsidRPr="001B4700" w:rsidRDefault="004943A4" w:rsidP="004943A4">
            <w:pPr>
              <w:spacing w:line="240" w:lineRule="auto"/>
              <w:ind w:left="-103" w:right="-98"/>
              <w:jc w:val="center"/>
              <w:rPr>
                <w:rFonts w:cs="Times New Roman"/>
                <w:szCs w:val="24"/>
              </w:rPr>
            </w:pPr>
            <w:r>
              <w:rPr>
                <w:color w:val="000000"/>
              </w:rPr>
              <w:t>269</w:t>
            </w:r>
            <w:r w:rsidR="00705820">
              <w:rPr>
                <w:color w:val="000000"/>
              </w:rPr>
              <w:t>,</w:t>
            </w:r>
            <w:r>
              <w:rPr>
                <w:color w:val="000000"/>
              </w:rPr>
              <w:t>11</w:t>
            </w:r>
          </w:p>
        </w:tc>
        <w:tc>
          <w:tcPr>
            <w:tcW w:w="992" w:type="dxa"/>
            <w:vAlign w:val="bottom"/>
          </w:tcPr>
          <w:p w14:paraId="7A3BD722" w14:textId="3C2D3E2A"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25" w:author="Muhammad Subarkah" w:date="2024-12-11T13:11:00Z" w16du:dateUtc="2024-12-11T06:11:00Z">
                  <w:rPr>
                    <w:rFonts w:ascii="Aptos Narrow" w:hAnsi="Aptos Narrow"/>
                    <w:color w:val="000000"/>
                    <w:sz w:val="22"/>
                  </w:rPr>
                </w:rPrChange>
              </w:rPr>
              <w:t>4</w:t>
            </w:r>
            <w:r w:rsidR="00F77970" w:rsidRPr="00645C3A">
              <w:rPr>
                <w:rFonts w:cs="Times New Roman"/>
                <w:color w:val="000000"/>
                <w:szCs w:val="24"/>
                <w:rPrChange w:id="3326"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27" w:author="Muhammad Subarkah" w:date="2024-12-11T13:11:00Z" w16du:dateUtc="2024-12-11T06:11:00Z">
                  <w:rPr>
                    <w:rFonts w:ascii="Aptos Narrow" w:hAnsi="Aptos Narrow"/>
                    <w:color w:val="000000"/>
                    <w:sz w:val="22"/>
                  </w:rPr>
                </w:rPrChange>
              </w:rPr>
              <w:t>80</w:t>
            </w:r>
          </w:p>
        </w:tc>
        <w:tc>
          <w:tcPr>
            <w:tcW w:w="2268" w:type="dxa"/>
            <w:vMerge w:val="restart"/>
            <w:vAlign w:val="center"/>
          </w:tcPr>
          <w:p w14:paraId="53B75C21" w14:textId="1FC4E2E5" w:rsidR="004943A4" w:rsidRPr="001B4700" w:rsidRDefault="008B54FE" w:rsidP="004943A4">
            <w:pPr>
              <w:spacing w:line="240" w:lineRule="auto"/>
              <w:ind w:left="-104" w:right="-98"/>
              <w:jc w:val="center"/>
              <w:rPr>
                <w:rFonts w:cs="Times New Roman"/>
                <w:szCs w:val="24"/>
              </w:rPr>
            </w:pPr>
            <w:r>
              <w:rPr>
                <w:rFonts w:cs="Times New Roman"/>
                <w:szCs w:val="24"/>
              </w:rPr>
              <w:t>5,8</w:t>
            </w:r>
          </w:p>
        </w:tc>
      </w:tr>
      <w:tr w:rsidR="004943A4" w:rsidRPr="001B4700" w14:paraId="5904448E" w14:textId="77777777" w:rsidTr="00682E22">
        <w:trPr>
          <w:trHeight w:val="113"/>
        </w:trPr>
        <w:tc>
          <w:tcPr>
            <w:tcW w:w="567" w:type="dxa"/>
            <w:vMerge/>
            <w:vAlign w:val="center"/>
          </w:tcPr>
          <w:p w14:paraId="567FA575" w14:textId="77777777" w:rsidR="004943A4" w:rsidRPr="001B4700" w:rsidRDefault="004943A4" w:rsidP="004943A4">
            <w:pPr>
              <w:pStyle w:val="NoSpacing"/>
              <w:ind w:left="-113" w:right="-98"/>
              <w:jc w:val="center"/>
              <w:rPr>
                <w:rFonts w:ascii="Times New Roman" w:hAnsi="Times New Roman" w:cs="Times New Roman"/>
                <w:lang w:val="id-ID"/>
              </w:rPr>
            </w:pPr>
          </w:p>
        </w:tc>
        <w:tc>
          <w:tcPr>
            <w:tcW w:w="992" w:type="dxa"/>
            <w:vMerge/>
            <w:vAlign w:val="center"/>
          </w:tcPr>
          <w:p w14:paraId="79FB5CEE" w14:textId="77777777" w:rsidR="004943A4" w:rsidRPr="001B4700" w:rsidRDefault="004943A4" w:rsidP="004943A4">
            <w:pPr>
              <w:spacing w:line="240" w:lineRule="auto"/>
              <w:ind w:left="-109" w:right="-98"/>
              <w:jc w:val="center"/>
              <w:rPr>
                <w:rFonts w:cs="Times New Roman"/>
                <w:szCs w:val="24"/>
              </w:rPr>
            </w:pPr>
          </w:p>
        </w:tc>
        <w:tc>
          <w:tcPr>
            <w:tcW w:w="1135" w:type="dxa"/>
            <w:vAlign w:val="center"/>
          </w:tcPr>
          <w:p w14:paraId="3B291816" w14:textId="77777777" w:rsidR="004943A4" w:rsidRPr="001B4700" w:rsidRDefault="004943A4" w:rsidP="004943A4">
            <w:pPr>
              <w:spacing w:line="240" w:lineRule="auto"/>
              <w:ind w:left="-105" w:right="-98"/>
              <w:jc w:val="center"/>
              <w:rPr>
                <w:rFonts w:cs="Times New Roman"/>
                <w:szCs w:val="24"/>
              </w:rPr>
            </w:pPr>
            <w:r w:rsidRPr="001B4700">
              <w:rPr>
                <w:rFonts w:cs="Times New Roman"/>
                <w:szCs w:val="24"/>
              </w:rPr>
              <w:t>2</w:t>
            </w:r>
          </w:p>
        </w:tc>
        <w:tc>
          <w:tcPr>
            <w:tcW w:w="1417" w:type="dxa"/>
            <w:vAlign w:val="center"/>
          </w:tcPr>
          <w:p w14:paraId="328DE720" w14:textId="5F412FAD" w:rsidR="004943A4" w:rsidRPr="001B4700" w:rsidRDefault="004943A4" w:rsidP="004943A4">
            <w:pPr>
              <w:spacing w:line="240" w:lineRule="auto"/>
              <w:ind w:left="-103" w:right="-98"/>
              <w:jc w:val="center"/>
              <w:rPr>
                <w:rFonts w:cs="Times New Roman"/>
                <w:szCs w:val="24"/>
              </w:rPr>
            </w:pPr>
            <w:r>
              <w:rPr>
                <w:color w:val="000000"/>
              </w:rPr>
              <w:t>268</w:t>
            </w:r>
            <w:r w:rsidR="00705820">
              <w:rPr>
                <w:color w:val="000000"/>
              </w:rPr>
              <w:t>,</w:t>
            </w:r>
            <w:r>
              <w:rPr>
                <w:color w:val="000000"/>
              </w:rPr>
              <w:t>93</w:t>
            </w:r>
          </w:p>
        </w:tc>
        <w:tc>
          <w:tcPr>
            <w:tcW w:w="992" w:type="dxa"/>
            <w:vAlign w:val="bottom"/>
          </w:tcPr>
          <w:p w14:paraId="3162F018" w14:textId="11746032"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28" w:author="Muhammad Subarkah" w:date="2024-12-11T13:11:00Z" w16du:dateUtc="2024-12-11T06:11:00Z">
                  <w:rPr>
                    <w:rFonts w:ascii="Aptos Narrow" w:hAnsi="Aptos Narrow"/>
                    <w:color w:val="000000"/>
                    <w:sz w:val="22"/>
                  </w:rPr>
                </w:rPrChange>
              </w:rPr>
              <w:t>5</w:t>
            </w:r>
            <w:r w:rsidR="00F77970" w:rsidRPr="00645C3A">
              <w:rPr>
                <w:rFonts w:cs="Times New Roman"/>
                <w:color w:val="000000"/>
                <w:szCs w:val="24"/>
                <w:rPrChange w:id="3329"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30" w:author="Muhammad Subarkah" w:date="2024-12-11T13:11:00Z" w16du:dateUtc="2024-12-11T06:11:00Z">
                  <w:rPr>
                    <w:rFonts w:ascii="Aptos Narrow" w:hAnsi="Aptos Narrow"/>
                    <w:color w:val="000000"/>
                    <w:sz w:val="22"/>
                  </w:rPr>
                </w:rPrChange>
              </w:rPr>
              <w:t>80</w:t>
            </w:r>
          </w:p>
        </w:tc>
        <w:tc>
          <w:tcPr>
            <w:tcW w:w="2268" w:type="dxa"/>
            <w:vMerge/>
            <w:vAlign w:val="center"/>
          </w:tcPr>
          <w:p w14:paraId="08E87605" w14:textId="64B93CEB" w:rsidR="004943A4" w:rsidRPr="001B4700" w:rsidRDefault="004943A4" w:rsidP="004943A4">
            <w:pPr>
              <w:spacing w:line="240" w:lineRule="auto"/>
              <w:ind w:left="-104" w:right="-98"/>
              <w:jc w:val="center"/>
              <w:rPr>
                <w:rFonts w:cs="Times New Roman"/>
                <w:szCs w:val="24"/>
              </w:rPr>
            </w:pPr>
          </w:p>
        </w:tc>
      </w:tr>
      <w:tr w:rsidR="004943A4" w:rsidRPr="001B4700" w14:paraId="237B4E50" w14:textId="77777777" w:rsidTr="00682E22">
        <w:trPr>
          <w:trHeight w:val="113"/>
        </w:trPr>
        <w:tc>
          <w:tcPr>
            <w:tcW w:w="567" w:type="dxa"/>
            <w:vMerge/>
            <w:vAlign w:val="center"/>
          </w:tcPr>
          <w:p w14:paraId="13C6D1E8" w14:textId="77777777" w:rsidR="004943A4" w:rsidRPr="001B4700" w:rsidRDefault="004943A4" w:rsidP="004943A4">
            <w:pPr>
              <w:pStyle w:val="NoSpacing"/>
              <w:ind w:left="-113" w:right="-98"/>
              <w:jc w:val="center"/>
              <w:rPr>
                <w:rFonts w:ascii="Times New Roman" w:hAnsi="Times New Roman" w:cs="Times New Roman"/>
                <w:lang w:val="id-ID"/>
              </w:rPr>
            </w:pPr>
          </w:p>
        </w:tc>
        <w:tc>
          <w:tcPr>
            <w:tcW w:w="992" w:type="dxa"/>
            <w:vMerge/>
            <w:vAlign w:val="center"/>
          </w:tcPr>
          <w:p w14:paraId="4D6F6E59" w14:textId="77777777" w:rsidR="004943A4" w:rsidRPr="001B4700" w:rsidRDefault="004943A4" w:rsidP="004943A4">
            <w:pPr>
              <w:spacing w:line="240" w:lineRule="auto"/>
              <w:ind w:left="-109" w:right="-98"/>
              <w:jc w:val="center"/>
              <w:rPr>
                <w:rFonts w:cs="Times New Roman"/>
                <w:szCs w:val="24"/>
              </w:rPr>
            </w:pPr>
          </w:p>
        </w:tc>
        <w:tc>
          <w:tcPr>
            <w:tcW w:w="1135" w:type="dxa"/>
            <w:vAlign w:val="center"/>
          </w:tcPr>
          <w:p w14:paraId="46E92798" w14:textId="77777777" w:rsidR="004943A4" w:rsidRPr="001B4700" w:rsidRDefault="004943A4" w:rsidP="004943A4">
            <w:pPr>
              <w:spacing w:line="240" w:lineRule="auto"/>
              <w:ind w:left="-105" w:right="-98"/>
              <w:jc w:val="center"/>
              <w:rPr>
                <w:rFonts w:cs="Times New Roman"/>
                <w:szCs w:val="24"/>
              </w:rPr>
            </w:pPr>
            <w:r w:rsidRPr="001B4700">
              <w:rPr>
                <w:rFonts w:cs="Times New Roman"/>
                <w:szCs w:val="24"/>
              </w:rPr>
              <w:t>3</w:t>
            </w:r>
          </w:p>
        </w:tc>
        <w:tc>
          <w:tcPr>
            <w:tcW w:w="1417" w:type="dxa"/>
            <w:vAlign w:val="center"/>
          </w:tcPr>
          <w:p w14:paraId="79A0D532" w14:textId="62CEDA6F" w:rsidR="004943A4" w:rsidRPr="001B4700" w:rsidRDefault="004943A4" w:rsidP="004943A4">
            <w:pPr>
              <w:spacing w:line="240" w:lineRule="auto"/>
              <w:ind w:left="-103" w:right="-98"/>
              <w:jc w:val="center"/>
              <w:rPr>
                <w:rFonts w:cs="Times New Roman"/>
                <w:szCs w:val="24"/>
              </w:rPr>
            </w:pPr>
            <w:r>
              <w:rPr>
                <w:color w:val="000000"/>
              </w:rPr>
              <w:t>268</w:t>
            </w:r>
            <w:r w:rsidR="00705820">
              <w:rPr>
                <w:color w:val="000000"/>
              </w:rPr>
              <w:t>,</w:t>
            </w:r>
            <w:r>
              <w:rPr>
                <w:color w:val="000000"/>
              </w:rPr>
              <w:t>74</w:t>
            </w:r>
          </w:p>
        </w:tc>
        <w:tc>
          <w:tcPr>
            <w:tcW w:w="992" w:type="dxa"/>
            <w:vAlign w:val="bottom"/>
          </w:tcPr>
          <w:p w14:paraId="405F56B8" w14:textId="5BAA0D19"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31" w:author="Muhammad Subarkah" w:date="2024-12-11T13:11:00Z" w16du:dateUtc="2024-12-11T06:11:00Z">
                  <w:rPr>
                    <w:rFonts w:ascii="Aptos Narrow" w:hAnsi="Aptos Narrow"/>
                    <w:color w:val="000000"/>
                    <w:sz w:val="22"/>
                  </w:rPr>
                </w:rPrChange>
              </w:rPr>
              <w:t>6</w:t>
            </w:r>
            <w:r w:rsidR="00F77970" w:rsidRPr="00645C3A">
              <w:rPr>
                <w:rFonts w:cs="Times New Roman"/>
                <w:color w:val="000000"/>
                <w:szCs w:val="24"/>
                <w:rPrChange w:id="3332"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33" w:author="Muhammad Subarkah" w:date="2024-12-11T13:11:00Z" w16du:dateUtc="2024-12-11T06:11:00Z">
                  <w:rPr>
                    <w:rFonts w:ascii="Aptos Narrow" w:hAnsi="Aptos Narrow"/>
                    <w:color w:val="000000"/>
                    <w:sz w:val="22"/>
                  </w:rPr>
                </w:rPrChange>
              </w:rPr>
              <w:t>80</w:t>
            </w:r>
          </w:p>
        </w:tc>
        <w:tc>
          <w:tcPr>
            <w:tcW w:w="2268" w:type="dxa"/>
            <w:vMerge/>
            <w:vAlign w:val="center"/>
          </w:tcPr>
          <w:p w14:paraId="2A1FDD58" w14:textId="3BA191B3" w:rsidR="004943A4" w:rsidRPr="001B4700" w:rsidRDefault="004943A4" w:rsidP="004943A4">
            <w:pPr>
              <w:spacing w:line="240" w:lineRule="auto"/>
              <w:ind w:left="-104" w:right="-98"/>
              <w:jc w:val="center"/>
              <w:rPr>
                <w:rFonts w:cs="Times New Roman"/>
                <w:szCs w:val="24"/>
              </w:rPr>
            </w:pPr>
          </w:p>
        </w:tc>
      </w:tr>
      <w:tr w:rsidR="004943A4" w:rsidRPr="001B4700" w14:paraId="76D44531" w14:textId="77777777" w:rsidTr="00682E22">
        <w:trPr>
          <w:trHeight w:val="113"/>
        </w:trPr>
        <w:tc>
          <w:tcPr>
            <w:tcW w:w="567" w:type="dxa"/>
            <w:vMerge w:val="restart"/>
            <w:vAlign w:val="center"/>
          </w:tcPr>
          <w:p w14:paraId="4C7828A1" w14:textId="77777777" w:rsidR="004943A4" w:rsidRPr="001B4700" w:rsidRDefault="004943A4" w:rsidP="004943A4">
            <w:pPr>
              <w:pStyle w:val="NoSpacing"/>
              <w:ind w:left="-113" w:right="-98"/>
              <w:jc w:val="center"/>
              <w:rPr>
                <w:rFonts w:ascii="Times New Roman" w:hAnsi="Times New Roman" w:cs="Times New Roman"/>
                <w:lang w:val="id-ID"/>
              </w:rPr>
            </w:pPr>
            <w:r w:rsidRPr="001B4700">
              <w:rPr>
                <w:rFonts w:ascii="Times New Roman" w:hAnsi="Times New Roman" w:cs="Times New Roman"/>
                <w:lang w:val="id-ID"/>
              </w:rPr>
              <w:t>4.</w:t>
            </w:r>
          </w:p>
        </w:tc>
        <w:tc>
          <w:tcPr>
            <w:tcW w:w="992" w:type="dxa"/>
            <w:vMerge w:val="restart"/>
            <w:vAlign w:val="center"/>
          </w:tcPr>
          <w:p w14:paraId="38BB92F6" w14:textId="77777777" w:rsidR="004943A4" w:rsidRPr="001B4700" w:rsidRDefault="004943A4" w:rsidP="004943A4">
            <w:pPr>
              <w:spacing w:line="240" w:lineRule="auto"/>
              <w:ind w:left="-109" w:right="-98"/>
              <w:jc w:val="center"/>
              <w:rPr>
                <w:rFonts w:cs="Times New Roman"/>
                <w:szCs w:val="24"/>
              </w:rPr>
            </w:pPr>
            <w:r w:rsidRPr="001B4700">
              <w:rPr>
                <w:rFonts w:cs="Times New Roman"/>
                <w:szCs w:val="24"/>
              </w:rPr>
              <w:t>310</w:t>
            </w:r>
          </w:p>
        </w:tc>
        <w:tc>
          <w:tcPr>
            <w:tcW w:w="1135" w:type="dxa"/>
            <w:vAlign w:val="center"/>
          </w:tcPr>
          <w:p w14:paraId="0F01C57B" w14:textId="77777777" w:rsidR="004943A4" w:rsidRPr="001B4700" w:rsidRDefault="004943A4" w:rsidP="004943A4">
            <w:pPr>
              <w:spacing w:line="240" w:lineRule="auto"/>
              <w:ind w:left="-105" w:right="-98"/>
              <w:jc w:val="center"/>
              <w:rPr>
                <w:rFonts w:cs="Times New Roman"/>
                <w:szCs w:val="24"/>
              </w:rPr>
            </w:pPr>
            <w:r w:rsidRPr="001B4700">
              <w:rPr>
                <w:rFonts w:cs="Times New Roman"/>
                <w:szCs w:val="24"/>
              </w:rPr>
              <w:t>1</w:t>
            </w:r>
          </w:p>
        </w:tc>
        <w:tc>
          <w:tcPr>
            <w:tcW w:w="1417" w:type="dxa"/>
            <w:vAlign w:val="center"/>
          </w:tcPr>
          <w:p w14:paraId="5201B88E" w14:textId="349EC551" w:rsidR="004943A4" w:rsidRPr="001B4700" w:rsidRDefault="004943A4" w:rsidP="004943A4">
            <w:pPr>
              <w:spacing w:line="240" w:lineRule="auto"/>
              <w:ind w:left="-103" w:right="-98"/>
              <w:jc w:val="center"/>
              <w:rPr>
                <w:rFonts w:cs="Times New Roman"/>
                <w:szCs w:val="24"/>
              </w:rPr>
            </w:pPr>
            <w:r>
              <w:rPr>
                <w:color w:val="000000"/>
              </w:rPr>
              <w:t>308</w:t>
            </w:r>
            <w:r w:rsidR="00705820">
              <w:rPr>
                <w:color w:val="000000"/>
              </w:rPr>
              <w:t>,</w:t>
            </w:r>
            <w:r>
              <w:rPr>
                <w:color w:val="000000"/>
              </w:rPr>
              <w:t>52</w:t>
            </w:r>
          </w:p>
        </w:tc>
        <w:tc>
          <w:tcPr>
            <w:tcW w:w="992" w:type="dxa"/>
            <w:vAlign w:val="bottom"/>
          </w:tcPr>
          <w:p w14:paraId="111FA2C6" w14:textId="096FA791"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34" w:author="Muhammad Subarkah" w:date="2024-12-11T13:11:00Z" w16du:dateUtc="2024-12-11T06:11:00Z">
                  <w:rPr>
                    <w:rFonts w:ascii="Aptos Narrow" w:hAnsi="Aptos Narrow"/>
                    <w:color w:val="000000"/>
                    <w:sz w:val="22"/>
                  </w:rPr>
                </w:rPrChange>
              </w:rPr>
              <w:t>5</w:t>
            </w:r>
            <w:r w:rsidR="00F77970" w:rsidRPr="00645C3A">
              <w:rPr>
                <w:rFonts w:cs="Times New Roman"/>
                <w:color w:val="000000"/>
                <w:szCs w:val="24"/>
                <w:rPrChange w:id="3335"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36" w:author="Muhammad Subarkah" w:date="2024-12-11T13:11:00Z" w16du:dateUtc="2024-12-11T06:11:00Z">
                  <w:rPr>
                    <w:rFonts w:ascii="Aptos Narrow" w:hAnsi="Aptos Narrow"/>
                    <w:color w:val="000000"/>
                    <w:sz w:val="22"/>
                  </w:rPr>
                </w:rPrChange>
              </w:rPr>
              <w:t>11</w:t>
            </w:r>
          </w:p>
        </w:tc>
        <w:tc>
          <w:tcPr>
            <w:tcW w:w="2268" w:type="dxa"/>
            <w:vMerge w:val="restart"/>
            <w:vAlign w:val="center"/>
          </w:tcPr>
          <w:p w14:paraId="2711F442" w14:textId="4A048AF8" w:rsidR="004943A4" w:rsidRPr="001B4700" w:rsidRDefault="008B54FE" w:rsidP="004943A4">
            <w:pPr>
              <w:spacing w:line="240" w:lineRule="auto"/>
              <w:ind w:left="-104" w:right="-98"/>
              <w:jc w:val="center"/>
              <w:rPr>
                <w:rFonts w:cs="Times New Roman"/>
                <w:szCs w:val="24"/>
              </w:rPr>
            </w:pPr>
            <w:r>
              <w:rPr>
                <w:rFonts w:cs="Times New Roman"/>
                <w:szCs w:val="24"/>
              </w:rPr>
              <w:t>5,33</w:t>
            </w:r>
          </w:p>
        </w:tc>
      </w:tr>
      <w:tr w:rsidR="004943A4" w:rsidRPr="001B4700" w14:paraId="67357E95" w14:textId="77777777" w:rsidTr="00682E22">
        <w:trPr>
          <w:trHeight w:val="113"/>
        </w:trPr>
        <w:tc>
          <w:tcPr>
            <w:tcW w:w="567" w:type="dxa"/>
            <w:vMerge/>
            <w:vAlign w:val="center"/>
          </w:tcPr>
          <w:p w14:paraId="486F5200" w14:textId="77777777" w:rsidR="004943A4" w:rsidRPr="001B4700" w:rsidRDefault="004943A4" w:rsidP="004943A4">
            <w:pPr>
              <w:pStyle w:val="NoSpacing"/>
              <w:ind w:left="-113" w:right="-98"/>
              <w:jc w:val="center"/>
              <w:rPr>
                <w:rFonts w:ascii="Times New Roman" w:hAnsi="Times New Roman" w:cs="Times New Roman"/>
                <w:lang w:val="id-ID"/>
              </w:rPr>
            </w:pPr>
          </w:p>
        </w:tc>
        <w:tc>
          <w:tcPr>
            <w:tcW w:w="992" w:type="dxa"/>
            <w:vMerge/>
            <w:vAlign w:val="center"/>
          </w:tcPr>
          <w:p w14:paraId="71A9A4BC" w14:textId="77777777" w:rsidR="004943A4" w:rsidRPr="001B4700" w:rsidRDefault="004943A4" w:rsidP="004943A4">
            <w:pPr>
              <w:spacing w:line="240" w:lineRule="auto"/>
              <w:ind w:left="-109" w:right="-98"/>
              <w:jc w:val="center"/>
              <w:rPr>
                <w:rFonts w:cs="Times New Roman"/>
                <w:szCs w:val="24"/>
              </w:rPr>
            </w:pPr>
          </w:p>
        </w:tc>
        <w:tc>
          <w:tcPr>
            <w:tcW w:w="1135" w:type="dxa"/>
            <w:vAlign w:val="center"/>
          </w:tcPr>
          <w:p w14:paraId="1421BF3A" w14:textId="77777777" w:rsidR="004943A4" w:rsidRPr="001B4700" w:rsidRDefault="004943A4" w:rsidP="004943A4">
            <w:pPr>
              <w:spacing w:line="240" w:lineRule="auto"/>
              <w:ind w:left="-105" w:right="-98"/>
              <w:jc w:val="center"/>
              <w:rPr>
                <w:rFonts w:cs="Times New Roman"/>
                <w:szCs w:val="24"/>
              </w:rPr>
            </w:pPr>
            <w:r w:rsidRPr="001B4700">
              <w:rPr>
                <w:rFonts w:cs="Times New Roman"/>
                <w:szCs w:val="24"/>
              </w:rPr>
              <w:t>2</w:t>
            </w:r>
          </w:p>
        </w:tc>
        <w:tc>
          <w:tcPr>
            <w:tcW w:w="1417" w:type="dxa"/>
            <w:vAlign w:val="center"/>
          </w:tcPr>
          <w:p w14:paraId="6DB1E285" w14:textId="2B541E11" w:rsidR="004943A4" w:rsidRPr="001B4700" w:rsidRDefault="004943A4" w:rsidP="004943A4">
            <w:pPr>
              <w:spacing w:line="240" w:lineRule="auto"/>
              <w:ind w:left="-103" w:right="-98"/>
              <w:jc w:val="center"/>
              <w:rPr>
                <w:rFonts w:cs="Times New Roman"/>
                <w:szCs w:val="24"/>
              </w:rPr>
            </w:pPr>
            <w:r>
              <w:rPr>
                <w:color w:val="000000"/>
              </w:rPr>
              <w:t>308</w:t>
            </w:r>
            <w:r w:rsidR="00705820">
              <w:rPr>
                <w:color w:val="000000"/>
              </w:rPr>
              <w:t>,</w:t>
            </w:r>
            <w:r>
              <w:rPr>
                <w:color w:val="000000"/>
              </w:rPr>
              <w:t>39</w:t>
            </w:r>
          </w:p>
        </w:tc>
        <w:tc>
          <w:tcPr>
            <w:tcW w:w="992" w:type="dxa"/>
            <w:vAlign w:val="bottom"/>
          </w:tcPr>
          <w:p w14:paraId="6FB1A971" w14:textId="30D7999A"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37" w:author="Muhammad Subarkah" w:date="2024-12-11T13:11:00Z" w16du:dateUtc="2024-12-11T06:11:00Z">
                  <w:rPr>
                    <w:rFonts w:ascii="Aptos Narrow" w:hAnsi="Aptos Narrow"/>
                    <w:color w:val="000000"/>
                    <w:sz w:val="22"/>
                  </w:rPr>
                </w:rPrChange>
              </w:rPr>
              <w:t>5</w:t>
            </w:r>
            <w:r w:rsidR="00F77970" w:rsidRPr="00645C3A">
              <w:rPr>
                <w:rFonts w:cs="Times New Roman"/>
                <w:color w:val="000000"/>
                <w:szCs w:val="24"/>
                <w:rPrChange w:id="3338"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39" w:author="Muhammad Subarkah" w:date="2024-12-11T13:11:00Z" w16du:dateUtc="2024-12-11T06:11:00Z">
                  <w:rPr>
                    <w:rFonts w:ascii="Aptos Narrow" w:hAnsi="Aptos Narrow"/>
                    <w:color w:val="000000"/>
                    <w:sz w:val="22"/>
                  </w:rPr>
                </w:rPrChange>
              </w:rPr>
              <w:t>56</w:t>
            </w:r>
          </w:p>
        </w:tc>
        <w:tc>
          <w:tcPr>
            <w:tcW w:w="2268" w:type="dxa"/>
            <w:vMerge/>
            <w:vAlign w:val="center"/>
          </w:tcPr>
          <w:p w14:paraId="5C4BE8F9" w14:textId="05B4446C" w:rsidR="004943A4" w:rsidRPr="001B4700" w:rsidRDefault="004943A4" w:rsidP="004943A4">
            <w:pPr>
              <w:spacing w:line="240" w:lineRule="auto"/>
              <w:ind w:left="-104" w:right="-98"/>
              <w:jc w:val="center"/>
              <w:rPr>
                <w:rFonts w:cs="Times New Roman"/>
                <w:szCs w:val="24"/>
              </w:rPr>
            </w:pPr>
          </w:p>
        </w:tc>
      </w:tr>
      <w:tr w:rsidR="004943A4" w:rsidRPr="001B4700" w14:paraId="77B2EADE" w14:textId="77777777" w:rsidTr="00682E22">
        <w:trPr>
          <w:trHeight w:val="113"/>
        </w:trPr>
        <w:tc>
          <w:tcPr>
            <w:tcW w:w="567" w:type="dxa"/>
            <w:vMerge/>
            <w:vAlign w:val="center"/>
          </w:tcPr>
          <w:p w14:paraId="0A460A13" w14:textId="77777777" w:rsidR="004943A4" w:rsidRPr="001B4700" w:rsidRDefault="004943A4" w:rsidP="004943A4">
            <w:pPr>
              <w:pStyle w:val="NoSpacing"/>
              <w:ind w:left="-113" w:right="-98"/>
              <w:jc w:val="center"/>
              <w:rPr>
                <w:rFonts w:ascii="Times New Roman" w:hAnsi="Times New Roman" w:cs="Times New Roman"/>
                <w:lang w:val="id-ID"/>
              </w:rPr>
            </w:pPr>
          </w:p>
        </w:tc>
        <w:tc>
          <w:tcPr>
            <w:tcW w:w="992" w:type="dxa"/>
            <w:vMerge/>
            <w:vAlign w:val="center"/>
          </w:tcPr>
          <w:p w14:paraId="3BFD3C9D" w14:textId="77777777" w:rsidR="004943A4" w:rsidRPr="001B4700" w:rsidRDefault="004943A4" w:rsidP="004943A4">
            <w:pPr>
              <w:spacing w:line="240" w:lineRule="auto"/>
              <w:ind w:left="-109" w:right="-98"/>
              <w:jc w:val="center"/>
              <w:rPr>
                <w:rFonts w:cs="Times New Roman"/>
                <w:szCs w:val="24"/>
              </w:rPr>
            </w:pPr>
          </w:p>
        </w:tc>
        <w:tc>
          <w:tcPr>
            <w:tcW w:w="1135" w:type="dxa"/>
            <w:vAlign w:val="center"/>
          </w:tcPr>
          <w:p w14:paraId="7D0B3856" w14:textId="77777777" w:rsidR="004943A4" w:rsidRPr="001B4700" w:rsidRDefault="004943A4" w:rsidP="004943A4">
            <w:pPr>
              <w:spacing w:line="240" w:lineRule="auto"/>
              <w:ind w:left="-105" w:right="-98"/>
              <w:jc w:val="center"/>
              <w:rPr>
                <w:rFonts w:cs="Times New Roman"/>
                <w:szCs w:val="24"/>
              </w:rPr>
            </w:pPr>
            <w:r w:rsidRPr="001B4700">
              <w:rPr>
                <w:rFonts w:cs="Times New Roman"/>
                <w:szCs w:val="24"/>
              </w:rPr>
              <w:t>3</w:t>
            </w:r>
          </w:p>
        </w:tc>
        <w:tc>
          <w:tcPr>
            <w:tcW w:w="1417" w:type="dxa"/>
            <w:vAlign w:val="center"/>
          </w:tcPr>
          <w:p w14:paraId="327D2B43" w14:textId="55124113" w:rsidR="004943A4" w:rsidRPr="001B4700" w:rsidRDefault="004943A4" w:rsidP="004943A4">
            <w:pPr>
              <w:spacing w:line="240" w:lineRule="auto"/>
              <w:ind w:left="-103" w:right="-98"/>
              <w:jc w:val="center"/>
              <w:rPr>
                <w:rFonts w:cs="Times New Roman"/>
                <w:szCs w:val="24"/>
              </w:rPr>
            </w:pPr>
            <w:r>
              <w:rPr>
                <w:color w:val="000000"/>
              </w:rPr>
              <w:t>308</w:t>
            </w:r>
            <w:r w:rsidR="00705820">
              <w:rPr>
                <w:color w:val="000000"/>
              </w:rPr>
              <w:t>,</w:t>
            </w:r>
            <w:r>
              <w:rPr>
                <w:color w:val="000000"/>
              </w:rPr>
              <w:t>45</w:t>
            </w:r>
          </w:p>
        </w:tc>
        <w:tc>
          <w:tcPr>
            <w:tcW w:w="992" w:type="dxa"/>
            <w:vAlign w:val="bottom"/>
          </w:tcPr>
          <w:p w14:paraId="5515A870" w14:textId="271E6CC4" w:rsidR="004943A4" w:rsidRPr="00645C3A" w:rsidRDefault="004943A4" w:rsidP="004943A4">
            <w:pPr>
              <w:spacing w:line="240" w:lineRule="auto"/>
              <w:ind w:left="-104" w:right="-98"/>
              <w:jc w:val="center"/>
              <w:rPr>
                <w:rFonts w:cs="Times New Roman"/>
                <w:szCs w:val="24"/>
              </w:rPr>
            </w:pPr>
            <w:r w:rsidRPr="00645C3A">
              <w:rPr>
                <w:rFonts w:cs="Times New Roman"/>
                <w:color w:val="000000"/>
                <w:szCs w:val="24"/>
                <w:rPrChange w:id="3340" w:author="Muhammad Subarkah" w:date="2024-12-11T13:11:00Z" w16du:dateUtc="2024-12-11T06:11:00Z">
                  <w:rPr>
                    <w:rFonts w:ascii="Aptos Narrow" w:hAnsi="Aptos Narrow"/>
                    <w:color w:val="000000"/>
                    <w:sz w:val="22"/>
                  </w:rPr>
                </w:rPrChange>
              </w:rPr>
              <w:t>5</w:t>
            </w:r>
            <w:r w:rsidR="00F77970" w:rsidRPr="00645C3A">
              <w:rPr>
                <w:rFonts w:cs="Times New Roman"/>
                <w:color w:val="000000"/>
                <w:szCs w:val="24"/>
                <w:rPrChange w:id="3341" w:author="Muhammad Subarkah" w:date="2024-12-11T13:11:00Z" w16du:dateUtc="2024-12-11T06:11:00Z">
                  <w:rPr>
                    <w:rFonts w:ascii="Aptos Narrow" w:hAnsi="Aptos Narrow"/>
                    <w:color w:val="000000"/>
                    <w:sz w:val="22"/>
                  </w:rPr>
                </w:rPrChange>
              </w:rPr>
              <w:t>,</w:t>
            </w:r>
            <w:r w:rsidRPr="00645C3A">
              <w:rPr>
                <w:rFonts w:cs="Times New Roman"/>
                <w:color w:val="000000"/>
                <w:szCs w:val="24"/>
                <w:rPrChange w:id="3342" w:author="Muhammad Subarkah" w:date="2024-12-11T13:11:00Z" w16du:dateUtc="2024-12-11T06:11:00Z">
                  <w:rPr>
                    <w:rFonts w:ascii="Aptos Narrow" w:hAnsi="Aptos Narrow"/>
                    <w:color w:val="000000"/>
                    <w:sz w:val="22"/>
                  </w:rPr>
                </w:rPrChange>
              </w:rPr>
              <w:t>33</w:t>
            </w:r>
          </w:p>
        </w:tc>
        <w:tc>
          <w:tcPr>
            <w:tcW w:w="2268" w:type="dxa"/>
            <w:vMerge/>
            <w:vAlign w:val="center"/>
          </w:tcPr>
          <w:p w14:paraId="06F17219" w14:textId="0DBE3576" w:rsidR="004943A4" w:rsidRPr="001B4700" w:rsidRDefault="004943A4" w:rsidP="004943A4">
            <w:pPr>
              <w:spacing w:line="240" w:lineRule="auto"/>
              <w:ind w:left="-104" w:right="-98"/>
              <w:jc w:val="center"/>
              <w:rPr>
                <w:rFonts w:cs="Times New Roman"/>
                <w:szCs w:val="24"/>
              </w:rPr>
            </w:pPr>
          </w:p>
        </w:tc>
      </w:tr>
    </w:tbl>
    <w:bookmarkEnd w:id="3301"/>
    <w:bookmarkEnd w:id="3306"/>
    <w:p w14:paraId="4E2D542C" w14:textId="34B9DA49" w:rsidR="009306AE" w:rsidDel="00227F7E" w:rsidRDefault="00575086">
      <w:pPr>
        <w:pStyle w:val="NoBeforeAfter"/>
        <w:spacing w:before="240"/>
        <w:ind w:left="567" w:firstLine="567"/>
        <w:rPr>
          <w:del w:id="3343" w:author="Muhammad Subarkah" w:date="2024-12-10T15:58:00Z" w16du:dateUtc="2024-12-10T08:58:00Z"/>
        </w:rPr>
        <w:pPrChange w:id="3344" w:author="Muhammad Subarkah" w:date="2024-12-11T13:10:00Z" w16du:dateUtc="2024-12-11T06:10:00Z">
          <w:pPr>
            <w:pStyle w:val="NoBeforeAfter"/>
            <w:spacing w:before="240"/>
            <w:ind w:left="426" w:firstLine="425"/>
          </w:pPr>
        </w:pPrChange>
      </w:pPr>
      <w:ins w:id="3345" w:author="Muhammad Subarkah" w:date="2024-12-11T13:10:00Z" w16du:dateUtc="2024-12-11T06:10:00Z">
        <w:r>
          <w:t>Pengg</w:t>
        </w:r>
        <w:r w:rsidRPr="00410838">
          <w:t>u</w:t>
        </w:r>
        <w:r>
          <w:t xml:space="preserve">naan motor dc dengan torsi kecil dan </w:t>
        </w:r>
        <w:proofErr w:type="spellStart"/>
        <w:r w:rsidRPr="00AE4C4F">
          <w:rPr>
            <w:i/>
            <w:iCs/>
          </w:rPr>
          <w:t>gearbox</w:t>
        </w:r>
        <w:proofErr w:type="spellEnd"/>
        <w:r>
          <w:t xml:space="preserve"> k</w:t>
        </w:r>
        <w:r w:rsidRPr="00410838">
          <w:t>u</w:t>
        </w:r>
        <w:r>
          <w:t xml:space="preserve">ning dengan rasio 1:48 masih menyebabkan roda macet apabila menyenggol </w:t>
        </w:r>
        <w:proofErr w:type="spellStart"/>
        <w:r w:rsidRPr="00AE4C4F">
          <w:rPr>
            <w:i/>
            <w:iCs/>
          </w:rPr>
          <w:t>body</w:t>
        </w:r>
        <w:proofErr w:type="spellEnd"/>
        <w:r>
          <w:t xml:space="preserve"> robot. Hal ini menyebabkan beberapa peng</w:t>
        </w:r>
        <w:r w:rsidRPr="0008506E">
          <w:t>u</w:t>
        </w:r>
        <w:r>
          <w:t xml:space="preserve">jian dengan beban mengalami lonjakan eror. </w:t>
        </w:r>
      </w:ins>
      <w:r w:rsidR="00146B9F">
        <w:t xml:space="preserve">Sehingga </w:t>
      </w:r>
      <w:r w:rsidR="00146B9F" w:rsidRPr="00146B9F">
        <w:t>u</w:t>
      </w:r>
      <w:r w:rsidR="004F3F10">
        <w:t>nt</w:t>
      </w:r>
      <w:r w:rsidR="004F3F10" w:rsidRPr="004F3F10">
        <w:t>u</w:t>
      </w:r>
      <w:r w:rsidR="004F3F10">
        <w:t>k peng</w:t>
      </w:r>
      <w:r w:rsidR="004F3F10" w:rsidRPr="004F3F10">
        <w:t>u</w:t>
      </w:r>
      <w:r w:rsidR="004F3F10">
        <w:t>jian gerak p</w:t>
      </w:r>
      <w:r w:rsidR="004F3F10" w:rsidRPr="004F3F10">
        <w:t>u</w:t>
      </w:r>
      <w:r w:rsidR="004F3F10">
        <w:t>tar robot dengan membawa beban</w:t>
      </w:r>
      <w:r w:rsidR="00B2669B">
        <w:t xml:space="preserve"> </w:t>
      </w:r>
      <w:r w:rsidR="004F3F10">
        <w:t xml:space="preserve">didapat rata-rata eror sebesar </w:t>
      </w:r>
      <w:ins w:id="3346" w:author="Muhammad Subarkah" w:date="2024-12-11T12:56:00Z" w16du:dateUtc="2024-12-11T05:56:00Z">
        <w:r w:rsidR="008B54FE">
          <w:t>5,61</w:t>
        </w:r>
      </w:ins>
      <w:del w:id="3347" w:author="Muhammad Subarkah" w:date="2024-12-11T12:56:00Z" w16du:dateUtc="2024-12-11T05:56:00Z">
        <w:r w:rsidR="00E952D1" w:rsidDel="008B54FE">
          <w:delText>3,8</w:delText>
        </w:r>
      </w:del>
      <w:del w:id="3348" w:author="Muhammad Subarkah" w:date="2024-12-11T12:48:00Z" w16du:dateUtc="2024-12-11T05:48:00Z">
        <w:r w:rsidR="004F3F10" w:rsidDel="00B529AE">
          <w:delText xml:space="preserve"> </w:delText>
        </w:r>
      </w:del>
      <w:ins w:id="3349" w:author="Muhammad Subarkah" w:date="2024-12-11T12:48:00Z" w16du:dateUtc="2024-12-11T05:48:00Z">
        <w:r w:rsidR="00B529AE">
          <w:t>%</w:t>
        </w:r>
      </w:ins>
      <w:del w:id="3350" w:author="Muhammad Subarkah" w:date="2024-12-11T12:48:00Z" w16du:dateUtc="2024-12-11T05:48:00Z">
        <w:r w:rsidR="004F3F10" w:rsidDel="00B529AE">
          <w:delText>derajat</w:delText>
        </w:r>
      </w:del>
      <w:r w:rsidR="004F3F10">
        <w:t>.</w:t>
      </w:r>
    </w:p>
    <w:p w14:paraId="76B3EEB1" w14:textId="77777777" w:rsidR="00FB7316" w:rsidRDefault="00FB7316">
      <w:pPr>
        <w:pStyle w:val="NoBeforeAfter"/>
        <w:spacing w:before="240"/>
        <w:ind w:left="567" w:firstLine="567"/>
        <w:pPrChange w:id="3351" w:author="Muhammad Subarkah" w:date="2024-12-11T13:10:00Z" w16du:dateUtc="2024-12-11T06:10:00Z">
          <w:pPr>
            <w:spacing w:line="259" w:lineRule="auto"/>
            <w:jc w:val="left"/>
          </w:pPr>
        </w:pPrChange>
      </w:pPr>
      <w:del w:id="3352" w:author="Muhammad Subarkah" w:date="2024-12-10T15:58:00Z" w16du:dateUtc="2024-12-10T08:58:00Z">
        <w:r w:rsidDel="00227F7E">
          <w:br w:type="page"/>
        </w:r>
      </w:del>
    </w:p>
    <w:p w14:paraId="48066539" w14:textId="681E8A7E" w:rsidR="008C280A" w:rsidRPr="001B4700" w:rsidRDefault="00CC1CCC">
      <w:pPr>
        <w:pStyle w:val="Heading3"/>
        <w:numPr>
          <w:ilvl w:val="0"/>
          <w:numId w:val="63"/>
        </w:numPr>
        <w:ind w:left="567" w:hanging="425"/>
        <w:pPrChange w:id="3353" w:author="Muhammad Subarkah" w:date="2024-12-11T00:07:00Z" w16du:dateUtc="2024-12-10T17:07:00Z">
          <w:pPr>
            <w:pStyle w:val="Heading3"/>
            <w:numPr>
              <w:numId w:val="36"/>
            </w:numPr>
            <w:ind w:left="426" w:hanging="360"/>
          </w:pPr>
        </w:pPrChange>
      </w:pPr>
      <w:bookmarkStart w:id="3354" w:name="_Toc184828368"/>
      <w:r w:rsidRPr="001B4700">
        <w:t>Uji Kelayakan Materi dan Media Pembelajaran</w:t>
      </w:r>
      <w:bookmarkEnd w:id="3354"/>
    </w:p>
    <w:p w14:paraId="2AD7C3BE" w14:textId="700E249D" w:rsidR="00C96AEC" w:rsidDel="003C61C2" w:rsidRDefault="00ED4413">
      <w:pPr>
        <w:pStyle w:val="H2Paragh"/>
        <w:rPr>
          <w:del w:id="3355" w:author="Muhammad Subarkah" w:date="2024-12-11T00:09:00Z" w16du:dateUtc="2024-12-10T17:09:00Z"/>
        </w:rPr>
        <w:pPrChange w:id="3356" w:author="Muhammad Subarkah" w:date="2024-12-11T00:07:00Z" w16du:dateUtc="2024-12-10T17:07:00Z">
          <w:pPr>
            <w:pStyle w:val="NoBeforeAfter"/>
            <w:tabs>
              <w:tab w:val="left" w:pos="426"/>
            </w:tabs>
            <w:ind w:left="426" w:firstLine="425"/>
          </w:pPr>
        </w:pPrChange>
      </w:pPr>
      <w:bookmarkStart w:id="3357" w:name="_Toc177711727"/>
      <w:bookmarkStart w:id="3358" w:name="_Toc179883042"/>
      <w:bookmarkStart w:id="3359" w:name="_Toc179883245"/>
      <w:bookmarkStart w:id="3360" w:name="_Toc179883616"/>
      <w:bookmarkStart w:id="3361" w:name="_Toc179883760"/>
      <w:r w:rsidRPr="00ED4413">
        <w:t xml:space="preserve">Uji kelayakan bertujuan untuk mengevaluasi apakah produk yang dikembangkan memenuhi standar </w:t>
      </w:r>
      <w:r w:rsidR="007A0D96">
        <w:t xml:space="preserve">yang ditetapkan </w:t>
      </w:r>
      <w:r w:rsidRPr="00ED4413">
        <w:t>sebagai media pembelajaran yang efektif. Penilaian ini mencakup evaluasi terhadap media dan materi pembelajaran yang</w:t>
      </w:r>
      <w:r w:rsidR="007A3C40">
        <w:t xml:space="preserve"> diisi oleh pengajar yang sebel</w:t>
      </w:r>
      <w:r w:rsidR="007A3C40" w:rsidRPr="007A3C40">
        <w:t>u</w:t>
      </w:r>
      <w:r w:rsidR="007A3C40">
        <w:t>mnya pernah mengajar</w:t>
      </w:r>
      <w:r w:rsidR="003D7647">
        <w:t xml:space="preserve"> mata k</w:t>
      </w:r>
      <w:r w:rsidR="003D7647" w:rsidRPr="003D7647">
        <w:t>u</w:t>
      </w:r>
      <w:r w:rsidR="003D7647">
        <w:t xml:space="preserve">liah </w:t>
      </w:r>
      <w:r w:rsidRPr="00ED4413">
        <w:t xml:space="preserve">Praktikum Robotika, khususnya dosen dari </w:t>
      </w:r>
      <w:r w:rsidR="00A00081">
        <w:t>Departemen</w:t>
      </w:r>
      <w:r w:rsidRPr="00ED4413">
        <w:t xml:space="preserve"> Pendidikan Teknik Elektro</w:t>
      </w:r>
      <w:r w:rsidR="00BF44A6">
        <w:t xml:space="preserve">, </w:t>
      </w:r>
      <w:r w:rsidR="00BF44A6" w:rsidRPr="00BF44A6">
        <w:t>U</w:t>
      </w:r>
      <w:r w:rsidR="00BF44A6">
        <w:t>NY</w:t>
      </w:r>
      <w:r w:rsidRPr="00ED4413">
        <w:t>. Hasil penilaian kelayakan materi pembelajaran dirangkum dalam tabel berikut.</w:t>
      </w:r>
    </w:p>
    <w:p w14:paraId="09D0A06D" w14:textId="77777777" w:rsidR="009210EB" w:rsidRDefault="009210EB">
      <w:pPr>
        <w:pStyle w:val="H2Paragh"/>
        <w:rPr>
          <w:ins w:id="3362" w:author="Muhammad Subarkah" w:date="2024-12-11T00:08:00Z" w16du:dateUtc="2024-12-10T17:08:00Z"/>
        </w:rPr>
        <w:pPrChange w:id="3363" w:author="Muhammad Subarkah" w:date="2024-12-11T00:09:00Z" w16du:dateUtc="2024-12-10T17:09:00Z">
          <w:pPr>
            <w:pStyle w:val="NoBeforeAfter"/>
            <w:ind w:left="567"/>
          </w:pPr>
        </w:pPrChange>
      </w:pPr>
      <w:bookmarkStart w:id="3364" w:name="_Toc181964299"/>
    </w:p>
    <w:p w14:paraId="12234690" w14:textId="0A69C46B" w:rsidR="00020CED" w:rsidRPr="001B4700" w:rsidRDefault="0059456E">
      <w:pPr>
        <w:pStyle w:val="NoBeforeAfter"/>
        <w:ind w:left="567"/>
        <w:pPrChange w:id="3365" w:author="Muhammad Subarkah" w:date="2024-12-11T00:07:00Z" w16du:dateUtc="2024-12-10T17:07:00Z">
          <w:pPr>
            <w:pStyle w:val="NoBeforeAfter"/>
            <w:ind w:left="426"/>
          </w:pPr>
        </w:pPrChange>
      </w:pPr>
      <w:bookmarkStart w:id="3366" w:name="_Toc184828398"/>
      <w:r w:rsidRPr="001B4700">
        <w:lastRenderedPageBreak/>
        <w:t xml:space="preserve">Tabel </w:t>
      </w:r>
      <w:r w:rsidR="0075199D">
        <w:fldChar w:fldCharType="begin"/>
      </w:r>
      <w:r w:rsidR="0075199D">
        <w:instrText xml:space="preserve"> SEQ Tabel \* ARABIC </w:instrText>
      </w:r>
      <w:r w:rsidR="0075199D">
        <w:fldChar w:fldCharType="separate"/>
      </w:r>
      <w:ins w:id="3367" w:author="Muhammad Subarkah" w:date="2024-12-19T13:03:00Z" w16du:dateUtc="2024-12-19T06:03:00Z">
        <w:r w:rsidR="0021290A">
          <w:rPr>
            <w:noProof/>
          </w:rPr>
          <w:t>14</w:t>
        </w:r>
      </w:ins>
      <w:del w:id="3368" w:author="Muhammad Subarkah" w:date="2024-12-04T21:19:00Z" w16du:dateUtc="2024-12-04T14:19:00Z">
        <w:r w:rsidR="00EC2E13" w:rsidDel="003D509A">
          <w:rPr>
            <w:noProof/>
          </w:rPr>
          <w:delText>10</w:delText>
        </w:r>
      </w:del>
      <w:r w:rsidR="0075199D">
        <w:rPr>
          <w:noProof/>
        </w:rPr>
        <w:fldChar w:fldCharType="end"/>
      </w:r>
      <w:r w:rsidRPr="001B4700">
        <w:t>. Hasil Uji Kelayakan</w:t>
      </w:r>
      <w:r w:rsidR="005E4D9F" w:rsidRPr="001B4700">
        <w:t xml:space="preserve"> Ahli</w:t>
      </w:r>
      <w:r w:rsidRPr="001B4700">
        <w:t xml:space="preserve"> Materi</w:t>
      </w:r>
      <w:bookmarkEnd w:id="3357"/>
      <w:bookmarkEnd w:id="3358"/>
      <w:bookmarkEnd w:id="3359"/>
      <w:bookmarkEnd w:id="3360"/>
      <w:bookmarkEnd w:id="3361"/>
      <w:bookmarkEnd w:id="3364"/>
      <w:bookmarkEnd w:id="3366"/>
    </w:p>
    <w:tbl>
      <w:tblPr>
        <w:tblW w:w="7512" w:type="dxa"/>
        <w:tblInd w:w="562" w:type="dxa"/>
        <w:tblLayout w:type="fixed"/>
        <w:tblCellMar>
          <w:left w:w="10" w:type="dxa"/>
          <w:right w:w="10" w:type="dxa"/>
        </w:tblCellMar>
        <w:tblLook w:val="04A0" w:firstRow="1" w:lastRow="0" w:firstColumn="1" w:lastColumn="0" w:noHBand="0" w:noVBand="1"/>
        <w:tblPrChange w:id="3369" w:author="Muhammad Subarkah" w:date="2024-12-11T00:07:00Z" w16du:dateUtc="2024-12-10T17:07:00Z">
          <w:tblPr>
            <w:tblW w:w="7512" w:type="dxa"/>
            <w:tblInd w:w="426" w:type="dxa"/>
            <w:tblLayout w:type="fixed"/>
            <w:tblCellMar>
              <w:left w:w="10" w:type="dxa"/>
              <w:right w:w="10" w:type="dxa"/>
            </w:tblCellMar>
            <w:tblLook w:val="04A0" w:firstRow="1" w:lastRow="0" w:firstColumn="1" w:lastColumn="0" w:noHBand="0" w:noVBand="1"/>
          </w:tblPr>
        </w:tblPrChange>
      </w:tblPr>
      <w:tblGrid>
        <w:gridCol w:w="570"/>
        <w:gridCol w:w="3257"/>
        <w:gridCol w:w="849"/>
        <w:gridCol w:w="1419"/>
        <w:gridCol w:w="1417"/>
        <w:tblGridChange w:id="3370">
          <w:tblGrid>
            <w:gridCol w:w="136"/>
            <w:gridCol w:w="434"/>
            <w:gridCol w:w="136"/>
            <w:gridCol w:w="3121"/>
            <w:gridCol w:w="136"/>
            <w:gridCol w:w="713"/>
            <w:gridCol w:w="136"/>
            <w:gridCol w:w="1283"/>
            <w:gridCol w:w="136"/>
            <w:gridCol w:w="1281"/>
            <w:gridCol w:w="136"/>
          </w:tblGrid>
        </w:tblGridChange>
      </w:tblGrid>
      <w:tr w:rsidR="006F0B80" w:rsidRPr="001B4700" w14:paraId="50F1102E" w14:textId="77777777" w:rsidTr="009210EB">
        <w:trPr>
          <w:trPrChange w:id="3371" w:author="Muhammad Subarkah" w:date="2024-12-11T00:07:00Z" w16du:dateUtc="2024-12-10T17:07:00Z">
            <w:trPr>
              <w:gridAfter w:val="0"/>
            </w:trPr>
          </w:trPrChange>
        </w:trPr>
        <w:tc>
          <w:tcPr>
            <w:tcW w:w="57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372" w:author="Muhammad Subarkah" w:date="2024-12-11T00:07:00Z" w16du:dateUtc="2024-12-10T17:07:00Z">
              <w:tcPr>
                <w:tcW w:w="570"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61E6E65B"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No.</w:t>
            </w:r>
          </w:p>
        </w:tc>
        <w:tc>
          <w:tcPr>
            <w:tcW w:w="325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373" w:author="Muhammad Subarkah" w:date="2024-12-11T00:07:00Z" w16du:dateUtc="2024-12-10T17:07:00Z">
              <w:tcPr>
                <w:tcW w:w="3257"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72200EB7"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Aspek Penilaian</w:t>
            </w:r>
          </w:p>
        </w:tc>
        <w:tc>
          <w:tcPr>
            <w:tcW w:w="84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374"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52E184A1"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Butir</w:t>
            </w:r>
          </w:p>
        </w:tc>
        <w:tc>
          <w:tcPr>
            <w:tcW w:w="141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375"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30AA01F6"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Nilai Ahli 1</w:t>
            </w:r>
          </w:p>
        </w:tc>
        <w:tc>
          <w:tcPr>
            <w:tcW w:w="1417"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376"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0519FC4F"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Nilai Ahli 2</w:t>
            </w:r>
          </w:p>
        </w:tc>
      </w:tr>
      <w:tr w:rsidR="006F0B80" w:rsidRPr="001B4700" w14:paraId="6047B648" w14:textId="77777777" w:rsidTr="009210EB">
        <w:trPr>
          <w:trPrChange w:id="3377" w:author="Muhammad Subarkah" w:date="2024-12-11T00:07:00Z" w16du:dateUtc="2024-12-10T17:07:00Z">
            <w:trPr>
              <w:gridAfter w:val="0"/>
            </w:trPr>
          </w:trPrChange>
        </w:trPr>
        <w:tc>
          <w:tcPr>
            <w:tcW w:w="5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78" w:author="Muhammad Subarkah" w:date="2024-12-11T00:07:00Z" w16du:dateUtc="2024-12-10T17:07:00Z">
              <w:tcPr>
                <w:tcW w:w="570"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B06985D"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1.</w:t>
            </w:r>
          </w:p>
        </w:tc>
        <w:tc>
          <w:tcPr>
            <w:tcW w:w="325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79" w:author="Muhammad Subarkah" w:date="2024-12-11T00:07:00Z" w16du:dateUtc="2024-12-10T17:07:00Z">
              <w:tcPr>
                <w:tcW w:w="3257"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71017F4"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Relevansi Materi dengan Tujuan Pembelajaran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80"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F73C243"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81"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6F036EB"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82"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877A026"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3C84714B" w14:textId="77777777" w:rsidTr="009210EB">
        <w:trPr>
          <w:trPrChange w:id="3383"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84"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A28D840"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85"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BFCDEE6"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86"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EFFFA9E"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87"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D3E49CC"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88"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9A22579"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1C035162" w14:textId="77777777" w:rsidTr="009210EB">
        <w:trPr>
          <w:trPrChange w:id="3389"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90"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FFB1806"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91"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ED5667D"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92"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BC987BF"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93"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D69AF62"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94"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A7A2C53"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r>
      <w:tr w:rsidR="006F0B80" w:rsidRPr="001B4700" w14:paraId="6A4E3565" w14:textId="77777777" w:rsidTr="009210EB">
        <w:trPr>
          <w:trPrChange w:id="3395"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96"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655DF4A"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97"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763E6AF"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98"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E95A861"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399"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E698527"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00"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1260302"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3FFC0A92" w14:textId="77777777" w:rsidTr="009210EB">
        <w:trPr>
          <w:trPrChange w:id="3401"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02"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5636371"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03"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0EADAA3"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04"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CD29155"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5</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05"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51E35DC"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06"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304F372"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070C8A8C" w14:textId="77777777" w:rsidTr="009210EB">
        <w:trPr>
          <w:trPrChange w:id="3407"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08"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32E58AF"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09"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40CFCA7"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10"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1456CA8"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6</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11"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F6648A4"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12"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1FD8CBA"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r>
      <w:tr w:rsidR="006F0B80" w:rsidRPr="001B4700" w14:paraId="2A3F2492" w14:textId="77777777" w:rsidTr="009210EB">
        <w:trPr>
          <w:trPrChange w:id="3413"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14"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72BE193"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15"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979672B"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16"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177C141"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7</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17"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A3D8BEA"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18"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62D7DC7"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r>
      <w:tr w:rsidR="006F0B80" w:rsidRPr="001B4700" w14:paraId="2A845863" w14:textId="77777777" w:rsidTr="009210EB">
        <w:trPr>
          <w:trPrChange w:id="3419"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20"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36AB062"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21"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EFD740C"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22"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C59BF09"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8</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23"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A028B78"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24"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EAD5436"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288A34B0" w14:textId="77777777" w:rsidTr="009210EB">
        <w:trPr>
          <w:trPrChange w:id="3425"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26"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23F8D5B"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27"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B1EA929"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28"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24C6036"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9</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29"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713DB0B"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30"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FC736B2"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r>
      <w:tr w:rsidR="006F0B80" w:rsidRPr="001B4700" w14:paraId="7B836A13" w14:textId="77777777" w:rsidTr="009210EB">
        <w:trPr>
          <w:trPrChange w:id="3431"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32"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9141E99"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33"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3E6CB8A"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34"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81B65EA"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10</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35"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E21BAB7"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36"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F04F04B"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7D690EE8" w14:textId="77777777" w:rsidTr="009210EB">
        <w:trPr>
          <w:trPrChange w:id="3437" w:author="Muhammad Subarkah" w:date="2024-12-11T00:07:00Z" w16du:dateUtc="2024-12-10T17:07:00Z">
            <w:trPr>
              <w:gridAfter w:val="0"/>
            </w:trPr>
          </w:trPrChange>
        </w:trPr>
        <w:tc>
          <w:tcPr>
            <w:tcW w:w="5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38" w:author="Muhammad Subarkah" w:date="2024-12-11T00:07:00Z" w16du:dateUtc="2024-12-10T17:07:00Z">
              <w:tcPr>
                <w:tcW w:w="570"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B894C6A"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2.</w:t>
            </w:r>
          </w:p>
        </w:tc>
        <w:tc>
          <w:tcPr>
            <w:tcW w:w="325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39" w:author="Muhammad Subarkah" w:date="2024-12-11T00:07:00Z" w16du:dateUtc="2024-12-10T17:07:00Z">
              <w:tcPr>
                <w:tcW w:w="3257"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D4585E7"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Penyajian</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40"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F2ED173"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11</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41"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225FD25"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42"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66D6284"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493909EB" w14:textId="77777777" w:rsidTr="009210EB">
        <w:trPr>
          <w:trPrChange w:id="3443"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44"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26DD9E2"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45"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B4C99D5"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46"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4B634FB"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12</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47"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D1B484B"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48"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AB12730"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r>
      <w:tr w:rsidR="006F0B80" w:rsidRPr="001B4700" w14:paraId="7569A9BD" w14:textId="77777777" w:rsidTr="009210EB">
        <w:trPr>
          <w:trPrChange w:id="3449"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50"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C3E6007"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51"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FF6B658"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52"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6BE4AF2"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13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53"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D4E2538"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54"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9F6A020"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1DB997EC" w14:textId="77777777" w:rsidTr="009210EB">
        <w:trPr>
          <w:trPrChange w:id="3455"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56"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1A1A7C0"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57"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1AD66C3"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58"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44C23FA"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14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59"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80CFF32"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60"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5A6DEAD"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630B5EF5" w14:textId="77777777" w:rsidTr="009210EB">
        <w:trPr>
          <w:trPrChange w:id="3461" w:author="Muhammad Subarkah" w:date="2024-12-11T00:07:00Z" w16du:dateUtc="2024-12-10T17:07:00Z">
            <w:trPr>
              <w:gridAfter w:val="0"/>
            </w:trPr>
          </w:trPrChange>
        </w:trPr>
        <w:tc>
          <w:tcPr>
            <w:tcW w:w="5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62" w:author="Muhammad Subarkah" w:date="2024-12-11T00:07:00Z" w16du:dateUtc="2024-12-10T17:07:00Z">
              <w:tcPr>
                <w:tcW w:w="570"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40602FC"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c>
          <w:tcPr>
            <w:tcW w:w="3257"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63" w:author="Muhammad Subarkah" w:date="2024-12-11T00:07:00Z" w16du:dateUtc="2024-12-10T17:07:00Z">
              <w:tcPr>
                <w:tcW w:w="3257"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5AD7DFA"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Bahasa</w:t>
            </w:r>
          </w:p>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64"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BC6A030"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15</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65"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DFC0609"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66"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88074BE"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6F0B80" w:rsidRPr="001B4700" w14:paraId="267AC28F" w14:textId="77777777" w:rsidTr="009210EB">
        <w:trPr>
          <w:trPrChange w:id="3467" w:author="Muhammad Subarkah" w:date="2024-12-11T00:07:00Z" w16du:dateUtc="2024-12-10T17:07:00Z">
            <w:trPr>
              <w:gridAfter w:val="0"/>
            </w:trPr>
          </w:trPrChange>
        </w:trPr>
        <w:tc>
          <w:tcPr>
            <w:tcW w:w="57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68" w:author="Muhammad Subarkah" w:date="2024-12-11T00:07:00Z" w16du:dateUtc="2024-12-10T17:07:00Z">
              <w:tcPr>
                <w:tcW w:w="570"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646D736" w14:textId="77777777" w:rsidR="006F0B80" w:rsidRPr="001B4700" w:rsidRDefault="006F0B80" w:rsidP="00BE22D4"/>
        </w:tc>
        <w:tc>
          <w:tcPr>
            <w:tcW w:w="3257"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69" w:author="Muhammad Subarkah" w:date="2024-12-11T00:07:00Z" w16du:dateUtc="2024-12-10T17:07:00Z">
              <w:tcPr>
                <w:tcW w:w="3257"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6BB1646" w14:textId="77777777" w:rsidR="006F0B80" w:rsidRPr="001B4700" w:rsidRDefault="006F0B80" w:rsidP="00BE22D4"/>
        </w:tc>
        <w:tc>
          <w:tcPr>
            <w:tcW w:w="8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70" w:author="Muhammad Subarkah" w:date="2024-12-11T00:07:00Z" w16du:dateUtc="2024-12-10T17:07:00Z">
              <w:tcPr>
                <w:tcW w:w="84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252453B"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16</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71" w:author="Muhammad Subarkah" w:date="2024-12-11T00:07:00Z" w16du:dateUtc="2024-12-10T17:07: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936E56A"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4</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72" w:author="Muhammad Subarkah" w:date="2024-12-11T00:07:00Z" w16du:dateUtc="2024-12-10T17:07:00Z">
              <w:tcPr>
                <w:tcW w:w="14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A0BEC73" w14:textId="77777777" w:rsidR="006F0B80" w:rsidRPr="001B4700" w:rsidRDefault="006F0B80" w:rsidP="00BE22D4">
            <w:pPr>
              <w:pStyle w:val="NoBeforeAfter"/>
              <w:spacing w:line="240" w:lineRule="auto"/>
              <w:jc w:val="center"/>
              <w:rPr>
                <w:rFonts w:eastAsia="Calibri" w:cs="Arial"/>
              </w:rPr>
            </w:pPr>
            <w:r w:rsidRPr="001B4700">
              <w:rPr>
                <w:rFonts w:eastAsia="Calibri" w:cs="Arial"/>
              </w:rPr>
              <w:t>3</w:t>
            </w:r>
          </w:p>
        </w:tc>
      </w:tr>
      <w:tr w:rsidR="00D531FE" w:rsidRPr="001B4700" w14:paraId="1366E986" w14:textId="77777777" w:rsidTr="009210EB">
        <w:trPr>
          <w:trPrChange w:id="3473" w:author="Muhammad Subarkah" w:date="2024-12-11T00:07:00Z" w16du:dateUtc="2024-12-10T17:07:00Z">
            <w:trPr>
              <w:gridAfter w:val="0"/>
            </w:trPr>
          </w:trPrChange>
        </w:trPr>
        <w:tc>
          <w:tcPr>
            <w:tcW w:w="467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74" w:author="Muhammad Subarkah" w:date="2024-12-11T00:07:00Z" w16du:dateUtc="2024-12-10T17:07:00Z">
              <w:tcPr>
                <w:tcW w:w="467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E86A610" w14:textId="741F4973" w:rsidR="00D531FE" w:rsidRPr="001B4700" w:rsidRDefault="00D531FE" w:rsidP="00BE22D4">
            <w:pPr>
              <w:pStyle w:val="NoBeforeAfter"/>
              <w:spacing w:line="240" w:lineRule="auto"/>
              <w:jc w:val="center"/>
              <w:rPr>
                <w:rFonts w:eastAsia="Calibri" w:cs="Arial"/>
              </w:rPr>
            </w:pPr>
            <w:proofErr w:type="spellStart"/>
            <w:ins w:id="3475" w:author="Muhammad Subarkah" w:date="2024-12-06T19:01:00Z" w16du:dateUtc="2024-12-06T12:01:00Z">
              <w:r>
                <w:rPr>
                  <w:rFonts w:eastAsia="Calibri" w:cs="Arial"/>
                </w:rPr>
                <w:t>Rata-Rata</w:t>
              </w:r>
            </w:ins>
            <w:proofErr w:type="spellEnd"/>
            <w:del w:id="3476" w:author="Muhammad Subarkah" w:date="2024-12-06T19:01:00Z" w16du:dateUtc="2024-12-06T12:01:00Z">
              <w:r w:rsidRPr="001B4700" w:rsidDel="0037032D">
                <w:rPr>
                  <w:rFonts w:eastAsia="Calibri" w:cs="Arial"/>
                </w:rPr>
                <w:delText>Total</w:delText>
              </w:r>
            </w:del>
          </w:p>
        </w:tc>
        <w:tc>
          <w:tcPr>
            <w:tcW w:w="283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77" w:author="Muhammad Subarkah" w:date="2024-12-11T00:07:00Z" w16du:dateUtc="2024-12-10T17:07:00Z">
              <w:tcPr>
                <w:tcW w:w="283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5375CCE" w14:textId="43B731FC" w:rsidR="00D531FE" w:rsidRPr="001B4700" w:rsidDel="00D531FE" w:rsidRDefault="00367CEE" w:rsidP="00BE22D4">
            <w:pPr>
              <w:pStyle w:val="NoBeforeAfter"/>
              <w:spacing w:line="240" w:lineRule="auto"/>
              <w:jc w:val="center"/>
              <w:rPr>
                <w:del w:id="3478" w:author="Muhammad Subarkah" w:date="2024-12-06T19:01:00Z" w16du:dateUtc="2024-12-06T12:01:00Z"/>
                <w:rFonts w:eastAsia="Calibri" w:cs="Arial"/>
              </w:rPr>
            </w:pPr>
            <w:ins w:id="3479" w:author="Muhammad Subarkah" w:date="2024-12-06T19:02:00Z" w16du:dateUtc="2024-12-06T12:02:00Z">
              <w:r>
                <w:rPr>
                  <w:rFonts w:eastAsia="Calibri" w:cs="Arial"/>
                </w:rPr>
                <w:t>55</w:t>
              </w:r>
            </w:ins>
            <w:del w:id="3480" w:author="Muhammad Subarkah" w:date="2024-12-06T19:01:00Z" w16du:dateUtc="2024-12-06T12:01:00Z">
              <w:r w:rsidR="00D531FE" w:rsidRPr="001B4700" w:rsidDel="00D531FE">
                <w:rPr>
                  <w:rFonts w:eastAsia="Calibri" w:cs="Arial"/>
                </w:rPr>
                <w:delText>57</w:delText>
              </w:r>
            </w:del>
          </w:p>
          <w:p w14:paraId="20A5CAEF" w14:textId="239AB537" w:rsidR="00D531FE" w:rsidRPr="001B4700" w:rsidRDefault="00D531FE" w:rsidP="00BE22D4">
            <w:pPr>
              <w:pStyle w:val="NoBeforeAfter"/>
              <w:spacing w:line="240" w:lineRule="auto"/>
              <w:jc w:val="center"/>
              <w:rPr>
                <w:rFonts w:eastAsia="Calibri" w:cs="Arial"/>
              </w:rPr>
            </w:pPr>
            <w:del w:id="3481" w:author="Muhammad Subarkah" w:date="2024-12-06T19:01:00Z" w16du:dateUtc="2024-12-06T12:01:00Z">
              <w:r w:rsidRPr="001B4700" w:rsidDel="00D531FE">
                <w:rPr>
                  <w:rFonts w:eastAsia="Calibri" w:cs="Arial"/>
                </w:rPr>
                <w:delText>53</w:delText>
              </w:r>
            </w:del>
          </w:p>
        </w:tc>
      </w:tr>
      <w:tr w:rsidR="00367CEE" w:rsidRPr="001B4700" w:rsidDel="0093074D" w14:paraId="23237B6E" w14:textId="16BFB13E" w:rsidTr="009210EB">
        <w:trPr>
          <w:del w:id="3482" w:author="Muhammad Subarkah" w:date="2024-12-06T19:04:00Z"/>
          <w:trPrChange w:id="3483" w:author="Muhammad Subarkah" w:date="2024-12-11T00:07:00Z" w16du:dateUtc="2024-12-10T17:07:00Z">
            <w:trPr>
              <w:gridAfter w:val="0"/>
            </w:trPr>
          </w:trPrChange>
        </w:trPr>
        <w:tc>
          <w:tcPr>
            <w:tcW w:w="467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84" w:author="Muhammad Subarkah" w:date="2024-12-11T00:07:00Z" w16du:dateUtc="2024-12-10T17:07:00Z">
              <w:tcPr>
                <w:tcW w:w="4676"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E198415" w14:textId="21EB87B5" w:rsidR="00367CEE" w:rsidRPr="001B4700" w:rsidDel="0093074D" w:rsidRDefault="00367CEE" w:rsidP="00BE22D4">
            <w:pPr>
              <w:pStyle w:val="NoBeforeAfter"/>
              <w:spacing w:line="240" w:lineRule="auto"/>
              <w:jc w:val="center"/>
              <w:rPr>
                <w:del w:id="3485" w:author="Muhammad Subarkah" w:date="2024-12-06T19:04:00Z" w16du:dateUtc="2024-12-06T12:04:00Z"/>
                <w:rFonts w:eastAsia="Calibri" w:cs="Arial"/>
              </w:rPr>
            </w:pPr>
            <w:del w:id="3486" w:author="Muhammad Subarkah" w:date="2024-12-06T19:04:00Z" w16du:dateUtc="2024-12-06T12:04:00Z">
              <w:r w:rsidRPr="001B4700" w:rsidDel="0093074D">
                <w:rPr>
                  <w:rFonts w:eastAsia="Calibri" w:cs="Arial"/>
                </w:rPr>
                <w:delText>Persentase (%)</w:delText>
              </w:r>
            </w:del>
          </w:p>
        </w:tc>
        <w:tc>
          <w:tcPr>
            <w:tcW w:w="283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487" w:author="Muhammad Subarkah" w:date="2024-12-11T00:07:00Z" w16du:dateUtc="2024-12-10T17:07:00Z">
              <w:tcPr>
                <w:tcW w:w="2836"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98F1E6B" w14:textId="1FD34AF8" w:rsidR="00367CEE" w:rsidRPr="001B4700" w:rsidDel="00367CEE" w:rsidRDefault="00367CEE" w:rsidP="00BE22D4">
            <w:pPr>
              <w:pStyle w:val="NoBeforeAfter"/>
              <w:spacing w:line="240" w:lineRule="auto"/>
              <w:jc w:val="center"/>
              <w:rPr>
                <w:del w:id="3488" w:author="Muhammad Subarkah" w:date="2024-12-06T19:02:00Z" w16du:dateUtc="2024-12-06T12:02:00Z"/>
                <w:rFonts w:eastAsia="Calibri" w:cs="Arial"/>
              </w:rPr>
            </w:pPr>
            <w:commentRangeStart w:id="3489"/>
            <w:del w:id="3490" w:author="Muhammad Subarkah" w:date="2024-12-06T19:02:00Z" w16du:dateUtc="2024-12-06T12:02:00Z">
              <w:r w:rsidRPr="001B4700" w:rsidDel="00367CEE">
                <w:rPr>
                  <w:rFonts w:eastAsia="Calibri" w:cs="Arial"/>
                </w:rPr>
                <w:delText>89,06%</w:delText>
              </w:r>
            </w:del>
          </w:p>
          <w:p w14:paraId="16645BD3" w14:textId="07EFD4B4" w:rsidR="00367CEE" w:rsidRPr="001B4700" w:rsidDel="0093074D" w:rsidRDefault="00367CEE" w:rsidP="00BE22D4">
            <w:pPr>
              <w:pStyle w:val="NoBeforeAfter"/>
              <w:spacing w:line="240" w:lineRule="auto"/>
              <w:jc w:val="center"/>
              <w:rPr>
                <w:del w:id="3491" w:author="Muhammad Subarkah" w:date="2024-12-06T19:04:00Z" w16du:dateUtc="2024-12-06T12:04:00Z"/>
                <w:rFonts w:eastAsia="Calibri" w:cs="Arial"/>
              </w:rPr>
            </w:pPr>
            <w:del w:id="3492" w:author="Muhammad Subarkah" w:date="2024-12-06T19:02:00Z" w16du:dateUtc="2024-12-06T12:02:00Z">
              <w:r w:rsidRPr="001B4700" w:rsidDel="00367CEE">
                <w:rPr>
                  <w:rFonts w:eastAsia="Calibri" w:cs="Arial"/>
                </w:rPr>
                <w:delText>82,81%</w:delText>
              </w:r>
              <w:commentRangeEnd w:id="3489"/>
              <w:r w:rsidDel="00367CEE">
                <w:rPr>
                  <w:rStyle w:val="CommentReference"/>
                </w:rPr>
                <w:commentReference w:id="3489"/>
              </w:r>
            </w:del>
          </w:p>
        </w:tc>
      </w:tr>
    </w:tbl>
    <w:p w14:paraId="0F74B1AF" w14:textId="77777777" w:rsidR="009210EB" w:rsidRDefault="009210EB">
      <w:pPr>
        <w:pStyle w:val="H2Paragh"/>
        <w:spacing w:line="276" w:lineRule="auto"/>
        <w:rPr>
          <w:ins w:id="3493" w:author="Muhammad Subarkah" w:date="2024-12-11T00:08:00Z" w16du:dateUtc="2024-12-10T17:08:00Z"/>
        </w:rPr>
        <w:pPrChange w:id="3494" w:author="Muhammad Subarkah" w:date="2024-12-11T00:08:00Z" w16du:dateUtc="2024-12-10T17:08:00Z">
          <w:pPr>
            <w:pStyle w:val="H2Paragh"/>
            <w:spacing w:before="240"/>
          </w:pPr>
        </w:pPrChange>
      </w:pPr>
    </w:p>
    <w:p w14:paraId="51B683B0" w14:textId="009C83B0" w:rsidR="006F0B80" w:rsidRPr="001B4700" w:rsidRDefault="00A334E3">
      <w:pPr>
        <w:pStyle w:val="H2Paragh"/>
        <w:spacing w:before="240"/>
        <w:pPrChange w:id="3495" w:author="Muhammad Subarkah" w:date="2024-12-11T00:08:00Z" w16du:dateUtc="2024-12-10T17:08:00Z">
          <w:pPr>
            <w:pStyle w:val="NoBeforeAfter"/>
            <w:spacing w:before="240"/>
            <w:ind w:left="426"/>
          </w:pPr>
        </w:pPrChange>
      </w:pPr>
      <w:r w:rsidRPr="001B4700">
        <w:t xml:space="preserve">Evaluasi pada uji kelayakan materi dengan tiga faktor utama yaitu Relevansi Materi dengan Tujuan Pembelajaran, Penyajian dan Bahasa dengan menggunakan skala </w:t>
      </w:r>
      <w:proofErr w:type="spellStart"/>
      <w:r w:rsidRPr="001B4700">
        <w:t>likert</w:t>
      </w:r>
      <w:proofErr w:type="spellEnd"/>
      <w:r w:rsidRPr="001B4700">
        <w:t xml:space="preserve">. Pengujian dilakukan oleh dosen </w:t>
      </w:r>
      <w:r w:rsidR="001A3CA2">
        <w:t>Departemen Pendidikan Teknik Elektro</w:t>
      </w:r>
      <w:r w:rsidRPr="001B4700">
        <w:t xml:space="preserve">, Universitas Negeri Yogyakarta, yaitu Bapak Sigit </w:t>
      </w:r>
      <w:proofErr w:type="spellStart"/>
      <w:r w:rsidRPr="001B4700">
        <w:t>Yatmono</w:t>
      </w:r>
      <w:proofErr w:type="spellEnd"/>
      <w:r w:rsidRPr="001B4700">
        <w:t xml:space="preserve">, ST., M.T. dan Bapak Dr. Herlambang Sigit Pramono, S.T., </w:t>
      </w:r>
      <w:proofErr w:type="spellStart"/>
      <w:r w:rsidRPr="001B4700">
        <w:t>M.Cs</w:t>
      </w:r>
      <w:proofErr w:type="spellEnd"/>
      <w:r w:rsidRPr="001B4700">
        <w:t xml:space="preserve">. Hasilnya </w:t>
      </w:r>
      <w:r w:rsidR="008A5837" w:rsidRPr="001B4700">
        <w:t>menunjukkan</w:t>
      </w:r>
      <w:r w:rsidRPr="001B4700">
        <w:t xml:space="preserve"> dari ahli materi pertama memperoleh nilai 57 dari 64 atau 89% dan ahli materi kedua memperoleh nilai 53 dari 64 atau 82%.</w:t>
      </w:r>
      <w:r w:rsidR="004B6040" w:rsidRPr="001B4700">
        <w:t xml:space="preserve"> Untuk hasil uji kelayakan ahli media dapat dilihat pada tabel berikut:</w:t>
      </w:r>
    </w:p>
    <w:p w14:paraId="4BBC3441" w14:textId="77777777" w:rsidR="003C61C2" w:rsidRDefault="003C61C2">
      <w:pPr>
        <w:spacing w:line="259" w:lineRule="auto"/>
        <w:jc w:val="left"/>
        <w:rPr>
          <w:ins w:id="3496" w:author="Muhammad Subarkah" w:date="2024-12-11T00:08:00Z" w16du:dateUtc="2024-12-10T17:08:00Z"/>
        </w:rPr>
      </w:pPr>
      <w:bookmarkStart w:id="3497" w:name="_Toc177711728"/>
      <w:bookmarkStart w:id="3498" w:name="_Toc179883043"/>
      <w:bookmarkStart w:id="3499" w:name="_Toc179883246"/>
      <w:bookmarkStart w:id="3500" w:name="_Toc179883617"/>
      <w:bookmarkStart w:id="3501" w:name="_Toc179883761"/>
      <w:bookmarkStart w:id="3502" w:name="_Toc181964300"/>
      <w:ins w:id="3503" w:author="Muhammad Subarkah" w:date="2024-12-11T00:08:00Z" w16du:dateUtc="2024-12-10T17:08:00Z">
        <w:r>
          <w:br w:type="page"/>
        </w:r>
      </w:ins>
    </w:p>
    <w:p w14:paraId="28DC7912" w14:textId="5162651B" w:rsidR="003B4E5C" w:rsidRPr="001B4700" w:rsidRDefault="00A00FC5">
      <w:pPr>
        <w:pStyle w:val="NoBeforeAfter"/>
        <w:ind w:left="567"/>
        <w:pPrChange w:id="3504" w:author="Muhammad Subarkah" w:date="2024-12-11T00:08:00Z" w16du:dateUtc="2024-12-10T17:08:00Z">
          <w:pPr>
            <w:pStyle w:val="NoBeforeAfter"/>
            <w:ind w:left="426"/>
          </w:pPr>
        </w:pPrChange>
      </w:pPr>
      <w:bookmarkStart w:id="3505" w:name="_Toc184828399"/>
      <w:r w:rsidRPr="001B4700">
        <w:lastRenderedPageBreak/>
        <w:t xml:space="preserve">Tabel </w:t>
      </w:r>
      <w:r w:rsidR="0075199D">
        <w:fldChar w:fldCharType="begin"/>
      </w:r>
      <w:r w:rsidR="0075199D">
        <w:instrText xml:space="preserve"> SEQ Tabel \* ARABIC </w:instrText>
      </w:r>
      <w:r w:rsidR="0075199D">
        <w:fldChar w:fldCharType="separate"/>
      </w:r>
      <w:ins w:id="3506" w:author="Muhammad Subarkah" w:date="2024-12-19T13:03:00Z" w16du:dateUtc="2024-12-19T06:03:00Z">
        <w:r w:rsidR="0021290A">
          <w:rPr>
            <w:noProof/>
          </w:rPr>
          <w:t>15</w:t>
        </w:r>
      </w:ins>
      <w:del w:id="3507" w:author="Muhammad Subarkah" w:date="2024-12-04T21:19:00Z" w16du:dateUtc="2024-12-04T14:19:00Z">
        <w:r w:rsidR="00EC2E13" w:rsidDel="003D509A">
          <w:rPr>
            <w:noProof/>
          </w:rPr>
          <w:delText>11</w:delText>
        </w:r>
      </w:del>
      <w:r w:rsidR="0075199D">
        <w:rPr>
          <w:noProof/>
        </w:rPr>
        <w:fldChar w:fldCharType="end"/>
      </w:r>
      <w:r w:rsidRPr="001B4700">
        <w:t>. Hasil Uji Kelayakan</w:t>
      </w:r>
      <w:r w:rsidR="002503F8" w:rsidRPr="001B4700">
        <w:t xml:space="preserve"> Ahli</w:t>
      </w:r>
      <w:r w:rsidRPr="001B4700">
        <w:t xml:space="preserve"> Media</w:t>
      </w:r>
      <w:bookmarkEnd w:id="3497"/>
      <w:bookmarkEnd w:id="3498"/>
      <w:bookmarkEnd w:id="3499"/>
      <w:bookmarkEnd w:id="3500"/>
      <w:bookmarkEnd w:id="3501"/>
      <w:bookmarkEnd w:id="3502"/>
      <w:bookmarkEnd w:id="3505"/>
    </w:p>
    <w:tbl>
      <w:tblPr>
        <w:tblW w:w="7517" w:type="dxa"/>
        <w:tblInd w:w="562" w:type="dxa"/>
        <w:tblLayout w:type="fixed"/>
        <w:tblCellMar>
          <w:left w:w="10" w:type="dxa"/>
          <w:right w:w="10" w:type="dxa"/>
        </w:tblCellMar>
        <w:tblLook w:val="04A0" w:firstRow="1" w:lastRow="0" w:firstColumn="1" w:lastColumn="0" w:noHBand="0" w:noVBand="1"/>
        <w:tblPrChange w:id="3508" w:author="Muhammad Subarkah" w:date="2024-12-11T00:08:00Z" w16du:dateUtc="2024-12-10T17:08:00Z">
          <w:tblPr>
            <w:tblW w:w="7517" w:type="dxa"/>
            <w:tblInd w:w="426" w:type="dxa"/>
            <w:tblLayout w:type="fixed"/>
            <w:tblCellMar>
              <w:left w:w="10" w:type="dxa"/>
              <w:right w:w="10" w:type="dxa"/>
            </w:tblCellMar>
            <w:tblLook w:val="04A0" w:firstRow="1" w:lastRow="0" w:firstColumn="1" w:lastColumn="0" w:noHBand="0" w:noVBand="1"/>
          </w:tblPr>
        </w:tblPrChange>
      </w:tblPr>
      <w:tblGrid>
        <w:gridCol w:w="708"/>
        <w:gridCol w:w="3114"/>
        <w:gridCol w:w="856"/>
        <w:gridCol w:w="1420"/>
        <w:gridCol w:w="1419"/>
        <w:tblGridChange w:id="3509">
          <w:tblGrid>
            <w:gridCol w:w="136"/>
            <w:gridCol w:w="572"/>
            <w:gridCol w:w="136"/>
            <w:gridCol w:w="2978"/>
            <w:gridCol w:w="136"/>
            <w:gridCol w:w="720"/>
            <w:gridCol w:w="136"/>
            <w:gridCol w:w="1284"/>
            <w:gridCol w:w="136"/>
            <w:gridCol w:w="1283"/>
            <w:gridCol w:w="136"/>
          </w:tblGrid>
        </w:tblGridChange>
      </w:tblGrid>
      <w:tr w:rsidR="00955A40" w:rsidRPr="001B4700" w14:paraId="180B0CEB" w14:textId="77777777" w:rsidTr="003C61C2">
        <w:trPr>
          <w:trPrChange w:id="3510" w:author="Muhammad Subarkah" w:date="2024-12-11T00:08:00Z" w16du:dateUtc="2024-12-10T17:08:00Z">
            <w:trPr>
              <w:gridAfter w:val="0"/>
            </w:trPr>
          </w:trPrChange>
        </w:trPr>
        <w:tc>
          <w:tcPr>
            <w:tcW w:w="70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Change w:id="3511" w:author="Muhammad Subarkah" w:date="2024-12-11T00:08:00Z" w16du:dateUtc="2024-12-10T17:08:00Z">
              <w:tcPr>
                <w:tcW w:w="708" w:type="dxa"/>
                <w:gridSpan w:val="2"/>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tcPrChange>
          </w:tcPr>
          <w:p w14:paraId="44761B68" w14:textId="77777777" w:rsidR="00955A40" w:rsidRPr="001B4700" w:rsidRDefault="00955A40" w:rsidP="00BE22D4">
            <w:pPr>
              <w:pStyle w:val="NoBeforeAfter"/>
              <w:spacing w:line="240" w:lineRule="auto"/>
              <w:jc w:val="center"/>
              <w:rPr>
                <w:rFonts w:eastAsia="Calibri" w:cs="Arial"/>
              </w:rPr>
            </w:pPr>
            <w:bookmarkStart w:id="3512" w:name="OLE_LINK72"/>
            <w:r w:rsidRPr="001B4700">
              <w:rPr>
                <w:rFonts w:eastAsia="Calibri" w:cs="Arial"/>
              </w:rPr>
              <w:t>No.</w:t>
            </w:r>
          </w:p>
        </w:tc>
        <w:tc>
          <w:tcPr>
            <w:tcW w:w="3114"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Change w:id="3513" w:author="Muhammad Subarkah" w:date="2024-12-11T00:08:00Z" w16du:dateUtc="2024-12-10T17:08:00Z">
              <w:tcPr>
                <w:tcW w:w="3114" w:type="dxa"/>
                <w:gridSpan w:val="2"/>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tcPrChange>
          </w:tcPr>
          <w:p w14:paraId="02064691"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Aspek Penilaian</w:t>
            </w:r>
          </w:p>
        </w:tc>
        <w:tc>
          <w:tcPr>
            <w:tcW w:w="856"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Change w:id="3514"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tcPrChange>
          </w:tcPr>
          <w:p w14:paraId="45CDDDBA"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Butir</w:t>
            </w:r>
          </w:p>
        </w:tc>
        <w:tc>
          <w:tcPr>
            <w:tcW w:w="142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Change w:id="3515"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tcPrChange>
          </w:tcPr>
          <w:p w14:paraId="05BFF321"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Nilai Ahli 1</w:t>
            </w:r>
          </w:p>
        </w:tc>
        <w:tc>
          <w:tcPr>
            <w:tcW w:w="141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Change w:id="3516"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vAlign w:val="center"/>
              </w:tcPr>
            </w:tcPrChange>
          </w:tcPr>
          <w:p w14:paraId="2FDEF934"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Nilai Ahli 2</w:t>
            </w:r>
          </w:p>
        </w:tc>
      </w:tr>
      <w:tr w:rsidR="00955A40" w:rsidRPr="001B4700" w14:paraId="3BB3C180" w14:textId="77777777" w:rsidTr="003C61C2">
        <w:trPr>
          <w:trPrChange w:id="3517" w:author="Muhammad Subarkah" w:date="2024-12-11T00:08:00Z" w16du:dateUtc="2024-12-10T17:08:00Z">
            <w:trPr>
              <w:gridAfter w:val="0"/>
            </w:trPr>
          </w:trPrChange>
        </w:trPr>
        <w:tc>
          <w:tcPr>
            <w:tcW w:w="70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18" w:author="Muhammad Subarkah" w:date="2024-12-11T00:08:00Z" w16du:dateUtc="2024-12-10T17:08:00Z">
              <w:tcPr>
                <w:tcW w:w="708"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AFB62B8"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w:t>
            </w:r>
          </w:p>
        </w:tc>
        <w:tc>
          <w:tcPr>
            <w:tcW w:w="311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19" w:author="Muhammad Subarkah" w:date="2024-12-11T00:08:00Z" w16du:dateUtc="2024-12-10T17:08:00Z">
              <w:tcPr>
                <w:tcW w:w="3114"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9071466" w14:textId="77777777" w:rsidR="00955A40" w:rsidRPr="001B4700" w:rsidRDefault="00955A40" w:rsidP="00BE22D4">
            <w:pPr>
              <w:pStyle w:val="NoBeforeAfter"/>
              <w:spacing w:line="240" w:lineRule="auto"/>
              <w:jc w:val="center"/>
              <w:rPr>
                <w:rFonts w:eastAsia="Calibri" w:cs="Arial"/>
              </w:rPr>
            </w:pPr>
            <w:proofErr w:type="spellStart"/>
            <w:r w:rsidRPr="001B4700">
              <w:rPr>
                <w:rFonts w:eastAsia="Calibri" w:cs="Arial"/>
              </w:rPr>
              <w:t>Kebermanfaatan</w:t>
            </w:r>
            <w:proofErr w:type="spellEnd"/>
            <w:r w:rsidRPr="001B4700">
              <w:rPr>
                <w:rFonts w:eastAsia="Calibri" w:cs="Arial"/>
              </w:rPr>
              <w:t xml:space="preserve"> Media</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20"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FA641BB"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21"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8347102"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22"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EE03DE8"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30C9FF18" w14:textId="77777777" w:rsidTr="003C61C2">
        <w:trPr>
          <w:trPrChange w:id="3523"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24"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A132BA1"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25"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C7DC16A"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26"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F71D827"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2</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27"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D7DFF13"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28"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5AF4A82"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3E98859A" w14:textId="77777777" w:rsidTr="003C61C2">
        <w:trPr>
          <w:trPrChange w:id="3529"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30"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04C1974"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31"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27959E6"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32"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47A8F77"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33"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CDEA9EF"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34"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52A30A3"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r>
      <w:tr w:rsidR="00955A40" w:rsidRPr="001B4700" w14:paraId="518B32E0" w14:textId="77777777" w:rsidTr="003C61C2">
        <w:trPr>
          <w:trPrChange w:id="3535"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36"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C4A3B1C"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37"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6CA9D07"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38"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5F6F91F"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39"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EC00376"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40"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751A09B"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5E6DA75F" w14:textId="77777777" w:rsidTr="003C61C2">
        <w:trPr>
          <w:trPrChange w:id="3541"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42"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42B89AC"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43"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54D8491"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44"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9E39CE5"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5</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45"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C06DE85"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46"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E9392A5"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580204B2" w14:textId="77777777" w:rsidTr="003C61C2">
        <w:trPr>
          <w:trPrChange w:id="3547"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48"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FBAC2C7"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49"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ACF08E9"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50"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395AA75"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6</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51"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FB94635"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52"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1C75B30"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r>
      <w:tr w:rsidR="00955A40" w:rsidRPr="001B4700" w14:paraId="1E17ACBE" w14:textId="77777777" w:rsidTr="003C61C2">
        <w:trPr>
          <w:trPrChange w:id="3553"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54"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07B0CB6"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55"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BA3901C"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56"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CDC74E2"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7</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57"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07D05E7"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58"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75835E0"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0233CAB4" w14:textId="77777777" w:rsidTr="003C61C2">
        <w:trPr>
          <w:trPrChange w:id="3559"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60"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D4AAAC0"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61"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485444C"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62"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799C219"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8</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63"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0B7EC2F"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64"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AEC9C45"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4AB9E39E" w14:textId="77777777" w:rsidTr="003C61C2">
        <w:trPr>
          <w:trPrChange w:id="3565"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66"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7F40162"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67"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6E5C39B"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68"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78DC1DD"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9</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69"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45309BC"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70"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0A951F5"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51187C26" w14:textId="77777777" w:rsidTr="003C61C2">
        <w:trPr>
          <w:trPrChange w:id="3571"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72"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85E0667"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73"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A288DBD"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74"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0D249D9"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10</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75"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E6800E4"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76"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6F71CCC"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37251F6F" w14:textId="77777777" w:rsidTr="003C61C2">
        <w:trPr>
          <w:trPrChange w:id="3577" w:author="Muhammad Subarkah" w:date="2024-12-11T00:08:00Z" w16du:dateUtc="2024-12-10T17:08:00Z">
            <w:trPr>
              <w:gridAfter w:val="0"/>
            </w:trPr>
          </w:trPrChange>
        </w:trPr>
        <w:tc>
          <w:tcPr>
            <w:tcW w:w="70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78" w:author="Muhammad Subarkah" w:date="2024-12-11T00:08:00Z" w16du:dateUtc="2024-12-10T17:08:00Z">
              <w:tcPr>
                <w:tcW w:w="708"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35FA6EE"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2</w:t>
            </w:r>
          </w:p>
        </w:tc>
        <w:tc>
          <w:tcPr>
            <w:tcW w:w="311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79" w:author="Muhammad Subarkah" w:date="2024-12-11T00:08:00Z" w16du:dateUtc="2024-12-10T17:08:00Z">
              <w:tcPr>
                <w:tcW w:w="3114"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793CC3A"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Kelengkapan Perangkat Media</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80"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C0ED01E"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11</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81"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F530343"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82"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EB0FEA1"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r>
      <w:tr w:rsidR="00955A40" w:rsidRPr="001B4700" w14:paraId="1DC90CA5" w14:textId="77777777" w:rsidTr="003C61C2">
        <w:trPr>
          <w:trPrChange w:id="3583"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84"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633C0F7"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85"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A7E7CD4"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86"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187943A"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12</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87"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94E4C49"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88"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BD176D8"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r>
      <w:tr w:rsidR="00955A40" w:rsidRPr="001B4700" w14:paraId="7C3251C6" w14:textId="77777777" w:rsidTr="003C61C2">
        <w:trPr>
          <w:trPrChange w:id="3589"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90"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4F6D70E"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91"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CA50801"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92"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230F8FC"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13</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93"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BCCC798"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94"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A11E95C"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2C2DB1C6" w14:textId="77777777" w:rsidTr="003C61C2">
        <w:trPr>
          <w:trPrChange w:id="3595"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96"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1781397"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97"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69448AB"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98"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1B4A687"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14</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599"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A658426"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00"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38B905A"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663F42BC" w14:textId="77777777" w:rsidTr="003C61C2">
        <w:trPr>
          <w:trPrChange w:id="3601" w:author="Muhammad Subarkah" w:date="2024-12-11T00:08:00Z" w16du:dateUtc="2024-12-10T17:08:00Z">
            <w:trPr>
              <w:gridAfter w:val="0"/>
            </w:trPr>
          </w:trPrChange>
        </w:trPr>
        <w:tc>
          <w:tcPr>
            <w:tcW w:w="70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02" w:author="Muhammad Subarkah" w:date="2024-12-11T00:08:00Z" w16du:dateUtc="2024-12-10T17:08:00Z">
              <w:tcPr>
                <w:tcW w:w="708"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009D40A"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c>
          <w:tcPr>
            <w:tcW w:w="311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03" w:author="Muhammad Subarkah" w:date="2024-12-11T00:08:00Z" w16du:dateUtc="2024-12-10T17:08:00Z">
              <w:tcPr>
                <w:tcW w:w="3114" w:type="dxa"/>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4187F0A"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Kemudahan Pengguna</w:t>
            </w:r>
          </w:p>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04"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ACE82C3"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15</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05"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F7B74C4"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06"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E3B5BD8"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3</w:t>
            </w:r>
          </w:p>
        </w:tc>
      </w:tr>
      <w:tr w:rsidR="00955A40" w:rsidRPr="001B4700" w14:paraId="3E10255B" w14:textId="77777777" w:rsidTr="003C61C2">
        <w:trPr>
          <w:trPrChange w:id="3607"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08"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3F01B43"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09"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D52A192"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10"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60D3BC5"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16</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11"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4BAFDAF"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12"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4A30C00"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955A40" w:rsidRPr="001B4700" w14:paraId="6E04D869" w14:textId="77777777" w:rsidTr="003C61C2">
        <w:trPr>
          <w:trPrChange w:id="3613" w:author="Muhammad Subarkah" w:date="2024-12-11T00:08:00Z" w16du:dateUtc="2024-12-10T17:08:00Z">
            <w:trPr>
              <w:gridAfter w:val="0"/>
            </w:trPr>
          </w:trPrChange>
        </w:trPr>
        <w:tc>
          <w:tcPr>
            <w:tcW w:w="708"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14" w:author="Muhammad Subarkah" w:date="2024-12-11T00:08:00Z" w16du:dateUtc="2024-12-10T17:08:00Z">
              <w:tcPr>
                <w:tcW w:w="708"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C75E73C" w14:textId="77777777" w:rsidR="00955A40" w:rsidRPr="001B4700" w:rsidRDefault="00955A40" w:rsidP="00BE22D4"/>
        </w:tc>
        <w:tc>
          <w:tcPr>
            <w:tcW w:w="311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15" w:author="Muhammad Subarkah" w:date="2024-12-11T00:08:00Z" w16du:dateUtc="2024-12-10T17:08:00Z">
              <w:tcPr>
                <w:tcW w:w="3114" w:type="dxa"/>
                <w:gridSpan w:val="2"/>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2348DBD" w14:textId="77777777" w:rsidR="00955A40" w:rsidRPr="001B4700" w:rsidRDefault="00955A40" w:rsidP="00BE22D4"/>
        </w:tc>
        <w:tc>
          <w:tcPr>
            <w:tcW w:w="8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16" w:author="Muhammad Subarkah" w:date="2024-12-11T00:08:00Z" w16du:dateUtc="2024-12-10T17:08:00Z">
              <w:tcPr>
                <w:tcW w:w="85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52E5431"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17</w:t>
            </w:r>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17"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D60AF0B"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18"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12831A2" w14:textId="77777777" w:rsidR="00955A40" w:rsidRPr="001B4700" w:rsidRDefault="00955A40" w:rsidP="00BE22D4">
            <w:pPr>
              <w:pStyle w:val="NoBeforeAfter"/>
              <w:spacing w:line="240" w:lineRule="auto"/>
              <w:jc w:val="center"/>
              <w:rPr>
                <w:rFonts w:eastAsia="Calibri" w:cs="Arial"/>
              </w:rPr>
            </w:pPr>
            <w:r w:rsidRPr="001B4700">
              <w:rPr>
                <w:rFonts w:eastAsia="Calibri" w:cs="Arial"/>
              </w:rPr>
              <w:t>4</w:t>
            </w:r>
          </w:p>
        </w:tc>
      </w:tr>
      <w:tr w:rsidR="00E64EAC" w:rsidRPr="001B4700" w14:paraId="16BA7A31" w14:textId="77777777" w:rsidTr="003C61C2">
        <w:trPr>
          <w:trPrChange w:id="3619" w:author="Muhammad Subarkah" w:date="2024-12-11T00:08:00Z" w16du:dateUtc="2024-12-10T17:08:00Z">
            <w:trPr>
              <w:gridAfter w:val="0"/>
            </w:trPr>
          </w:trPrChange>
        </w:trPr>
        <w:tc>
          <w:tcPr>
            <w:tcW w:w="467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20" w:author="Muhammad Subarkah" w:date="2024-12-11T00:08:00Z" w16du:dateUtc="2024-12-10T17:08:00Z">
              <w:tcPr>
                <w:tcW w:w="4678"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AEF15B3" w14:textId="220DFCD1" w:rsidR="00E64EAC" w:rsidRPr="001B4700" w:rsidRDefault="00E64EAC" w:rsidP="00BE22D4">
            <w:pPr>
              <w:pStyle w:val="NoBeforeAfter"/>
              <w:spacing w:line="240" w:lineRule="auto"/>
              <w:jc w:val="center"/>
              <w:rPr>
                <w:rFonts w:eastAsia="Calibri" w:cs="Arial"/>
              </w:rPr>
            </w:pPr>
            <w:del w:id="3621" w:author="Muhammad Subarkah" w:date="2024-12-06T19:04:00Z" w16du:dateUtc="2024-12-06T12:04:00Z">
              <w:r w:rsidRPr="001B4700" w:rsidDel="00E42184">
                <w:rPr>
                  <w:rFonts w:eastAsia="Calibri" w:cs="Arial"/>
                </w:rPr>
                <w:delText>Total</w:delText>
              </w:r>
            </w:del>
            <w:proofErr w:type="spellStart"/>
            <w:ins w:id="3622" w:author="Muhammad Subarkah" w:date="2024-12-06T19:04:00Z" w16du:dateUtc="2024-12-06T12:04:00Z">
              <w:r w:rsidR="00E42184">
                <w:rPr>
                  <w:rFonts w:eastAsia="Calibri" w:cs="Arial"/>
                </w:rPr>
                <w:t>Rata-Rata</w:t>
              </w:r>
            </w:ins>
            <w:proofErr w:type="spellEnd"/>
          </w:p>
        </w:tc>
        <w:tc>
          <w:tcPr>
            <w:tcW w:w="28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23" w:author="Muhammad Subarkah" w:date="2024-12-11T00:08:00Z" w16du:dateUtc="2024-12-10T17:08:00Z">
              <w:tcPr>
                <w:tcW w:w="2839"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BA1EA68" w14:textId="19C71138" w:rsidR="00E64EAC" w:rsidRPr="001B4700" w:rsidDel="00E64EAC" w:rsidRDefault="00E64EAC" w:rsidP="00BE22D4">
            <w:pPr>
              <w:pStyle w:val="NoBeforeAfter"/>
              <w:spacing w:line="240" w:lineRule="auto"/>
              <w:jc w:val="center"/>
              <w:rPr>
                <w:del w:id="3624" w:author="Muhammad Subarkah" w:date="2024-12-06T19:04:00Z" w16du:dateUtc="2024-12-06T12:04:00Z"/>
                <w:rFonts w:eastAsia="Calibri" w:cs="Arial"/>
              </w:rPr>
            </w:pPr>
            <w:del w:id="3625" w:author="Muhammad Subarkah" w:date="2024-12-06T19:04:00Z" w16du:dateUtc="2024-12-06T12:04:00Z">
              <w:r w:rsidRPr="001B4700" w:rsidDel="00E64EAC">
                <w:rPr>
                  <w:rFonts w:eastAsia="Calibri" w:cs="Arial"/>
                </w:rPr>
                <w:delText>65</w:delText>
              </w:r>
            </w:del>
          </w:p>
          <w:p w14:paraId="6237EE36" w14:textId="0863D78E" w:rsidR="00E64EAC" w:rsidRPr="001B4700" w:rsidRDefault="00E64EAC" w:rsidP="00BE22D4">
            <w:pPr>
              <w:pStyle w:val="NoBeforeAfter"/>
              <w:spacing w:line="240" w:lineRule="auto"/>
              <w:jc w:val="center"/>
              <w:rPr>
                <w:rFonts w:eastAsia="Calibri" w:cs="Arial"/>
              </w:rPr>
            </w:pPr>
            <w:del w:id="3626" w:author="Muhammad Subarkah" w:date="2024-12-06T19:04:00Z" w16du:dateUtc="2024-12-06T12:04:00Z">
              <w:r w:rsidRPr="001B4700" w:rsidDel="00E64EAC">
                <w:rPr>
                  <w:rFonts w:eastAsia="Calibri" w:cs="Arial"/>
                </w:rPr>
                <w:delText>63</w:delText>
              </w:r>
            </w:del>
            <w:ins w:id="3627" w:author="Muhammad Subarkah" w:date="2024-12-06T19:04:00Z" w16du:dateUtc="2024-12-06T12:04:00Z">
              <w:r>
                <w:rPr>
                  <w:rFonts w:eastAsia="Calibri" w:cs="Arial"/>
                </w:rPr>
                <w:t>64</w:t>
              </w:r>
            </w:ins>
          </w:p>
        </w:tc>
      </w:tr>
      <w:tr w:rsidR="00955A40" w:rsidRPr="001B4700" w:rsidDel="00E64EAC" w14:paraId="48552A9E" w14:textId="36074DB0" w:rsidTr="003C61C2">
        <w:trPr>
          <w:del w:id="3628" w:author="Muhammad Subarkah" w:date="2024-12-06T19:04:00Z"/>
          <w:trPrChange w:id="3629" w:author="Muhammad Subarkah" w:date="2024-12-11T00:08:00Z" w16du:dateUtc="2024-12-10T17:08:00Z">
            <w:trPr>
              <w:gridAfter w:val="0"/>
            </w:trPr>
          </w:trPrChange>
        </w:trPr>
        <w:tc>
          <w:tcPr>
            <w:tcW w:w="4678"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30" w:author="Muhammad Subarkah" w:date="2024-12-11T00:08:00Z" w16du:dateUtc="2024-12-10T17:08:00Z">
              <w:tcPr>
                <w:tcW w:w="4678"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AEE64D9" w14:textId="34514932" w:rsidR="00955A40" w:rsidRPr="001B4700" w:rsidDel="00E64EAC" w:rsidRDefault="00955A40" w:rsidP="00BE22D4">
            <w:pPr>
              <w:pStyle w:val="NoBeforeAfter"/>
              <w:spacing w:line="240" w:lineRule="auto"/>
              <w:jc w:val="center"/>
              <w:rPr>
                <w:del w:id="3631" w:author="Muhammad Subarkah" w:date="2024-12-06T19:04:00Z" w16du:dateUtc="2024-12-06T12:04:00Z"/>
                <w:rFonts w:eastAsia="Calibri" w:cs="Arial"/>
              </w:rPr>
            </w:pPr>
            <w:del w:id="3632" w:author="Muhammad Subarkah" w:date="2024-12-06T19:04:00Z" w16du:dateUtc="2024-12-06T12:04:00Z">
              <w:r w:rsidRPr="001B4700" w:rsidDel="00E64EAC">
                <w:rPr>
                  <w:rFonts w:eastAsia="Calibri" w:cs="Arial"/>
                </w:rPr>
                <w:delText>Persentase (%)</w:delText>
              </w:r>
            </w:del>
          </w:p>
        </w:tc>
        <w:tc>
          <w:tcPr>
            <w:tcW w:w="1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33" w:author="Muhammad Subarkah" w:date="2024-12-11T00:08:00Z" w16du:dateUtc="2024-12-10T17:08:00Z">
              <w:tcPr>
                <w:tcW w:w="14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69F9166" w14:textId="0107E5C5" w:rsidR="00955A40" w:rsidRPr="001B4700" w:rsidDel="00E64EAC" w:rsidRDefault="00955A40" w:rsidP="00BE22D4">
            <w:pPr>
              <w:pStyle w:val="NoBeforeAfter"/>
              <w:spacing w:line="240" w:lineRule="auto"/>
              <w:jc w:val="center"/>
              <w:rPr>
                <w:del w:id="3634" w:author="Muhammad Subarkah" w:date="2024-12-06T19:04:00Z" w16du:dateUtc="2024-12-06T12:04:00Z"/>
                <w:rFonts w:eastAsia="Calibri" w:cs="Arial"/>
              </w:rPr>
            </w:pPr>
            <w:commentRangeStart w:id="3635"/>
            <w:del w:id="3636" w:author="Muhammad Subarkah" w:date="2024-12-06T19:04:00Z" w16du:dateUtc="2024-12-06T12:04:00Z">
              <w:r w:rsidRPr="001B4700" w:rsidDel="00E64EAC">
                <w:rPr>
                  <w:rFonts w:eastAsia="Calibri" w:cs="Arial"/>
                </w:rPr>
                <w:delText>95,58%</w:delText>
              </w:r>
            </w:del>
          </w:p>
        </w:tc>
        <w:tc>
          <w:tcPr>
            <w:tcW w:w="1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637" w:author="Muhammad Subarkah" w:date="2024-12-11T00:08:00Z" w16du:dateUtc="2024-12-10T17:08:00Z">
              <w:tcPr>
                <w:tcW w:w="141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299FB93" w14:textId="68664238" w:rsidR="00955A40" w:rsidRPr="001B4700" w:rsidDel="00E64EAC" w:rsidRDefault="00955A40" w:rsidP="00BE22D4">
            <w:pPr>
              <w:pStyle w:val="NoBeforeAfter"/>
              <w:spacing w:line="240" w:lineRule="auto"/>
              <w:jc w:val="center"/>
              <w:rPr>
                <w:del w:id="3638" w:author="Muhammad Subarkah" w:date="2024-12-06T19:04:00Z" w16du:dateUtc="2024-12-06T12:04:00Z"/>
                <w:rFonts w:eastAsia="Calibri" w:cs="Arial"/>
              </w:rPr>
            </w:pPr>
            <w:del w:id="3639" w:author="Muhammad Subarkah" w:date="2024-12-06T19:04:00Z" w16du:dateUtc="2024-12-06T12:04:00Z">
              <w:r w:rsidRPr="001B4700" w:rsidDel="00E64EAC">
                <w:rPr>
                  <w:rFonts w:eastAsia="Calibri" w:cs="Arial"/>
                </w:rPr>
                <w:delText>92,64%</w:delText>
              </w:r>
              <w:commentRangeEnd w:id="3635"/>
              <w:r w:rsidR="003B56E6" w:rsidDel="00E64EAC">
                <w:rPr>
                  <w:rStyle w:val="CommentReference"/>
                </w:rPr>
                <w:commentReference w:id="3635"/>
              </w:r>
            </w:del>
          </w:p>
        </w:tc>
      </w:tr>
    </w:tbl>
    <w:bookmarkEnd w:id="3512"/>
    <w:p w14:paraId="65D7AB56" w14:textId="7D394E14" w:rsidR="00337B09" w:rsidRPr="0065357F" w:rsidDel="003D38EC" w:rsidRDefault="00962B33" w:rsidP="0065357F">
      <w:pPr>
        <w:pStyle w:val="NoBeforeAfter"/>
        <w:spacing w:before="240"/>
        <w:ind w:left="426" w:firstLine="425"/>
        <w:rPr>
          <w:del w:id="3640" w:author="Muhammad Subarkah" w:date="2024-12-10T15:58:00Z" w16du:dateUtc="2024-12-10T08:58:00Z"/>
        </w:rPr>
      </w:pPr>
      <w:r w:rsidRPr="001B4700">
        <w:t xml:space="preserve">Evaluasi pada uji kelayakan </w:t>
      </w:r>
      <w:r w:rsidR="00F64BC2" w:rsidRPr="001B4700">
        <w:t>media</w:t>
      </w:r>
      <w:r w:rsidRPr="001B4700">
        <w:t xml:space="preserve"> dengan tiga faktor utama yaitu </w:t>
      </w:r>
      <w:proofErr w:type="spellStart"/>
      <w:r w:rsidRPr="001B4700">
        <w:t>Kebermanfaatan</w:t>
      </w:r>
      <w:proofErr w:type="spellEnd"/>
      <w:r w:rsidRPr="001B4700">
        <w:t xml:space="preserve"> Media, Kelengkapan Perangkat Media dan Kemudahan Pengguna dengan menggunakan skala </w:t>
      </w:r>
      <w:proofErr w:type="spellStart"/>
      <w:r w:rsidRPr="001B4700">
        <w:t>likert</w:t>
      </w:r>
      <w:proofErr w:type="spellEnd"/>
      <w:r w:rsidRPr="001B4700">
        <w:t xml:space="preserve">. Pengujian dilakukan oleh dosen </w:t>
      </w:r>
      <w:r w:rsidR="00BE497E">
        <w:t xml:space="preserve">Departemen </w:t>
      </w:r>
      <w:r w:rsidR="00BE497E" w:rsidRPr="001B4700">
        <w:t xml:space="preserve">Pendidikan Teknik </w:t>
      </w:r>
      <w:r w:rsidR="00BE497E">
        <w:t>Elektro</w:t>
      </w:r>
      <w:r w:rsidRPr="001B4700">
        <w:t xml:space="preserve">, Universitas Negeri Yogyakarta, yaitu Bapak </w:t>
      </w:r>
      <w:proofErr w:type="spellStart"/>
      <w:r w:rsidRPr="001B4700">
        <w:t>Vando</w:t>
      </w:r>
      <w:proofErr w:type="spellEnd"/>
      <w:r w:rsidRPr="001B4700">
        <w:t xml:space="preserve"> Gusti Al Hakim, S.Pd., M.Sc. dan Bapak Muhammad Lutfhi Hakim, S.T., </w:t>
      </w:r>
      <w:proofErr w:type="spellStart"/>
      <w:r w:rsidRPr="001B4700">
        <w:t>M.Eng</w:t>
      </w:r>
      <w:proofErr w:type="spellEnd"/>
      <w:r w:rsidRPr="001B4700">
        <w:t xml:space="preserve">. Hasilnya </w:t>
      </w:r>
      <w:r w:rsidR="008A5837" w:rsidRPr="001B4700">
        <w:t>menunjukkan</w:t>
      </w:r>
      <w:r w:rsidRPr="001B4700">
        <w:t xml:space="preserve"> dari ahli materi pertama memperoleh nilai 65 dari 68 atau 95% dan ahli materi kedua memperoleh nilai 63 dari 68 atau 92%.</w:t>
      </w:r>
    </w:p>
    <w:p w14:paraId="6FD9C95B" w14:textId="75F93ED1" w:rsidR="00B04BDD" w:rsidRDefault="00B04BDD">
      <w:pPr>
        <w:pStyle w:val="NoBeforeAfter"/>
        <w:spacing w:before="240"/>
        <w:ind w:left="426" w:firstLine="425"/>
        <w:rPr>
          <w:ins w:id="3641" w:author="Muhammad Subarkah" w:date="2024-12-08T13:39:00Z" w16du:dateUtc="2024-12-08T06:39:00Z"/>
        </w:rPr>
        <w:pPrChange w:id="3642" w:author="Muhammad Subarkah" w:date="2024-12-10T15:58:00Z" w16du:dateUtc="2024-12-10T08:58:00Z">
          <w:pPr>
            <w:spacing w:line="259" w:lineRule="auto"/>
            <w:jc w:val="left"/>
          </w:pPr>
        </w:pPrChange>
      </w:pPr>
    </w:p>
    <w:p w14:paraId="749D5201" w14:textId="31C5616D" w:rsidR="00742500" w:rsidRPr="001B4700" w:rsidRDefault="00742500">
      <w:pPr>
        <w:pStyle w:val="Heading2"/>
        <w:numPr>
          <w:ilvl w:val="0"/>
          <w:numId w:val="59"/>
        </w:numPr>
        <w:ind w:left="567" w:hanging="425"/>
        <w:pPrChange w:id="3643" w:author="Muhammad Subarkah" w:date="2024-12-11T00:09:00Z" w16du:dateUtc="2024-12-10T17:09:00Z">
          <w:pPr>
            <w:pStyle w:val="Heading2"/>
            <w:ind w:left="426"/>
          </w:pPr>
        </w:pPrChange>
      </w:pPr>
      <w:bookmarkStart w:id="3644" w:name="_Toc184828369"/>
      <w:r w:rsidRPr="001B4700">
        <w:t>Analisis Data</w:t>
      </w:r>
      <w:bookmarkEnd w:id="3644"/>
    </w:p>
    <w:p w14:paraId="77BC7895" w14:textId="636F9A97" w:rsidR="0070640F" w:rsidRPr="001B4700" w:rsidRDefault="00EA7F22">
      <w:pPr>
        <w:pStyle w:val="H2Paragh"/>
        <w:pPrChange w:id="3645" w:author="Muhammad Subarkah" w:date="2024-12-11T00:09:00Z" w16du:dateUtc="2024-12-10T17:09:00Z">
          <w:pPr>
            <w:pStyle w:val="ListParagraph"/>
            <w:spacing w:after="0"/>
            <w:ind w:left="426" w:firstLine="425"/>
          </w:pPr>
        </w:pPrChange>
      </w:pPr>
      <w:r w:rsidRPr="001B4700">
        <w:t xml:space="preserve">Data hasil penilaian </w:t>
      </w:r>
      <w:r w:rsidR="00F03D31" w:rsidRPr="001B4700">
        <w:t xml:space="preserve">pada </w:t>
      </w:r>
      <w:r w:rsidRPr="001B4700">
        <w:t xml:space="preserve">yang diperoleh </w:t>
      </w:r>
      <w:r w:rsidR="00F03D31" w:rsidRPr="001B4700">
        <w:t xml:space="preserve">sebelumnya </w:t>
      </w:r>
      <w:r w:rsidRPr="001B4700">
        <w:t>dari ahli materi, ahli media, dan pengguna kemudian diakumulasikan dan dianalisis guna menentukan tingkat kelayakan dari media pembelajaran.</w:t>
      </w:r>
    </w:p>
    <w:p w14:paraId="1D924D7F" w14:textId="69826701" w:rsidR="00ED2E30" w:rsidRPr="001B4700" w:rsidRDefault="0097085D">
      <w:pPr>
        <w:pStyle w:val="Heading3"/>
        <w:numPr>
          <w:ilvl w:val="0"/>
          <w:numId w:val="64"/>
        </w:numPr>
        <w:ind w:left="1134" w:hanging="566"/>
        <w:pPrChange w:id="3646" w:author="Muhammad Subarkah" w:date="2024-12-11T00:10:00Z" w16du:dateUtc="2024-12-10T17:10:00Z">
          <w:pPr>
            <w:pStyle w:val="Heading3"/>
            <w:numPr>
              <w:numId w:val="37"/>
            </w:numPr>
            <w:ind w:left="426" w:hanging="426"/>
          </w:pPr>
        </w:pPrChange>
      </w:pPr>
      <w:bookmarkStart w:id="3647" w:name="_Toc184828370"/>
      <w:r w:rsidRPr="001B4700">
        <w:lastRenderedPageBreak/>
        <w:t>Analisis Data Kelayakan Materi</w:t>
      </w:r>
      <w:bookmarkEnd w:id="3647"/>
    </w:p>
    <w:p w14:paraId="36D4D8E1" w14:textId="7F31856C" w:rsidR="00183831" w:rsidRPr="001B4700" w:rsidRDefault="003958AE">
      <w:pPr>
        <w:pStyle w:val="H2Paragh"/>
        <w:pPrChange w:id="3648" w:author="Muhammad Subarkah" w:date="2024-12-11T00:10:00Z" w16du:dateUtc="2024-12-10T17:10:00Z">
          <w:pPr>
            <w:pStyle w:val="ListParagraph"/>
            <w:spacing w:after="0"/>
            <w:ind w:left="426" w:firstLine="425"/>
          </w:pPr>
        </w:pPrChange>
      </w:pPr>
      <w:bookmarkStart w:id="3649" w:name="OLE_LINK61"/>
      <w:r w:rsidRPr="003958AE">
        <w:t xml:space="preserve">Dalam evaluasi kelayakan materi, faktor-faktor utama yang diperhatikan mencakup relevansi materi terhadap tujuan pembelajaran, kualitas </w:t>
      </w:r>
      <w:r w:rsidR="00EB36B9">
        <w:t>penyajian</w:t>
      </w:r>
      <w:r w:rsidRPr="003958AE">
        <w:t>, dan kejelasan bahasa. Penilaian kelayakan ini dilakukan oleh para ahli materi dari Program Studi Pendidikan Teknik Mekatronika di Fakultas Teknik, Universitas Negeri Yogyakarta. Setelah penilaian selesai, skor yang diperoleh dihitung dan dibandingkan dengan kategori yang telah ditetapkan untuk mengevaluasi kelayakan materi. Kategori untuk menilai kelayakan materi dijelaskan dalam tabel</w:t>
      </w:r>
      <w:r w:rsidR="00AE5B59">
        <w:t xml:space="preserve"> </w:t>
      </w:r>
      <w:r w:rsidR="00AE5B59" w:rsidRPr="001B4700">
        <w:t>kategori penilaian kelayakan materi</w:t>
      </w:r>
      <w:r w:rsidR="00AE5B59" w:rsidRPr="003958AE">
        <w:t xml:space="preserve"> </w:t>
      </w:r>
      <w:r w:rsidRPr="003958AE">
        <w:t>di bawah ini.</w:t>
      </w:r>
    </w:p>
    <w:p w14:paraId="007934F0" w14:textId="43405347" w:rsidR="00E1608C" w:rsidRPr="001B4700" w:rsidRDefault="00A66147">
      <w:pPr>
        <w:pStyle w:val="NoBeforeAfter"/>
        <w:ind w:left="567"/>
        <w:pPrChange w:id="3650" w:author="Muhammad Subarkah" w:date="2024-12-11T00:10:00Z" w16du:dateUtc="2024-12-10T17:10:00Z">
          <w:pPr>
            <w:pStyle w:val="NoBeforeAfter"/>
            <w:ind w:left="426"/>
          </w:pPr>
        </w:pPrChange>
      </w:pPr>
      <w:bookmarkStart w:id="3651" w:name="_Toc177711729"/>
      <w:bookmarkStart w:id="3652" w:name="_Toc179883044"/>
      <w:bookmarkStart w:id="3653" w:name="_Toc179883247"/>
      <w:bookmarkStart w:id="3654" w:name="_Toc179883618"/>
      <w:bookmarkStart w:id="3655" w:name="_Toc179883762"/>
      <w:bookmarkStart w:id="3656" w:name="_Toc181964301"/>
      <w:bookmarkStart w:id="3657" w:name="_Toc184828400"/>
      <w:bookmarkEnd w:id="3649"/>
      <w:r w:rsidRPr="001B4700">
        <w:t xml:space="preserve">Tabel </w:t>
      </w:r>
      <w:r w:rsidR="0075199D">
        <w:fldChar w:fldCharType="begin"/>
      </w:r>
      <w:r w:rsidR="0075199D">
        <w:instrText xml:space="preserve"> SEQ Tabel \* ARABIC </w:instrText>
      </w:r>
      <w:r w:rsidR="0075199D">
        <w:fldChar w:fldCharType="separate"/>
      </w:r>
      <w:ins w:id="3658" w:author="Muhammad Subarkah" w:date="2024-12-19T13:03:00Z" w16du:dateUtc="2024-12-19T06:03:00Z">
        <w:r w:rsidR="0021290A">
          <w:rPr>
            <w:noProof/>
          </w:rPr>
          <w:t>16</w:t>
        </w:r>
      </w:ins>
      <w:del w:id="3659" w:author="Muhammad Subarkah" w:date="2024-12-04T21:19:00Z" w16du:dateUtc="2024-12-04T14:19:00Z">
        <w:r w:rsidR="00EC2E13" w:rsidDel="003D509A">
          <w:rPr>
            <w:noProof/>
          </w:rPr>
          <w:delText>12</w:delText>
        </w:r>
      </w:del>
      <w:r w:rsidR="0075199D">
        <w:rPr>
          <w:noProof/>
        </w:rPr>
        <w:fldChar w:fldCharType="end"/>
      </w:r>
      <w:r w:rsidRPr="001B4700">
        <w:t>. Kategori Penilaian Kelayakan Materi</w:t>
      </w:r>
      <w:bookmarkEnd w:id="3651"/>
      <w:bookmarkEnd w:id="3652"/>
      <w:bookmarkEnd w:id="3653"/>
      <w:bookmarkEnd w:id="3654"/>
      <w:bookmarkEnd w:id="3655"/>
      <w:bookmarkEnd w:id="3656"/>
      <w:bookmarkEnd w:id="3657"/>
    </w:p>
    <w:tbl>
      <w:tblPr>
        <w:tblStyle w:val="TableGrid"/>
        <w:tblW w:w="7501" w:type="dxa"/>
        <w:tblInd w:w="562" w:type="dxa"/>
        <w:tblLook w:val="04A0" w:firstRow="1" w:lastRow="0" w:firstColumn="1" w:lastColumn="0" w:noHBand="0" w:noVBand="1"/>
        <w:tblPrChange w:id="3660" w:author="Muhammad Subarkah" w:date="2024-12-11T00:10:00Z" w16du:dateUtc="2024-12-10T17:10:00Z">
          <w:tblPr>
            <w:tblStyle w:val="TableGrid"/>
            <w:tblW w:w="0" w:type="auto"/>
            <w:tblInd w:w="426" w:type="dxa"/>
            <w:tblLook w:val="04A0" w:firstRow="1" w:lastRow="0" w:firstColumn="1" w:lastColumn="0" w:noHBand="0" w:noVBand="1"/>
          </w:tblPr>
        </w:tblPrChange>
      </w:tblPr>
      <w:tblGrid>
        <w:gridCol w:w="2501"/>
        <w:gridCol w:w="2487"/>
        <w:gridCol w:w="2513"/>
        <w:tblGridChange w:id="3661">
          <w:tblGrid>
            <w:gridCol w:w="136"/>
            <w:gridCol w:w="2365"/>
            <w:gridCol w:w="136"/>
            <w:gridCol w:w="2351"/>
            <w:gridCol w:w="136"/>
            <w:gridCol w:w="2377"/>
            <w:gridCol w:w="136"/>
          </w:tblGrid>
        </w:tblGridChange>
      </w:tblGrid>
      <w:tr w:rsidR="001F67F0" w:rsidRPr="001B4700" w14:paraId="471F4FB1" w14:textId="77777777" w:rsidTr="005707F9">
        <w:trPr>
          <w:trHeight w:val="340"/>
          <w:trPrChange w:id="3662" w:author="Muhammad Subarkah" w:date="2024-12-11T00:10:00Z" w16du:dateUtc="2024-12-10T17:10:00Z">
            <w:trPr>
              <w:gridAfter w:val="0"/>
              <w:trHeight w:val="340"/>
            </w:trPr>
          </w:trPrChange>
        </w:trPr>
        <w:tc>
          <w:tcPr>
            <w:tcW w:w="2501" w:type="dxa"/>
            <w:shd w:val="clear" w:color="auto" w:fill="F4B083" w:themeFill="accent2" w:themeFillTint="99"/>
            <w:vAlign w:val="center"/>
            <w:tcPrChange w:id="3663" w:author="Muhammad Subarkah" w:date="2024-12-11T00:10:00Z" w16du:dateUtc="2024-12-10T17:10:00Z">
              <w:tcPr>
                <w:tcW w:w="2501" w:type="dxa"/>
                <w:gridSpan w:val="2"/>
                <w:shd w:val="clear" w:color="auto" w:fill="F4B083" w:themeFill="accent2" w:themeFillTint="99"/>
                <w:vAlign w:val="center"/>
              </w:tcPr>
            </w:tcPrChange>
          </w:tcPr>
          <w:p w14:paraId="00BA88FA" w14:textId="64CB2DC6" w:rsidR="00F83E36" w:rsidRPr="001B4700" w:rsidRDefault="002F0273" w:rsidP="002F0273">
            <w:pPr>
              <w:pStyle w:val="NoBeforeAfter"/>
              <w:spacing w:line="240" w:lineRule="auto"/>
              <w:jc w:val="center"/>
            </w:pPr>
            <w:r w:rsidRPr="001B4700">
              <w:t>Kategori Penilaian</w:t>
            </w:r>
          </w:p>
        </w:tc>
        <w:tc>
          <w:tcPr>
            <w:tcW w:w="2487" w:type="dxa"/>
            <w:shd w:val="clear" w:color="auto" w:fill="F4B083" w:themeFill="accent2" w:themeFillTint="99"/>
            <w:vAlign w:val="center"/>
            <w:tcPrChange w:id="3664" w:author="Muhammad Subarkah" w:date="2024-12-11T00:10:00Z" w16du:dateUtc="2024-12-10T17:10:00Z">
              <w:tcPr>
                <w:tcW w:w="2487" w:type="dxa"/>
                <w:gridSpan w:val="2"/>
                <w:shd w:val="clear" w:color="auto" w:fill="F4B083" w:themeFill="accent2" w:themeFillTint="99"/>
                <w:vAlign w:val="center"/>
              </w:tcPr>
            </w:tcPrChange>
          </w:tcPr>
          <w:p w14:paraId="0F259AC4" w14:textId="5A2BFA98" w:rsidR="00F83E36" w:rsidRPr="001B4700" w:rsidRDefault="001F67F0" w:rsidP="002F0273">
            <w:pPr>
              <w:pStyle w:val="NoBeforeAfter"/>
              <w:spacing w:line="240" w:lineRule="auto"/>
              <w:jc w:val="center"/>
            </w:pPr>
            <w:r w:rsidRPr="001B4700">
              <w:t>Interval Nilai</w:t>
            </w:r>
          </w:p>
        </w:tc>
        <w:tc>
          <w:tcPr>
            <w:tcW w:w="2513" w:type="dxa"/>
            <w:shd w:val="clear" w:color="auto" w:fill="F4B083" w:themeFill="accent2" w:themeFillTint="99"/>
            <w:vAlign w:val="center"/>
            <w:tcPrChange w:id="3665" w:author="Muhammad Subarkah" w:date="2024-12-11T00:10:00Z" w16du:dateUtc="2024-12-10T17:10:00Z">
              <w:tcPr>
                <w:tcW w:w="2513" w:type="dxa"/>
                <w:gridSpan w:val="2"/>
                <w:shd w:val="clear" w:color="auto" w:fill="F4B083" w:themeFill="accent2" w:themeFillTint="99"/>
                <w:vAlign w:val="center"/>
              </w:tcPr>
            </w:tcPrChange>
          </w:tcPr>
          <w:p w14:paraId="30AF10AB" w14:textId="1D88821E" w:rsidR="00F83E36" w:rsidRPr="001B4700" w:rsidRDefault="001F67F0" w:rsidP="002F0273">
            <w:pPr>
              <w:pStyle w:val="NoBeforeAfter"/>
              <w:spacing w:line="240" w:lineRule="auto"/>
              <w:jc w:val="center"/>
            </w:pPr>
            <w:r w:rsidRPr="001B4700">
              <w:t>Persentase</w:t>
            </w:r>
          </w:p>
        </w:tc>
      </w:tr>
      <w:tr w:rsidR="001F67F0" w:rsidRPr="001B4700" w14:paraId="43953B35" w14:textId="77777777" w:rsidTr="005707F9">
        <w:trPr>
          <w:trHeight w:val="340"/>
          <w:trPrChange w:id="3666" w:author="Muhammad Subarkah" w:date="2024-12-11T00:10:00Z" w16du:dateUtc="2024-12-10T17:10:00Z">
            <w:trPr>
              <w:gridAfter w:val="0"/>
              <w:trHeight w:val="340"/>
            </w:trPr>
          </w:trPrChange>
        </w:trPr>
        <w:tc>
          <w:tcPr>
            <w:tcW w:w="2501" w:type="dxa"/>
            <w:vAlign w:val="center"/>
            <w:tcPrChange w:id="3667" w:author="Muhammad Subarkah" w:date="2024-12-11T00:10:00Z" w16du:dateUtc="2024-12-10T17:10:00Z">
              <w:tcPr>
                <w:tcW w:w="2501" w:type="dxa"/>
                <w:gridSpan w:val="2"/>
                <w:vAlign w:val="center"/>
              </w:tcPr>
            </w:tcPrChange>
          </w:tcPr>
          <w:p w14:paraId="17411A26" w14:textId="1C43E2F2" w:rsidR="00F83E36" w:rsidRPr="001B4700" w:rsidRDefault="00CB188D" w:rsidP="002F0273">
            <w:pPr>
              <w:pStyle w:val="NoBeforeAfter"/>
              <w:spacing w:line="240" w:lineRule="auto"/>
              <w:jc w:val="center"/>
            </w:pPr>
            <w:r w:rsidRPr="001B4700">
              <w:t>Sangat Layak</w:t>
            </w:r>
          </w:p>
        </w:tc>
        <w:tc>
          <w:tcPr>
            <w:tcW w:w="2487" w:type="dxa"/>
            <w:vAlign w:val="center"/>
            <w:tcPrChange w:id="3668" w:author="Muhammad Subarkah" w:date="2024-12-11T00:10:00Z" w16du:dateUtc="2024-12-10T17:10:00Z">
              <w:tcPr>
                <w:tcW w:w="2487" w:type="dxa"/>
                <w:gridSpan w:val="2"/>
                <w:vAlign w:val="center"/>
              </w:tcPr>
            </w:tcPrChange>
          </w:tcPr>
          <w:p w14:paraId="3794E1B2" w14:textId="134A0297" w:rsidR="00F83E36" w:rsidRPr="001B4700" w:rsidRDefault="009943EF" w:rsidP="002F0273">
            <w:pPr>
              <w:pStyle w:val="NoBeforeAfter"/>
              <w:spacing w:line="240" w:lineRule="auto"/>
              <w:jc w:val="center"/>
            </w:pPr>
            <w:r w:rsidRPr="001B4700">
              <w:t>X &gt; 54,4</w:t>
            </w:r>
          </w:p>
        </w:tc>
        <w:tc>
          <w:tcPr>
            <w:tcW w:w="2513" w:type="dxa"/>
            <w:vAlign w:val="center"/>
            <w:tcPrChange w:id="3669" w:author="Muhammad Subarkah" w:date="2024-12-11T00:10:00Z" w16du:dateUtc="2024-12-10T17:10:00Z">
              <w:tcPr>
                <w:tcW w:w="2513" w:type="dxa"/>
                <w:gridSpan w:val="2"/>
                <w:vAlign w:val="center"/>
              </w:tcPr>
            </w:tcPrChange>
          </w:tcPr>
          <w:p w14:paraId="65A344DA" w14:textId="496EFE6D" w:rsidR="00F83E36" w:rsidRPr="001B4700" w:rsidRDefault="00BF06B9" w:rsidP="002F0273">
            <w:pPr>
              <w:pStyle w:val="NoBeforeAfter"/>
              <w:spacing w:line="240" w:lineRule="auto"/>
              <w:jc w:val="center"/>
            </w:pPr>
            <w:r w:rsidRPr="001B4700">
              <w:t>X &gt; 85%</w:t>
            </w:r>
          </w:p>
        </w:tc>
      </w:tr>
      <w:tr w:rsidR="001F67F0" w:rsidRPr="001B4700" w14:paraId="14F2E3C0" w14:textId="77777777" w:rsidTr="005707F9">
        <w:trPr>
          <w:trHeight w:val="340"/>
          <w:trPrChange w:id="3670" w:author="Muhammad Subarkah" w:date="2024-12-11T00:10:00Z" w16du:dateUtc="2024-12-10T17:10:00Z">
            <w:trPr>
              <w:gridAfter w:val="0"/>
              <w:trHeight w:val="340"/>
            </w:trPr>
          </w:trPrChange>
        </w:trPr>
        <w:tc>
          <w:tcPr>
            <w:tcW w:w="2501" w:type="dxa"/>
            <w:vAlign w:val="center"/>
            <w:tcPrChange w:id="3671" w:author="Muhammad Subarkah" w:date="2024-12-11T00:10:00Z" w16du:dateUtc="2024-12-10T17:10:00Z">
              <w:tcPr>
                <w:tcW w:w="2501" w:type="dxa"/>
                <w:gridSpan w:val="2"/>
                <w:vAlign w:val="center"/>
              </w:tcPr>
            </w:tcPrChange>
          </w:tcPr>
          <w:p w14:paraId="4F0D3C31" w14:textId="23BFD9F5" w:rsidR="00F83E36" w:rsidRPr="001B4700" w:rsidRDefault="00CB188D" w:rsidP="002F0273">
            <w:pPr>
              <w:pStyle w:val="NoBeforeAfter"/>
              <w:spacing w:line="240" w:lineRule="auto"/>
              <w:jc w:val="center"/>
            </w:pPr>
            <w:r w:rsidRPr="001B4700">
              <w:t>Layak</w:t>
            </w:r>
          </w:p>
        </w:tc>
        <w:tc>
          <w:tcPr>
            <w:tcW w:w="2487" w:type="dxa"/>
            <w:vAlign w:val="center"/>
            <w:tcPrChange w:id="3672" w:author="Muhammad Subarkah" w:date="2024-12-11T00:10:00Z" w16du:dateUtc="2024-12-10T17:10:00Z">
              <w:tcPr>
                <w:tcW w:w="2487" w:type="dxa"/>
                <w:gridSpan w:val="2"/>
                <w:vAlign w:val="center"/>
              </w:tcPr>
            </w:tcPrChange>
          </w:tcPr>
          <w:p w14:paraId="49CAF8C5" w14:textId="2F8F3AF9" w:rsidR="00F83E36" w:rsidRPr="001B4700" w:rsidRDefault="009943EF" w:rsidP="002F0273">
            <w:pPr>
              <w:pStyle w:val="NoBeforeAfter"/>
              <w:spacing w:line="240" w:lineRule="auto"/>
              <w:jc w:val="center"/>
            </w:pPr>
            <w:r w:rsidRPr="001B4700">
              <w:t>44,8 &lt; X ≤ 54,4</w:t>
            </w:r>
          </w:p>
        </w:tc>
        <w:tc>
          <w:tcPr>
            <w:tcW w:w="2513" w:type="dxa"/>
            <w:vAlign w:val="center"/>
            <w:tcPrChange w:id="3673" w:author="Muhammad Subarkah" w:date="2024-12-11T00:10:00Z" w16du:dateUtc="2024-12-10T17:10:00Z">
              <w:tcPr>
                <w:tcW w:w="2513" w:type="dxa"/>
                <w:gridSpan w:val="2"/>
                <w:vAlign w:val="center"/>
              </w:tcPr>
            </w:tcPrChange>
          </w:tcPr>
          <w:p w14:paraId="0AB676A9" w14:textId="575CE38A" w:rsidR="00F83E36" w:rsidRPr="001B4700" w:rsidRDefault="00BF06B9" w:rsidP="002F0273">
            <w:pPr>
              <w:pStyle w:val="NoBeforeAfter"/>
              <w:spacing w:line="240" w:lineRule="auto"/>
              <w:jc w:val="center"/>
            </w:pPr>
            <w:r w:rsidRPr="001B4700">
              <w:t>70% &lt; X ≤ 85%</w:t>
            </w:r>
          </w:p>
        </w:tc>
      </w:tr>
      <w:tr w:rsidR="001F67F0" w:rsidRPr="001B4700" w14:paraId="04AA433A" w14:textId="77777777" w:rsidTr="005707F9">
        <w:trPr>
          <w:trHeight w:val="340"/>
          <w:trPrChange w:id="3674" w:author="Muhammad Subarkah" w:date="2024-12-11T00:10:00Z" w16du:dateUtc="2024-12-10T17:10:00Z">
            <w:trPr>
              <w:gridAfter w:val="0"/>
              <w:trHeight w:val="340"/>
            </w:trPr>
          </w:trPrChange>
        </w:trPr>
        <w:tc>
          <w:tcPr>
            <w:tcW w:w="2501" w:type="dxa"/>
            <w:vAlign w:val="center"/>
            <w:tcPrChange w:id="3675" w:author="Muhammad Subarkah" w:date="2024-12-11T00:10:00Z" w16du:dateUtc="2024-12-10T17:10:00Z">
              <w:tcPr>
                <w:tcW w:w="2501" w:type="dxa"/>
                <w:gridSpan w:val="2"/>
                <w:vAlign w:val="center"/>
              </w:tcPr>
            </w:tcPrChange>
          </w:tcPr>
          <w:p w14:paraId="4517F2A0" w14:textId="190B4B59" w:rsidR="00F83E36" w:rsidRPr="001B4700" w:rsidRDefault="00CB188D" w:rsidP="002F0273">
            <w:pPr>
              <w:pStyle w:val="NoBeforeAfter"/>
              <w:spacing w:line="240" w:lineRule="auto"/>
              <w:jc w:val="center"/>
            </w:pPr>
            <w:r w:rsidRPr="001B4700">
              <w:t>Cukup</w:t>
            </w:r>
          </w:p>
        </w:tc>
        <w:tc>
          <w:tcPr>
            <w:tcW w:w="2487" w:type="dxa"/>
            <w:vAlign w:val="center"/>
            <w:tcPrChange w:id="3676" w:author="Muhammad Subarkah" w:date="2024-12-11T00:10:00Z" w16du:dateUtc="2024-12-10T17:10:00Z">
              <w:tcPr>
                <w:tcW w:w="2487" w:type="dxa"/>
                <w:gridSpan w:val="2"/>
                <w:vAlign w:val="center"/>
              </w:tcPr>
            </w:tcPrChange>
          </w:tcPr>
          <w:p w14:paraId="42C3AE9B" w14:textId="4493384D" w:rsidR="00F83E36" w:rsidRPr="001B4700" w:rsidRDefault="00BF06B9" w:rsidP="002F0273">
            <w:pPr>
              <w:pStyle w:val="NoBeforeAfter"/>
              <w:spacing w:line="240" w:lineRule="auto"/>
              <w:jc w:val="center"/>
            </w:pPr>
            <w:r w:rsidRPr="001B4700">
              <w:t>35,2 &lt; X ≤ 44,8</w:t>
            </w:r>
          </w:p>
        </w:tc>
        <w:tc>
          <w:tcPr>
            <w:tcW w:w="2513" w:type="dxa"/>
            <w:vAlign w:val="center"/>
            <w:tcPrChange w:id="3677" w:author="Muhammad Subarkah" w:date="2024-12-11T00:10:00Z" w16du:dateUtc="2024-12-10T17:10:00Z">
              <w:tcPr>
                <w:tcW w:w="2513" w:type="dxa"/>
                <w:gridSpan w:val="2"/>
                <w:vAlign w:val="center"/>
              </w:tcPr>
            </w:tcPrChange>
          </w:tcPr>
          <w:p w14:paraId="680E38E9" w14:textId="45E64B96" w:rsidR="00F83E36" w:rsidRPr="001B4700" w:rsidRDefault="00BF06B9" w:rsidP="002F0273">
            <w:pPr>
              <w:pStyle w:val="NoBeforeAfter"/>
              <w:spacing w:line="240" w:lineRule="auto"/>
              <w:jc w:val="center"/>
            </w:pPr>
            <w:r w:rsidRPr="001B4700">
              <w:t>55% &lt; X ≤ 70%</w:t>
            </w:r>
          </w:p>
        </w:tc>
      </w:tr>
      <w:tr w:rsidR="001F67F0" w:rsidRPr="001B4700" w14:paraId="30FE65C7" w14:textId="77777777" w:rsidTr="005707F9">
        <w:trPr>
          <w:trHeight w:val="340"/>
          <w:trPrChange w:id="3678" w:author="Muhammad Subarkah" w:date="2024-12-11T00:10:00Z" w16du:dateUtc="2024-12-10T17:10:00Z">
            <w:trPr>
              <w:gridAfter w:val="0"/>
              <w:trHeight w:val="340"/>
            </w:trPr>
          </w:trPrChange>
        </w:trPr>
        <w:tc>
          <w:tcPr>
            <w:tcW w:w="2501" w:type="dxa"/>
            <w:vAlign w:val="center"/>
            <w:tcPrChange w:id="3679" w:author="Muhammad Subarkah" w:date="2024-12-11T00:10:00Z" w16du:dateUtc="2024-12-10T17:10:00Z">
              <w:tcPr>
                <w:tcW w:w="2501" w:type="dxa"/>
                <w:gridSpan w:val="2"/>
                <w:vAlign w:val="center"/>
              </w:tcPr>
            </w:tcPrChange>
          </w:tcPr>
          <w:p w14:paraId="12E1AFDC" w14:textId="5F7F2912" w:rsidR="00F83E36" w:rsidRPr="001B4700" w:rsidRDefault="00CB188D" w:rsidP="002F0273">
            <w:pPr>
              <w:pStyle w:val="NoBeforeAfter"/>
              <w:spacing w:line="240" w:lineRule="auto"/>
              <w:jc w:val="center"/>
            </w:pPr>
            <w:r w:rsidRPr="001B4700">
              <w:t>Kurang Layak</w:t>
            </w:r>
          </w:p>
        </w:tc>
        <w:tc>
          <w:tcPr>
            <w:tcW w:w="2487" w:type="dxa"/>
            <w:vAlign w:val="center"/>
            <w:tcPrChange w:id="3680" w:author="Muhammad Subarkah" w:date="2024-12-11T00:10:00Z" w16du:dateUtc="2024-12-10T17:10:00Z">
              <w:tcPr>
                <w:tcW w:w="2487" w:type="dxa"/>
                <w:gridSpan w:val="2"/>
                <w:vAlign w:val="center"/>
              </w:tcPr>
            </w:tcPrChange>
          </w:tcPr>
          <w:p w14:paraId="77244FB4" w14:textId="3D00B081" w:rsidR="00F83E36" w:rsidRPr="001B4700" w:rsidRDefault="00BF06B9" w:rsidP="002F0273">
            <w:pPr>
              <w:pStyle w:val="NoBeforeAfter"/>
              <w:spacing w:line="240" w:lineRule="auto"/>
              <w:jc w:val="center"/>
            </w:pPr>
            <w:r w:rsidRPr="001B4700">
              <w:t>25,6 &lt; X ≤ 35,2</w:t>
            </w:r>
          </w:p>
        </w:tc>
        <w:tc>
          <w:tcPr>
            <w:tcW w:w="2513" w:type="dxa"/>
            <w:vAlign w:val="center"/>
            <w:tcPrChange w:id="3681" w:author="Muhammad Subarkah" w:date="2024-12-11T00:10:00Z" w16du:dateUtc="2024-12-10T17:10:00Z">
              <w:tcPr>
                <w:tcW w:w="2513" w:type="dxa"/>
                <w:gridSpan w:val="2"/>
                <w:vAlign w:val="center"/>
              </w:tcPr>
            </w:tcPrChange>
          </w:tcPr>
          <w:p w14:paraId="4712A2DA" w14:textId="495587A4" w:rsidR="00F83E36" w:rsidRPr="001B4700" w:rsidRDefault="00BF06B9" w:rsidP="002F0273">
            <w:pPr>
              <w:pStyle w:val="NoBeforeAfter"/>
              <w:spacing w:line="240" w:lineRule="auto"/>
              <w:jc w:val="center"/>
            </w:pPr>
            <w:r w:rsidRPr="001B4700">
              <w:t>40% &lt; X ≤ 55%</w:t>
            </w:r>
          </w:p>
        </w:tc>
      </w:tr>
      <w:tr w:rsidR="001F67F0" w:rsidRPr="001B4700" w14:paraId="0A683B69" w14:textId="77777777" w:rsidTr="005707F9">
        <w:trPr>
          <w:trHeight w:val="340"/>
          <w:trPrChange w:id="3682" w:author="Muhammad Subarkah" w:date="2024-12-11T00:10:00Z" w16du:dateUtc="2024-12-10T17:10:00Z">
            <w:trPr>
              <w:gridAfter w:val="0"/>
              <w:trHeight w:val="340"/>
            </w:trPr>
          </w:trPrChange>
        </w:trPr>
        <w:tc>
          <w:tcPr>
            <w:tcW w:w="2501" w:type="dxa"/>
            <w:vAlign w:val="center"/>
            <w:tcPrChange w:id="3683" w:author="Muhammad Subarkah" w:date="2024-12-11T00:10:00Z" w16du:dateUtc="2024-12-10T17:10:00Z">
              <w:tcPr>
                <w:tcW w:w="2501" w:type="dxa"/>
                <w:gridSpan w:val="2"/>
                <w:vAlign w:val="center"/>
              </w:tcPr>
            </w:tcPrChange>
          </w:tcPr>
          <w:p w14:paraId="2A93624E" w14:textId="7913D450" w:rsidR="00F83E36" w:rsidRPr="001B4700" w:rsidRDefault="00CB188D" w:rsidP="002F0273">
            <w:pPr>
              <w:pStyle w:val="NoBeforeAfter"/>
              <w:spacing w:line="240" w:lineRule="auto"/>
              <w:jc w:val="center"/>
            </w:pPr>
            <w:r w:rsidRPr="001B4700">
              <w:t>Tidak Layak</w:t>
            </w:r>
          </w:p>
        </w:tc>
        <w:tc>
          <w:tcPr>
            <w:tcW w:w="2487" w:type="dxa"/>
            <w:vAlign w:val="center"/>
            <w:tcPrChange w:id="3684" w:author="Muhammad Subarkah" w:date="2024-12-11T00:10:00Z" w16du:dateUtc="2024-12-10T17:10:00Z">
              <w:tcPr>
                <w:tcW w:w="2487" w:type="dxa"/>
                <w:gridSpan w:val="2"/>
                <w:vAlign w:val="center"/>
              </w:tcPr>
            </w:tcPrChange>
          </w:tcPr>
          <w:p w14:paraId="732F0A19" w14:textId="397266FE" w:rsidR="00F83E36" w:rsidRPr="001B4700" w:rsidRDefault="00BF06B9" w:rsidP="002F0273">
            <w:pPr>
              <w:pStyle w:val="NoBeforeAfter"/>
              <w:spacing w:line="240" w:lineRule="auto"/>
              <w:jc w:val="center"/>
            </w:pPr>
            <w:r w:rsidRPr="001B4700">
              <w:t>X ≤ 25,6</w:t>
            </w:r>
          </w:p>
        </w:tc>
        <w:tc>
          <w:tcPr>
            <w:tcW w:w="2513" w:type="dxa"/>
            <w:vAlign w:val="center"/>
            <w:tcPrChange w:id="3685" w:author="Muhammad Subarkah" w:date="2024-12-11T00:10:00Z" w16du:dateUtc="2024-12-10T17:10:00Z">
              <w:tcPr>
                <w:tcW w:w="2513" w:type="dxa"/>
                <w:gridSpan w:val="2"/>
                <w:vAlign w:val="center"/>
              </w:tcPr>
            </w:tcPrChange>
          </w:tcPr>
          <w:p w14:paraId="6EA35106" w14:textId="291C7350" w:rsidR="00F83E36" w:rsidRPr="001B4700" w:rsidRDefault="00BF06B9" w:rsidP="002F0273">
            <w:pPr>
              <w:pStyle w:val="NoBeforeAfter"/>
              <w:spacing w:line="240" w:lineRule="auto"/>
              <w:jc w:val="center"/>
            </w:pPr>
            <w:r w:rsidRPr="001B4700">
              <w:t>X ≤ 40%</w:t>
            </w:r>
          </w:p>
        </w:tc>
      </w:tr>
    </w:tbl>
    <w:p w14:paraId="58BEC07F" w14:textId="77777777" w:rsidR="005707F9" w:rsidRDefault="005707F9">
      <w:pPr>
        <w:pStyle w:val="H2Paragh"/>
        <w:spacing w:line="276" w:lineRule="auto"/>
        <w:rPr>
          <w:ins w:id="3686" w:author="Muhammad Subarkah" w:date="2024-12-11T00:10:00Z" w16du:dateUtc="2024-12-10T17:10:00Z"/>
        </w:rPr>
        <w:pPrChange w:id="3687" w:author="Muhammad Subarkah" w:date="2024-12-11T00:10:00Z" w16du:dateUtc="2024-12-10T17:10:00Z">
          <w:pPr>
            <w:pStyle w:val="H2Paragh"/>
          </w:pPr>
        </w:pPrChange>
      </w:pPr>
    </w:p>
    <w:p w14:paraId="3090DFC8" w14:textId="0A862ED1" w:rsidR="00951FF3" w:rsidRPr="001B4700" w:rsidDel="008D46B6" w:rsidRDefault="00A50184">
      <w:pPr>
        <w:pStyle w:val="H2Paragh"/>
        <w:spacing w:before="240"/>
        <w:rPr>
          <w:del w:id="3688" w:author="Muhammad Subarkah" w:date="2024-12-06T18:54:00Z" w16du:dateUtc="2024-12-06T11:54:00Z"/>
        </w:rPr>
        <w:pPrChange w:id="3689" w:author="Muhammad Subarkah" w:date="2024-12-11T00:10:00Z" w16du:dateUtc="2024-12-10T17:10:00Z">
          <w:pPr>
            <w:pStyle w:val="NoBeforeAfter"/>
            <w:spacing w:before="240"/>
            <w:ind w:left="426" w:firstLine="425"/>
          </w:pPr>
        </w:pPrChange>
      </w:pPr>
      <w:r w:rsidRPr="00A50184">
        <w:t xml:space="preserve">Dengan menggunakan interval nilai yang telah ditentukan, hasil penilaian menunjukkan hasil kategori penilaian yang berbeda-beda untuk setiap faktor yang diuji. Jika skor rata-rata (X) melebihi 85%, materi dikategorikan sebagai "Sangat Layak." Skor rata-rata dalam rentang 70% &lt; X ≤ 85% mengategorikan materi sebagai "Layak." Jika skor rata-rata berada di antara 55% &lt; X ≤ 70%, materi dianggap "Cukup." Skor rata-rata dalam rentang 40% &lt; X ≤ 55% mengklasifikasikan materi sebagai "Kurang Layak," sedangkan skor rata-rata X ≤ 40% </w:t>
      </w:r>
      <w:proofErr w:type="spellStart"/>
      <w:r w:rsidRPr="00A50184">
        <w:t>mengkategorikan</w:t>
      </w:r>
      <w:proofErr w:type="spellEnd"/>
      <w:r w:rsidRPr="00A50184">
        <w:t xml:space="preserve"> materi sebagai "Tidak Layak." Hasil </w:t>
      </w:r>
      <w:r w:rsidRPr="00A50184">
        <w:lastRenderedPageBreak/>
        <w:t xml:space="preserve">evaluasi mengenai kelayakan ahli </w:t>
      </w:r>
      <w:r w:rsidR="00B457D7">
        <w:t>materi</w:t>
      </w:r>
      <w:r w:rsidRPr="00A50184">
        <w:t xml:space="preserve"> untuk media pembelajaran disajikan dalam tabel analisis hasil uji kelayakan ahli </w:t>
      </w:r>
      <w:r w:rsidR="00B457D7">
        <w:t>materi</w:t>
      </w:r>
      <w:r w:rsidRPr="00A50184">
        <w:t xml:space="preserve"> berikut.</w:t>
      </w:r>
      <w:ins w:id="3690" w:author="Muhammad Subarkah" w:date="2024-12-06T18:54:00Z" w16du:dateUtc="2024-12-06T11:54:00Z">
        <w:r w:rsidR="008D46B6" w:rsidRPr="001B4700" w:rsidDel="008D46B6">
          <w:t xml:space="preserve"> </w:t>
        </w:r>
      </w:ins>
    </w:p>
    <w:p w14:paraId="6C17C8D8" w14:textId="12F5E55A" w:rsidR="007D46C5" w:rsidRPr="001B4700" w:rsidDel="008D46B6" w:rsidRDefault="004637E5">
      <w:pPr>
        <w:pStyle w:val="H2Paragh"/>
        <w:rPr>
          <w:del w:id="3691" w:author="Muhammad Subarkah" w:date="2024-12-06T18:54:00Z" w16du:dateUtc="2024-12-06T11:54:00Z"/>
        </w:rPr>
        <w:pPrChange w:id="3692" w:author="Muhammad Subarkah" w:date="2024-12-11T00:10:00Z" w16du:dateUtc="2024-12-10T17:10:00Z">
          <w:pPr>
            <w:pStyle w:val="NoBeforeAfter"/>
            <w:ind w:left="426"/>
          </w:pPr>
        </w:pPrChange>
      </w:pPr>
      <w:bookmarkStart w:id="3693" w:name="_Toc177711730"/>
      <w:bookmarkStart w:id="3694" w:name="_Toc179883045"/>
      <w:bookmarkStart w:id="3695" w:name="_Toc179883248"/>
      <w:bookmarkStart w:id="3696" w:name="_Toc179883619"/>
      <w:bookmarkStart w:id="3697" w:name="_Toc179883763"/>
      <w:bookmarkStart w:id="3698" w:name="_Toc181964302"/>
      <w:del w:id="3699" w:author="Muhammad Subarkah" w:date="2024-12-06T18:54:00Z" w16du:dateUtc="2024-12-06T11:54:00Z">
        <w:r w:rsidRPr="001B4700" w:rsidDel="008D46B6">
          <w:delText xml:space="preserve">Tabel </w:delText>
        </w:r>
        <w:r w:rsidR="0075199D" w:rsidDel="008D46B6">
          <w:fldChar w:fldCharType="begin"/>
        </w:r>
        <w:r w:rsidR="0075199D" w:rsidDel="008D46B6">
          <w:delInstrText xml:space="preserve"> SEQ Tabel \* ARABIC </w:delInstrText>
        </w:r>
        <w:r w:rsidR="0075199D" w:rsidDel="008D46B6">
          <w:fldChar w:fldCharType="separate"/>
        </w:r>
      </w:del>
      <w:del w:id="3700" w:author="Muhammad Subarkah" w:date="2024-12-04T21:19:00Z" w16du:dateUtc="2024-12-04T14:19:00Z">
        <w:r w:rsidR="00EC2E13" w:rsidDel="003D509A">
          <w:rPr>
            <w:noProof/>
          </w:rPr>
          <w:delText>13</w:delText>
        </w:r>
      </w:del>
      <w:del w:id="3701" w:author="Muhammad Subarkah" w:date="2024-12-06T18:54:00Z" w16du:dateUtc="2024-12-06T11:54:00Z">
        <w:r w:rsidR="0075199D" w:rsidDel="008D46B6">
          <w:rPr>
            <w:noProof/>
          </w:rPr>
          <w:fldChar w:fldCharType="end"/>
        </w:r>
        <w:r w:rsidRPr="001B4700" w:rsidDel="008D46B6">
          <w:delText xml:space="preserve">. Analisis </w:delText>
        </w:r>
        <w:r w:rsidR="00A02244" w:rsidRPr="001B4700" w:rsidDel="008D46B6">
          <w:delText>Hasil Uji Kelayakan Ahli Materi</w:delText>
        </w:r>
        <w:bookmarkEnd w:id="3693"/>
        <w:bookmarkEnd w:id="3694"/>
        <w:bookmarkEnd w:id="3695"/>
        <w:bookmarkEnd w:id="3696"/>
        <w:bookmarkEnd w:id="3697"/>
        <w:bookmarkEnd w:id="3698"/>
      </w:del>
    </w:p>
    <w:tbl>
      <w:tblPr>
        <w:tblW w:w="7562" w:type="dxa"/>
        <w:tblInd w:w="431" w:type="dxa"/>
        <w:tblLayout w:type="fixed"/>
        <w:tblCellMar>
          <w:left w:w="10" w:type="dxa"/>
          <w:right w:w="10" w:type="dxa"/>
        </w:tblCellMar>
        <w:tblLook w:val="04A0" w:firstRow="1" w:lastRow="0" w:firstColumn="1" w:lastColumn="0" w:noHBand="0" w:noVBand="1"/>
        <w:tblPrChange w:id="3702" w:author="Muhammad Subarkah" w:date="2024-12-08T13:03:00Z" w16du:dateUtc="2024-12-08T06:03:00Z">
          <w:tblPr>
            <w:tblW w:w="7562" w:type="dxa"/>
            <w:tblInd w:w="431" w:type="dxa"/>
            <w:tblLayout w:type="fixed"/>
            <w:tblCellMar>
              <w:left w:w="10" w:type="dxa"/>
              <w:right w:w="10" w:type="dxa"/>
            </w:tblCellMar>
            <w:tblLook w:val="04A0" w:firstRow="1" w:lastRow="0" w:firstColumn="1" w:lastColumn="0" w:noHBand="0" w:noVBand="1"/>
          </w:tblPr>
        </w:tblPrChange>
      </w:tblPr>
      <w:tblGrid>
        <w:gridCol w:w="698"/>
        <w:gridCol w:w="1418"/>
        <w:gridCol w:w="811"/>
        <w:gridCol w:w="776"/>
        <w:gridCol w:w="1132"/>
        <w:gridCol w:w="1229"/>
        <w:gridCol w:w="1498"/>
        <w:tblGridChange w:id="3703">
          <w:tblGrid>
            <w:gridCol w:w="698"/>
            <w:gridCol w:w="1418"/>
            <w:gridCol w:w="811"/>
            <w:gridCol w:w="776"/>
            <w:gridCol w:w="1132"/>
            <w:gridCol w:w="1229"/>
            <w:gridCol w:w="1498"/>
          </w:tblGrid>
        </w:tblGridChange>
      </w:tblGrid>
      <w:tr w:rsidR="00F835D0" w:rsidRPr="001B4700" w:rsidDel="008D46B6" w14:paraId="5323FCDB" w14:textId="2B8B90A8" w:rsidTr="00BD0EB7">
        <w:trPr>
          <w:trHeight w:val="20"/>
          <w:del w:id="3704" w:author="Muhammad Subarkah" w:date="2024-12-06T18:54:00Z"/>
          <w:trPrChange w:id="3705" w:author="Muhammad Subarkah" w:date="2024-12-08T13:03:00Z" w16du:dateUtc="2024-12-08T06:03:00Z">
            <w:trPr>
              <w:trHeight w:val="340"/>
            </w:trPr>
          </w:trPrChange>
        </w:trPr>
        <w:tc>
          <w:tcPr>
            <w:tcW w:w="698"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06" w:author="Muhammad Subarkah" w:date="2024-12-08T13:03:00Z" w16du:dateUtc="2024-12-08T06:03:00Z">
              <w:tcPr>
                <w:tcW w:w="698"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156DAAE8" w14:textId="20E3CF1F" w:rsidR="00F835D0" w:rsidRPr="001B4700" w:rsidDel="008D46B6" w:rsidRDefault="00F835D0">
            <w:pPr>
              <w:pStyle w:val="H2Paragh"/>
              <w:rPr>
                <w:del w:id="3707" w:author="Muhammad Subarkah" w:date="2024-12-06T18:54:00Z" w16du:dateUtc="2024-12-06T11:54:00Z"/>
                <w:rFonts w:eastAsia="Calibri" w:cs="Arial"/>
              </w:rPr>
              <w:pPrChange w:id="3708" w:author="Muhammad Subarkah" w:date="2024-12-11T00:10:00Z" w16du:dateUtc="2024-12-10T17:10:00Z">
                <w:pPr>
                  <w:pStyle w:val="NoBeforeAfter"/>
                  <w:spacing w:line="240" w:lineRule="auto"/>
                  <w:jc w:val="center"/>
                </w:pPr>
              </w:pPrChange>
            </w:pPr>
            <w:del w:id="3709" w:author="Muhammad Subarkah" w:date="2024-12-06T18:54:00Z" w16du:dateUtc="2024-12-06T11:54:00Z">
              <w:r w:rsidRPr="001B4700" w:rsidDel="008D46B6">
                <w:rPr>
                  <w:rFonts w:eastAsia="Calibri" w:cs="Arial"/>
                </w:rPr>
                <w:delText>NO.</w:delText>
              </w:r>
            </w:del>
          </w:p>
        </w:tc>
        <w:tc>
          <w:tcPr>
            <w:tcW w:w="1418"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10" w:author="Muhammad Subarkah" w:date="2024-12-08T13:03:00Z" w16du:dateUtc="2024-12-08T06:03:00Z">
              <w:tcPr>
                <w:tcW w:w="1418"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2B423A5C" w14:textId="79BA865C" w:rsidR="00F835D0" w:rsidRPr="001B4700" w:rsidDel="008D46B6" w:rsidRDefault="00F835D0">
            <w:pPr>
              <w:pStyle w:val="H2Paragh"/>
              <w:rPr>
                <w:del w:id="3711" w:author="Muhammad Subarkah" w:date="2024-12-06T18:54:00Z" w16du:dateUtc="2024-12-06T11:54:00Z"/>
                <w:rFonts w:eastAsia="Calibri" w:cs="Arial"/>
              </w:rPr>
              <w:pPrChange w:id="3712" w:author="Muhammad Subarkah" w:date="2024-12-11T00:10:00Z" w16du:dateUtc="2024-12-10T17:10:00Z">
                <w:pPr>
                  <w:pStyle w:val="NoBeforeAfter"/>
                  <w:spacing w:line="240" w:lineRule="auto"/>
                  <w:jc w:val="center"/>
                </w:pPr>
              </w:pPrChange>
            </w:pPr>
            <w:del w:id="3713" w:author="Muhammad Subarkah" w:date="2024-12-06T18:54:00Z" w16du:dateUtc="2024-12-06T11:54:00Z">
              <w:r w:rsidRPr="001B4700" w:rsidDel="008D46B6">
                <w:rPr>
                  <w:rFonts w:eastAsia="Calibri" w:cs="Arial"/>
                </w:rPr>
                <w:delText>Kriteria Penilaian</w:delText>
              </w:r>
            </w:del>
          </w:p>
        </w:tc>
        <w:tc>
          <w:tcPr>
            <w:tcW w:w="1587"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14" w:author="Muhammad Subarkah" w:date="2024-12-08T13:03:00Z" w16du:dateUtc="2024-12-08T06:03:00Z">
              <w:tcPr>
                <w:tcW w:w="1587"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26C5981E" w14:textId="2FA9CBCA" w:rsidR="00F835D0" w:rsidRPr="001B4700" w:rsidDel="008D46B6" w:rsidRDefault="00F835D0">
            <w:pPr>
              <w:pStyle w:val="H2Paragh"/>
              <w:rPr>
                <w:del w:id="3715" w:author="Muhammad Subarkah" w:date="2024-12-06T18:54:00Z" w16du:dateUtc="2024-12-06T11:54:00Z"/>
                <w:rFonts w:eastAsia="Calibri" w:cs="Arial"/>
              </w:rPr>
              <w:pPrChange w:id="3716" w:author="Muhammad Subarkah" w:date="2024-12-11T00:10:00Z" w16du:dateUtc="2024-12-10T17:10:00Z">
                <w:pPr>
                  <w:pStyle w:val="NoBeforeAfter"/>
                  <w:spacing w:line="240" w:lineRule="auto"/>
                  <w:jc w:val="center"/>
                </w:pPr>
              </w:pPrChange>
            </w:pPr>
            <w:del w:id="3717" w:author="Muhammad Subarkah" w:date="2024-12-06T18:54:00Z" w16du:dateUtc="2024-12-06T11:54:00Z">
              <w:r w:rsidRPr="001B4700" w:rsidDel="008D46B6">
                <w:rPr>
                  <w:rFonts w:eastAsia="Calibri" w:cs="Arial"/>
                </w:rPr>
                <w:delText>Skor</w:delText>
              </w:r>
            </w:del>
          </w:p>
        </w:tc>
        <w:tc>
          <w:tcPr>
            <w:tcW w:w="1132"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18" w:author="Muhammad Subarkah" w:date="2024-12-08T13:03:00Z" w16du:dateUtc="2024-12-08T06:03:00Z">
              <w:tcPr>
                <w:tcW w:w="1132"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05696F53" w14:textId="183C13EA" w:rsidR="00F835D0" w:rsidRPr="001B4700" w:rsidDel="008D46B6" w:rsidRDefault="00F835D0">
            <w:pPr>
              <w:pStyle w:val="H2Paragh"/>
              <w:rPr>
                <w:del w:id="3719" w:author="Muhammad Subarkah" w:date="2024-12-06T18:54:00Z" w16du:dateUtc="2024-12-06T11:54:00Z"/>
                <w:rFonts w:eastAsia="Calibri" w:cs="Arial"/>
              </w:rPr>
              <w:pPrChange w:id="3720" w:author="Muhammad Subarkah" w:date="2024-12-11T00:10:00Z" w16du:dateUtc="2024-12-10T17:10:00Z">
                <w:pPr>
                  <w:pStyle w:val="NoBeforeAfter"/>
                  <w:spacing w:line="240" w:lineRule="auto"/>
                  <w:jc w:val="center"/>
                </w:pPr>
              </w:pPrChange>
            </w:pPr>
            <w:del w:id="3721" w:author="Muhammad Subarkah" w:date="2024-12-06T18:54:00Z" w16du:dateUtc="2024-12-06T11:54:00Z">
              <w:r w:rsidRPr="001B4700" w:rsidDel="008D46B6">
                <w:rPr>
                  <w:rFonts w:eastAsia="Calibri" w:cs="Arial"/>
                </w:rPr>
                <w:delText>Nilai</w:delText>
              </w:r>
            </w:del>
          </w:p>
        </w:tc>
        <w:tc>
          <w:tcPr>
            <w:tcW w:w="1229"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22" w:author="Muhammad Subarkah" w:date="2024-12-08T13:03:00Z" w16du:dateUtc="2024-12-08T06:03:00Z">
              <w:tcPr>
                <w:tcW w:w="1229"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38E06E03" w14:textId="21841D0E" w:rsidR="00F835D0" w:rsidRPr="001B4700" w:rsidDel="008D46B6" w:rsidRDefault="00F835D0">
            <w:pPr>
              <w:pStyle w:val="H2Paragh"/>
              <w:rPr>
                <w:del w:id="3723" w:author="Muhammad Subarkah" w:date="2024-12-06T18:54:00Z" w16du:dateUtc="2024-12-06T11:54:00Z"/>
                <w:rFonts w:eastAsia="Calibri" w:cs="Arial"/>
              </w:rPr>
              <w:pPrChange w:id="3724" w:author="Muhammad Subarkah" w:date="2024-12-11T00:10:00Z" w16du:dateUtc="2024-12-10T17:10:00Z">
                <w:pPr>
                  <w:pStyle w:val="NoBeforeAfter"/>
                  <w:spacing w:line="240" w:lineRule="auto"/>
                  <w:jc w:val="center"/>
                </w:pPr>
              </w:pPrChange>
            </w:pPr>
            <w:del w:id="3725" w:author="Muhammad Subarkah" w:date="2024-12-06T18:54:00Z" w16du:dateUtc="2024-12-06T11:54:00Z">
              <w:r w:rsidRPr="001B4700" w:rsidDel="008D46B6">
                <w:rPr>
                  <w:rFonts w:eastAsia="Calibri" w:cs="Arial"/>
                </w:rPr>
                <w:delText>Nilai Persentase</w:delText>
              </w:r>
            </w:del>
          </w:p>
        </w:tc>
        <w:tc>
          <w:tcPr>
            <w:tcW w:w="1498"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26" w:author="Muhammad Subarkah" w:date="2024-12-08T13:03:00Z" w16du:dateUtc="2024-12-08T06:03:00Z">
              <w:tcPr>
                <w:tcW w:w="1498"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14E93F09" w14:textId="237A729C" w:rsidR="00F835D0" w:rsidRPr="001B4700" w:rsidDel="008D46B6" w:rsidRDefault="00F835D0">
            <w:pPr>
              <w:pStyle w:val="H2Paragh"/>
              <w:rPr>
                <w:del w:id="3727" w:author="Muhammad Subarkah" w:date="2024-12-06T18:54:00Z" w16du:dateUtc="2024-12-06T11:54:00Z"/>
                <w:rFonts w:eastAsia="Calibri" w:cs="Arial"/>
              </w:rPr>
              <w:pPrChange w:id="3728" w:author="Muhammad Subarkah" w:date="2024-12-11T00:10:00Z" w16du:dateUtc="2024-12-10T17:10:00Z">
                <w:pPr>
                  <w:pStyle w:val="NoBeforeAfter"/>
                  <w:spacing w:line="240" w:lineRule="auto"/>
                  <w:jc w:val="center"/>
                </w:pPr>
              </w:pPrChange>
            </w:pPr>
            <w:del w:id="3729" w:author="Muhammad Subarkah" w:date="2024-12-06T18:54:00Z" w16du:dateUtc="2024-12-06T11:54:00Z">
              <w:r w:rsidRPr="001B4700" w:rsidDel="008D46B6">
                <w:rPr>
                  <w:rFonts w:eastAsia="Calibri" w:cs="Arial"/>
                </w:rPr>
                <w:delText>Kategori</w:delText>
              </w:r>
            </w:del>
          </w:p>
        </w:tc>
      </w:tr>
      <w:tr w:rsidR="00F835D0" w:rsidRPr="001B4700" w:rsidDel="008D46B6" w14:paraId="2BD5CA2B" w14:textId="04B2FB05" w:rsidTr="00BD0EB7">
        <w:trPr>
          <w:trHeight w:val="20"/>
          <w:del w:id="3730" w:author="Muhammad Subarkah" w:date="2024-12-06T18:54:00Z"/>
          <w:trPrChange w:id="3731" w:author="Muhammad Subarkah" w:date="2024-12-08T13:03:00Z" w16du:dateUtc="2024-12-08T06:03:00Z">
            <w:trPr>
              <w:trHeight w:val="340"/>
            </w:trPr>
          </w:trPrChange>
        </w:trPr>
        <w:tc>
          <w:tcPr>
            <w:tcW w:w="698"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32" w:author="Muhammad Subarkah" w:date="2024-12-08T13:03:00Z" w16du:dateUtc="2024-12-08T06:03:00Z">
              <w:tcPr>
                <w:tcW w:w="698"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26A84D6E" w14:textId="24394989" w:rsidR="00F835D0" w:rsidRPr="001B4700" w:rsidDel="008D46B6" w:rsidRDefault="00F835D0">
            <w:pPr>
              <w:pStyle w:val="H2Paragh"/>
              <w:rPr>
                <w:del w:id="3733" w:author="Muhammad Subarkah" w:date="2024-12-06T18:54:00Z" w16du:dateUtc="2024-12-06T11:54:00Z"/>
              </w:rPr>
              <w:pPrChange w:id="3734" w:author="Muhammad Subarkah" w:date="2024-12-11T00:10:00Z" w16du:dateUtc="2024-12-10T17:10:00Z">
                <w:pPr/>
              </w:pPrChange>
            </w:pPr>
          </w:p>
        </w:tc>
        <w:tc>
          <w:tcPr>
            <w:tcW w:w="1418"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35" w:author="Muhammad Subarkah" w:date="2024-12-08T13:03:00Z" w16du:dateUtc="2024-12-08T06:03:00Z">
              <w:tcPr>
                <w:tcW w:w="1418"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21AF2FB5" w14:textId="44C6D1B4" w:rsidR="00F835D0" w:rsidRPr="001B4700" w:rsidDel="008D46B6" w:rsidRDefault="00F835D0">
            <w:pPr>
              <w:pStyle w:val="H2Paragh"/>
              <w:rPr>
                <w:del w:id="3736" w:author="Muhammad Subarkah" w:date="2024-12-06T18:54:00Z" w16du:dateUtc="2024-12-06T11:54:00Z"/>
              </w:rPr>
              <w:pPrChange w:id="3737" w:author="Muhammad Subarkah" w:date="2024-12-11T00:10:00Z" w16du:dateUtc="2024-12-10T17:10:00Z">
                <w:pPr/>
              </w:pPrChange>
            </w:pPr>
          </w:p>
        </w:tc>
        <w:tc>
          <w:tcPr>
            <w:tcW w:w="811"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38" w:author="Muhammad Subarkah" w:date="2024-12-08T13:03:00Z" w16du:dateUtc="2024-12-08T06:03:00Z">
              <w:tcPr>
                <w:tcW w:w="811"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58C5F5D0" w14:textId="19E761DE" w:rsidR="00F835D0" w:rsidRPr="001B4700" w:rsidDel="008D46B6" w:rsidRDefault="00F835D0">
            <w:pPr>
              <w:pStyle w:val="H2Paragh"/>
              <w:rPr>
                <w:del w:id="3739" w:author="Muhammad Subarkah" w:date="2024-12-06T18:54:00Z" w16du:dateUtc="2024-12-06T11:54:00Z"/>
                <w:rFonts w:eastAsia="Calibri" w:cs="Arial"/>
              </w:rPr>
              <w:pPrChange w:id="3740" w:author="Muhammad Subarkah" w:date="2024-12-11T00:10:00Z" w16du:dateUtc="2024-12-10T17:10:00Z">
                <w:pPr>
                  <w:pStyle w:val="NoBeforeAfter"/>
                  <w:spacing w:line="240" w:lineRule="auto"/>
                  <w:jc w:val="center"/>
                </w:pPr>
              </w:pPrChange>
            </w:pPr>
            <w:del w:id="3741" w:author="Muhammad Subarkah" w:date="2024-12-06T18:54:00Z" w16du:dateUtc="2024-12-06T11:54:00Z">
              <w:r w:rsidRPr="001B4700" w:rsidDel="008D46B6">
                <w:rPr>
                  <w:rFonts w:eastAsia="Calibri" w:cs="Arial"/>
                </w:rPr>
                <w:delText>Maks.</w:delText>
              </w:r>
            </w:del>
          </w:p>
        </w:tc>
        <w:tc>
          <w:tcPr>
            <w:tcW w:w="776"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42" w:author="Muhammad Subarkah" w:date="2024-12-08T13:03:00Z" w16du:dateUtc="2024-12-08T06:03:00Z">
              <w:tcPr>
                <w:tcW w:w="776"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3D741C35" w14:textId="55B4A01B" w:rsidR="00F835D0" w:rsidRPr="001B4700" w:rsidDel="008D46B6" w:rsidRDefault="00F835D0">
            <w:pPr>
              <w:pStyle w:val="H2Paragh"/>
              <w:rPr>
                <w:del w:id="3743" w:author="Muhammad Subarkah" w:date="2024-12-06T18:54:00Z" w16du:dateUtc="2024-12-06T11:54:00Z"/>
                <w:rFonts w:eastAsia="Calibri" w:cs="Arial"/>
              </w:rPr>
              <w:pPrChange w:id="3744" w:author="Muhammad Subarkah" w:date="2024-12-11T00:10:00Z" w16du:dateUtc="2024-12-10T17:10:00Z">
                <w:pPr>
                  <w:pStyle w:val="NoBeforeAfter"/>
                  <w:spacing w:line="240" w:lineRule="auto"/>
                  <w:jc w:val="center"/>
                </w:pPr>
              </w:pPrChange>
            </w:pPr>
            <w:del w:id="3745" w:author="Muhammad Subarkah" w:date="2024-12-06T18:54:00Z" w16du:dateUtc="2024-12-06T11:54:00Z">
              <w:r w:rsidRPr="001B4700" w:rsidDel="008D46B6">
                <w:rPr>
                  <w:rFonts w:eastAsia="Calibri" w:cs="Arial"/>
                </w:rPr>
                <w:delText>Min.</w:delText>
              </w:r>
            </w:del>
          </w:p>
        </w:tc>
        <w:tc>
          <w:tcPr>
            <w:tcW w:w="1132"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46" w:author="Muhammad Subarkah" w:date="2024-12-08T13:03:00Z" w16du:dateUtc="2024-12-08T06:03:00Z">
              <w:tcPr>
                <w:tcW w:w="1132"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2A6AE975" w14:textId="0D6F1888" w:rsidR="00F835D0" w:rsidRPr="001B4700" w:rsidDel="008D46B6" w:rsidRDefault="00F835D0">
            <w:pPr>
              <w:pStyle w:val="H2Paragh"/>
              <w:rPr>
                <w:del w:id="3747" w:author="Muhammad Subarkah" w:date="2024-12-06T18:54:00Z" w16du:dateUtc="2024-12-06T11:54:00Z"/>
              </w:rPr>
              <w:pPrChange w:id="3748" w:author="Muhammad Subarkah" w:date="2024-12-11T00:10:00Z" w16du:dateUtc="2024-12-10T17:10:00Z">
                <w:pPr/>
              </w:pPrChange>
            </w:pPr>
          </w:p>
        </w:tc>
        <w:tc>
          <w:tcPr>
            <w:tcW w:w="1229"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49" w:author="Muhammad Subarkah" w:date="2024-12-08T13:03:00Z" w16du:dateUtc="2024-12-08T06:03:00Z">
              <w:tcPr>
                <w:tcW w:w="1229"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628AFCED" w14:textId="7A0CE262" w:rsidR="00F835D0" w:rsidRPr="001B4700" w:rsidDel="008D46B6" w:rsidRDefault="00F835D0">
            <w:pPr>
              <w:pStyle w:val="H2Paragh"/>
              <w:rPr>
                <w:del w:id="3750" w:author="Muhammad Subarkah" w:date="2024-12-06T18:54:00Z" w16du:dateUtc="2024-12-06T11:54:00Z"/>
              </w:rPr>
              <w:pPrChange w:id="3751" w:author="Muhammad Subarkah" w:date="2024-12-11T00:10:00Z" w16du:dateUtc="2024-12-10T17:10:00Z">
                <w:pPr/>
              </w:pPrChange>
            </w:pPr>
          </w:p>
        </w:tc>
        <w:tc>
          <w:tcPr>
            <w:tcW w:w="1498"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3752" w:author="Muhammad Subarkah" w:date="2024-12-08T13:03:00Z" w16du:dateUtc="2024-12-08T06:03:00Z">
              <w:tcPr>
                <w:tcW w:w="1498"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0915FE9F" w14:textId="5B55C6A8" w:rsidR="00F835D0" w:rsidRPr="001B4700" w:rsidDel="008D46B6" w:rsidRDefault="00F835D0">
            <w:pPr>
              <w:pStyle w:val="H2Paragh"/>
              <w:rPr>
                <w:del w:id="3753" w:author="Muhammad Subarkah" w:date="2024-12-06T18:54:00Z" w16du:dateUtc="2024-12-06T11:54:00Z"/>
              </w:rPr>
              <w:pPrChange w:id="3754" w:author="Muhammad Subarkah" w:date="2024-12-11T00:10:00Z" w16du:dateUtc="2024-12-10T17:10:00Z">
                <w:pPr/>
              </w:pPrChange>
            </w:pPr>
          </w:p>
        </w:tc>
      </w:tr>
      <w:tr w:rsidR="00F835D0" w:rsidRPr="001B4700" w:rsidDel="008D46B6" w14:paraId="3B008214" w14:textId="0BBF3355" w:rsidTr="00BD0EB7">
        <w:trPr>
          <w:trHeight w:val="20"/>
          <w:del w:id="3755" w:author="Muhammad Subarkah" w:date="2024-12-06T18:54:00Z"/>
          <w:trPrChange w:id="3756" w:author="Muhammad Subarkah" w:date="2024-12-08T13:03:00Z" w16du:dateUtc="2024-12-08T06:03:00Z">
            <w:trPr>
              <w:trHeight w:val="340"/>
            </w:trPr>
          </w:trPrChange>
        </w:trPr>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57" w:author="Muhammad Subarkah" w:date="2024-12-08T13:03:00Z" w16du:dateUtc="2024-12-08T06:03:00Z">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3B99422" w14:textId="050E5E01" w:rsidR="00F835D0" w:rsidRPr="001B4700" w:rsidDel="008D46B6" w:rsidRDefault="00F835D0">
            <w:pPr>
              <w:pStyle w:val="H2Paragh"/>
              <w:rPr>
                <w:del w:id="3758" w:author="Muhammad Subarkah" w:date="2024-12-06T18:54:00Z" w16du:dateUtc="2024-12-06T11:54:00Z"/>
                <w:rFonts w:eastAsia="Calibri" w:cs="Arial"/>
              </w:rPr>
              <w:pPrChange w:id="3759" w:author="Muhammad Subarkah" w:date="2024-12-11T00:10:00Z" w16du:dateUtc="2024-12-10T17:10:00Z">
                <w:pPr>
                  <w:pStyle w:val="NoBeforeAfter"/>
                  <w:spacing w:line="240" w:lineRule="auto"/>
                  <w:jc w:val="center"/>
                </w:pPr>
              </w:pPrChange>
            </w:pPr>
            <w:del w:id="3760" w:author="Muhammad Subarkah" w:date="2024-12-06T18:54:00Z" w16du:dateUtc="2024-12-06T11:54:00Z">
              <w:r w:rsidRPr="001B4700" w:rsidDel="008D46B6">
                <w:rPr>
                  <w:rFonts w:eastAsia="Calibri" w:cs="Arial"/>
                </w:rPr>
                <w:delText>1.</w:delText>
              </w:r>
            </w:del>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61" w:author="Muhammad Subarkah" w:date="2024-12-08T13:03:00Z" w16du:dateUtc="2024-12-08T06:03:00Z">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174C540" w14:textId="09D8EE05" w:rsidR="00F835D0" w:rsidRPr="001B4700" w:rsidDel="008D46B6" w:rsidRDefault="00F835D0">
            <w:pPr>
              <w:pStyle w:val="H2Paragh"/>
              <w:rPr>
                <w:del w:id="3762" w:author="Muhammad Subarkah" w:date="2024-12-06T18:54:00Z" w16du:dateUtc="2024-12-06T11:54:00Z"/>
                <w:rFonts w:eastAsia="Calibri" w:cs="Arial"/>
              </w:rPr>
              <w:pPrChange w:id="3763" w:author="Muhammad Subarkah" w:date="2024-12-11T00:10:00Z" w16du:dateUtc="2024-12-10T17:10:00Z">
                <w:pPr>
                  <w:pStyle w:val="NoBeforeAfter"/>
                  <w:spacing w:line="240" w:lineRule="auto"/>
                  <w:jc w:val="center"/>
                </w:pPr>
              </w:pPrChange>
            </w:pPr>
            <w:del w:id="3764" w:author="Muhammad Subarkah" w:date="2024-12-06T18:54:00Z" w16du:dateUtc="2024-12-06T11:54:00Z">
              <w:r w:rsidRPr="001B4700" w:rsidDel="008D46B6">
                <w:rPr>
                  <w:rFonts w:eastAsia="Calibri" w:cs="Arial"/>
                </w:rPr>
                <w:delText>Relevansi Materi</w:delText>
              </w:r>
            </w:del>
          </w:p>
        </w:tc>
        <w:tc>
          <w:tcPr>
            <w:tcW w:w="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65" w:author="Muhammad Subarkah" w:date="2024-12-08T13:03:00Z" w16du:dateUtc="2024-12-08T06:03:00Z">
              <w:tcPr>
                <w:tcW w:w="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7C00D7B" w14:textId="60C2AEB0" w:rsidR="00F835D0" w:rsidRPr="001B4700" w:rsidDel="008D46B6" w:rsidRDefault="00F835D0">
            <w:pPr>
              <w:pStyle w:val="H2Paragh"/>
              <w:rPr>
                <w:del w:id="3766" w:author="Muhammad Subarkah" w:date="2024-12-06T18:54:00Z" w16du:dateUtc="2024-12-06T11:54:00Z"/>
                <w:rFonts w:eastAsia="Calibri" w:cs="Arial"/>
              </w:rPr>
              <w:pPrChange w:id="3767" w:author="Muhammad Subarkah" w:date="2024-12-11T00:10:00Z" w16du:dateUtc="2024-12-10T17:10:00Z">
                <w:pPr>
                  <w:pStyle w:val="NoBeforeAfter"/>
                  <w:spacing w:line="240" w:lineRule="auto"/>
                  <w:jc w:val="center"/>
                </w:pPr>
              </w:pPrChange>
            </w:pPr>
            <w:del w:id="3768" w:author="Muhammad Subarkah" w:date="2024-12-06T18:54:00Z" w16du:dateUtc="2024-12-06T11:54:00Z">
              <w:r w:rsidRPr="001B4700" w:rsidDel="008D46B6">
                <w:rPr>
                  <w:rFonts w:eastAsia="Calibri" w:cs="Arial"/>
                </w:rPr>
                <w:delText>40</w:delText>
              </w:r>
            </w:del>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69" w:author="Muhammad Subarkah" w:date="2024-12-08T13:03:00Z" w16du:dateUtc="2024-12-08T06:03:00Z">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DD1EA5E" w14:textId="517B8817" w:rsidR="00F835D0" w:rsidRPr="001B4700" w:rsidDel="008D46B6" w:rsidRDefault="00F835D0">
            <w:pPr>
              <w:pStyle w:val="H2Paragh"/>
              <w:rPr>
                <w:del w:id="3770" w:author="Muhammad Subarkah" w:date="2024-12-06T18:54:00Z" w16du:dateUtc="2024-12-06T11:54:00Z"/>
                <w:rFonts w:eastAsia="Calibri" w:cs="Arial"/>
              </w:rPr>
              <w:pPrChange w:id="3771" w:author="Muhammad Subarkah" w:date="2024-12-11T00:10:00Z" w16du:dateUtc="2024-12-10T17:10:00Z">
                <w:pPr>
                  <w:pStyle w:val="NoBeforeAfter"/>
                  <w:spacing w:line="240" w:lineRule="auto"/>
                  <w:jc w:val="center"/>
                </w:pPr>
              </w:pPrChange>
            </w:pPr>
            <w:del w:id="3772" w:author="Muhammad Subarkah" w:date="2024-12-06T18:54:00Z" w16du:dateUtc="2024-12-06T11:54:00Z">
              <w:r w:rsidRPr="001B4700" w:rsidDel="008D46B6">
                <w:rPr>
                  <w:rFonts w:eastAsia="Calibri" w:cs="Arial"/>
                </w:rPr>
                <w:delText>10</w:delText>
              </w:r>
            </w:del>
          </w:p>
        </w:tc>
        <w:tc>
          <w:tcPr>
            <w:tcW w:w="1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73" w:author="Muhammad Subarkah" w:date="2024-12-08T13:03:00Z" w16du:dateUtc="2024-12-08T06:03:00Z">
              <w:tcPr>
                <w:tcW w:w="1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9190B50" w14:textId="0453E9CF" w:rsidR="00F835D0" w:rsidRPr="001B4700" w:rsidDel="008D46B6" w:rsidRDefault="00F835D0">
            <w:pPr>
              <w:pStyle w:val="H2Paragh"/>
              <w:rPr>
                <w:del w:id="3774" w:author="Muhammad Subarkah" w:date="2024-12-06T18:54:00Z" w16du:dateUtc="2024-12-06T11:54:00Z"/>
                <w:rFonts w:eastAsia="Calibri" w:cs="Arial"/>
              </w:rPr>
              <w:pPrChange w:id="3775" w:author="Muhammad Subarkah" w:date="2024-12-11T00:10:00Z" w16du:dateUtc="2024-12-10T17:10:00Z">
                <w:pPr>
                  <w:pStyle w:val="NoBeforeAfter"/>
                  <w:spacing w:line="240" w:lineRule="auto"/>
                  <w:jc w:val="center"/>
                </w:pPr>
              </w:pPrChange>
            </w:pPr>
            <w:del w:id="3776" w:author="Muhammad Subarkah" w:date="2024-12-06T18:54:00Z" w16du:dateUtc="2024-12-06T11:54:00Z">
              <w:r w:rsidRPr="001B4700" w:rsidDel="008D46B6">
                <w:rPr>
                  <w:rFonts w:eastAsia="Calibri" w:cs="Arial"/>
                </w:rPr>
                <w:delText>35</w:delText>
              </w:r>
            </w:del>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77" w:author="Muhammad Subarkah" w:date="2024-12-08T13:03:00Z" w16du:dateUtc="2024-12-08T06:03:00Z">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0D3DCDF" w14:textId="27AFA27A" w:rsidR="00F835D0" w:rsidRPr="001B4700" w:rsidDel="008D46B6" w:rsidRDefault="00F835D0">
            <w:pPr>
              <w:pStyle w:val="H2Paragh"/>
              <w:rPr>
                <w:del w:id="3778" w:author="Muhammad Subarkah" w:date="2024-12-06T18:54:00Z" w16du:dateUtc="2024-12-06T11:54:00Z"/>
                <w:rFonts w:eastAsia="Calibri" w:cs="Arial"/>
              </w:rPr>
              <w:pPrChange w:id="3779" w:author="Muhammad Subarkah" w:date="2024-12-11T00:10:00Z" w16du:dateUtc="2024-12-10T17:10:00Z">
                <w:pPr>
                  <w:pStyle w:val="NoBeforeAfter"/>
                  <w:spacing w:line="240" w:lineRule="auto"/>
                  <w:jc w:val="center"/>
                </w:pPr>
              </w:pPrChange>
            </w:pPr>
            <w:del w:id="3780" w:author="Muhammad Subarkah" w:date="2024-12-06T18:54:00Z" w16du:dateUtc="2024-12-06T11:54:00Z">
              <w:r w:rsidRPr="001B4700" w:rsidDel="008D46B6">
                <w:rPr>
                  <w:rFonts w:eastAsia="Calibri" w:cs="Arial"/>
                </w:rPr>
                <w:delText>87,5%</w:delText>
              </w:r>
            </w:del>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81" w:author="Muhammad Subarkah" w:date="2024-12-08T13:03:00Z" w16du:dateUtc="2024-12-08T06:03:00Z">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ACD2490" w14:textId="44C66FE3" w:rsidR="00F835D0" w:rsidRPr="001B4700" w:rsidDel="008D46B6" w:rsidRDefault="00F835D0">
            <w:pPr>
              <w:pStyle w:val="H2Paragh"/>
              <w:rPr>
                <w:del w:id="3782" w:author="Muhammad Subarkah" w:date="2024-12-06T18:54:00Z" w16du:dateUtc="2024-12-06T11:54:00Z"/>
                <w:rFonts w:eastAsia="Calibri" w:cs="Arial"/>
              </w:rPr>
              <w:pPrChange w:id="3783" w:author="Muhammad Subarkah" w:date="2024-12-11T00:10:00Z" w16du:dateUtc="2024-12-10T17:10:00Z">
                <w:pPr>
                  <w:pStyle w:val="NoBeforeAfter"/>
                  <w:spacing w:line="240" w:lineRule="auto"/>
                  <w:jc w:val="center"/>
                </w:pPr>
              </w:pPrChange>
            </w:pPr>
            <w:del w:id="3784" w:author="Muhammad Subarkah" w:date="2024-12-06T18:54:00Z" w16du:dateUtc="2024-12-06T11:54:00Z">
              <w:r w:rsidRPr="001B4700" w:rsidDel="008D46B6">
                <w:rPr>
                  <w:rFonts w:eastAsia="Calibri" w:cs="Arial"/>
                </w:rPr>
                <w:delText>Sangat Layak</w:delText>
              </w:r>
            </w:del>
          </w:p>
        </w:tc>
      </w:tr>
      <w:tr w:rsidR="00F835D0" w:rsidRPr="001B4700" w:rsidDel="008D46B6" w14:paraId="4F961290" w14:textId="03A53581" w:rsidTr="00BD0EB7">
        <w:trPr>
          <w:trHeight w:val="20"/>
          <w:del w:id="3785" w:author="Muhammad Subarkah" w:date="2024-12-06T18:54:00Z"/>
          <w:trPrChange w:id="3786" w:author="Muhammad Subarkah" w:date="2024-12-08T13:03:00Z" w16du:dateUtc="2024-12-08T06:03:00Z">
            <w:trPr>
              <w:trHeight w:val="340"/>
            </w:trPr>
          </w:trPrChange>
        </w:trPr>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87" w:author="Muhammad Subarkah" w:date="2024-12-08T13:03:00Z" w16du:dateUtc="2024-12-08T06:03:00Z">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D8B03F9" w14:textId="26F8042A" w:rsidR="00F835D0" w:rsidRPr="001B4700" w:rsidDel="008D46B6" w:rsidRDefault="00F835D0">
            <w:pPr>
              <w:pStyle w:val="H2Paragh"/>
              <w:rPr>
                <w:del w:id="3788" w:author="Muhammad Subarkah" w:date="2024-12-06T18:54:00Z" w16du:dateUtc="2024-12-06T11:54:00Z"/>
                <w:rFonts w:eastAsia="Calibri" w:cs="Arial"/>
              </w:rPr>
              <w:pPrChange w:id="3789" w:author="Muhammad Subarkah" w:date="2024-12-11T00:10:00Z" w16du:dateUtc="2024-12-10T17:10:00Z">
                <w:pPr>
                  <w:pStyle w:val="NoBeforeAfter"/>
                  <w:spacing w:line="240" w:lineRule="auto"/>
                  <w:jc w:val="center"/>
                </w:pPr>
              </w:pPrChange>
            </w:pPr>
            <w:del w:id="3790" w:author="Muhammad Subarkah" w:date="2024-12-06T18:54:00Z" w16du:dateUtc="2024-12-06T11:54:00Z">
              <w:r w:rsidRPr="001B4700" w:rsidDel="008D46B6">
                <w:rPr>
                  <w:rFonts w:eastAsia="Calibri" w:cs="Arial"/>
                </w:rPr>
                <w:delText>2.</w:delText>
              </w:r>
            </w:del>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91" w:author="Muhammad Subarkah" w:date="2024-12-08T13:03:00Z" w16du:dateUtc="2024-12-08T06:03:00Z">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9241E9A" w14:textId="77F8A856" w:rsidR="00F835D0" w:rsidRPr="001B4700" w:rsidDel="008D46B6" w:rsidRDefault="00F835D0">
            <w:pPr>
              <w:pStyle w:val="H2Paragh"/>
              <w:rPr>
                <w:del w:id="3792" w:author="Muhammad Subarkah" w:date="2024-12-06T18:54:00Z" w16du:dateUtc="2024-12-06T11:54:00Z"/>
                <w:rFonts w:eastAsia="Calibri" w:cs="Arial"/>
              </w:rPr>
              <w:pPrChange w:id="3793" w:author="Muhammad Subarkah" w:date="2024-12-11T00:10:00Z" w16du:dateUtc="2024-12-10T17:10:00Z">
                <w:pPr>
                  <w:pStyle w:val="NoBeforeAfter"/>
                  <w:spacing w:line="240" w:lineRule="auto"/>
                  <w:jc w:val="center"/>
                </w:pPr>
              </w:pPrChange>
            </w:pPr>
            <w:del w:id="3794" w:author="Muhammad Subarkah" w:date="2024-12-06T18:54:00Z" w16du:dateUtc="2024-12-06T11:54:00Z">
              <w:r w:rsidRPr="001B4700" w:rsidDel="008D46B6">
                <w:rPr>
                  <w:rFonts w:eastAsia="Calibri" w:cs="Arial"/>
                </w:rPr>
                <w:delText>Penyajian</w:delText>
              </w:r>
            </w:del>
          </w:p>
        </w:tc>
        <w:tc>
          <w:tcPr>
            <w:tcW w:w="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95" w:author="Muhammad Subarkah" w:date="2024-12-08T13:03:00Z" w16du:dateUtc="2024-12-08T06:03:00Z">
              <w:tcPr>
                <w:tcW w:w="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9B6EE28" w14:textId="6A447D1B" w:rsidR="00F835D0" w:rsidRPr="001B4700" w:rsidDel="008D46B6" w:rsidRDefault="00F835D0">
            <w:pPr>
              <w:pStyle w:val="H2Paragh"/>
              <w:rPr>
                <w:del w:id="3796" w:author="Muhammad Subarkah" w:date="2024-12-06T18:54:00Z" w16du:dateUtc="2024-12-06T11:54:00Z"/>
                <w:rFonts w:eastAsia="Calibri" w:cs="Arial"/>
              </w:rPr>
              <w:pPrChange w:id="3797" w:author="Muhammad Subarkah" w:date="2024-12-11T00:10:00Z" w16du:dateUtc="2024-12-10T17:10:00Z">
                <w:pPr>
                  <w:pStyle w:val="NoBeforeAfter"/>
                  <w:spacing w:line="240" w:lineRule="auto"/>
                  <w:jc w:val="center"/>
                </w:pPr>
              </w:pPrChange>
            </w:pPr>
            <w:del w:id="3798" w:author="Muhammad Subarkah" w:date="2024-12-06T18:54:00Z" w16du:dateUtc="2024-12-06T11:54:00Z">
              <w:r w:rsidRPr="001B4700" w:rsidDel="008D46B6">
                <w:rPr>
                  <w:rFonts w:eastAsia="Calibri" w:cs="Arial"/>
                </w:rPr>
                <w:delText>16</w:delText>
              </w:r>
            </w:del>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799" w:author="Muhammad Subarkah" w:date="2024-12-08T13:03:00Z" w16du:dateUtc="2024-12-08T06:03:00Z">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9DB6A3E" w14:textId="39133CE9" w:rsidR="00F835D0" w:rsidRPr="001B4700" w:rsidDel="008D46B6" w:rsidRDefault="00F835D0">
            <w:pPr>
              <w:pStyle w:val="H2Paragh"/>
              <w:rPr>
                <w:del w:id="3800" w:author="Muhammad Subarkah" w:date="2024-12-06T18:54:00Z" w16du:dateUtc="2024-12-06T11:54:00Z"/>
                <w:rFonts w:eastAsia="Calibri" w:cs="Arial"/>
              </w:rPr>
              <w:pPrChange w:id="3801" w:author="Muhammad Subarkah" w:date="2024-12-11T00:10:00Z" w16du:dateUtc="2024-12-10T17:10:00Z">
                <w:pPr>
                  <w:pStyle w:val="NoBeforeAfter"/>
                  <w:spacing w:line="240" w:lineRule="auto"/>
                  <w:jc w:val="center"/>
                </w:pPr>
              </w:pPrChange>
            </w:pPr>
            <w:del w:id="3802" w:author="Muhammad Subarkah" w:date="2024-12-06T18:54:00Z" w16du:dateUtc="2024-12-06T11:54:00Z">
              <w:r w:rsidRPr="001B4700" w:rsidDel="008D46B6">
                <w:rPr>
                  <w:rFonts w:eastAsia="Calibri" w:cs="Arial"/>
                </w:rPr>
                <w:delText>4</w:delText>
              </w:r>
            </w:del>
          </w:p>
        </w:tc>
        <w:tc>
          <w:tcPr>
            <w:tcW w:w="1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03" w:author="Muhammad Subarkah" w:date="2024-12-08T13:03:00Z" w16du:dateUtc="2024-12-08T06:03:00Z">
              <w:tcPr>
                <w:tcW w:w="1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187B426" w14:textId="5B36C85D" w:rsidR="00F835D0" w:rsidRPr="001B4700" w:rsidDel="008D46B6" w:rsidRDefault="00F835D0">
            <w:pPr>
              <w:pStyle w:val="H2Paragh"/>
              <w:rPr>
                <w:del w:id="3804" w:author="Muhammad Subarkah" w:date="2024-12-06T18:54:00Z" w16du:dateUtc="2024-12-06T11:54:00Z"/>
                <w:rFonts w:eastAsia="Calibri" w:cs="Arial"/>
              </w:rPr>
              <w:pPrChange w:id="3805" w:author="Muhammad Subarkah" w:date="2024-12-11T00:10:00Z" w16du:dateUtc="2024-12-10T17:10:00Z">
                <w:pPr>
                  <w:pStyle w:val="NoBeforeAfter"/>
                  <w:spacing w:line="240" w:lineRule="auto"/>
                  <w:jc w:val="center"/>
                </w:pPr>
              </w:pPrChange>
            </w:pPr>
            <w:del w:id="3806" w:author="Muhammad Subarkah" w:date="2024-12-06T18:54:00Z" w16du:dateUtc="2024-12-06T11:54:00Z">
              <w:r w:rsidRPr="001B4700" w:rsidDel="008D46B6">
                <w:rPr>
                  <w:rFonts w:eastAsia="Calibri" w:cs="Arial"/>
                </w:rPr>
                <w:delText>13</w:delText>
              </w:r>
            </w:del>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07" w:author="Muhammad Subarkah" w:date="2024-12-08T13:03:00Z" w16du:dateUtc="2024-12-08T06:03:00Z">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E16F7BC" w14:textId="35BFB488" w:rsidR="00F835D0" w:rsidRPr="001B4700" w:rsidDel="008D46B6" w:rsidRDefault="00F835D0">
            <w:pPr>
              <w:pStyle w:val="H2Paragh"/>
              <w:rPr>
                <w:del w:id="3808" w:author="Muhammad Subarkah" w:date="2024-12-06T18:54:00Z" w16du:dateUtc="2024-12-06T11:54:00Z"/>
                <w:rFonts w:eastAsia="Calibri" w:cs="Arial"/>
              </w:rPr>
              <w:pPrChange w:id="3809" w:author="Muhammad Subarkah" w:date="2024-12-11T00:10:00Z" w16du:dateUtc="2024-12-10T17:10:00Z">
                <w:pPr>
                  <w:pStyle w:val="NoBeforeAfter"/>
                  <w:spacing w:line="240" w:lineRule="auto"/>
                  <w:jc w:val="center"/>
                </w:pPr>
              </w:pPrChange>
            </w:pPr>
            <w:del w:id="3810" w:author="Muhammad Subarkah" w:date="2024-12-06T18:54:00Z" w16du:dateUtc="2024-12-06T11:54:00Z">
              <w:r w:rsidRPr="001B4700" w:rsidDel="008D46B6">
                <w:rPr>
                  <w:rFonts w:eastAsia="Calibri" w:cs="Arial"/>
                </w:rPr>
                <w:delText>81,25%</w:delText>
              </w:r>
            </w:del>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11" w:author="Muhammad Subarkah" w:date="2024-12-08T13:03:00Z" w16du:dateUtc="2024-12-08T06:03:00Z">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22AD0B8" w14:textId="691FCA6A" w:rsidR="00F835D0" w:rsidRPr="001B4700" w:rsidDel="008D46B6" w:rsidRDefault="00F835D0">
            <w:pPr>
              <w:pStyle w:val="H2Paragh"/>
              <w:rPr>
                <w:del w:id="3812" w:author="Muhammad Subarkah" w:date="2024-12-06T18:54:00Z" w16du:dateUtc="2024-12-06T11:54:00Z"/>
                <w:rFonts w:eastAsia="Calibri" w:cs="Arial"/>
              </w:rPr>
              <w:pPrChange w:id="3813" w:author="Muhammad Subarkah" w:date="2024-12-11T00:10:00Z" w16du:dateUtc="2024-12-10T17:10:00Z">
                <w:pPr>
                  <w:pStyle w:val="NoBeforeAfter"/>
                  <w:spacing w:line="240" w:lineRule="auto"/>
                  <w:jc w:val="center"/>
                </w:pPr>
              </w:pPrChange>
            </w:pPr>
            <w:del w:id="3814" w:author="Muhammad Subarkah" w:date="2024-12-06T18:54:00Z" w16du:dateUtc="2024-12-06T11:54:00Z">
              <w:r w:rsidRPr="001B4700" w:rsidDel="008D46B6">
                <w:rPr>
                  <w:rFonts w:eastAsia="Calibri" w:cs="Arial"/>
                </w:rPr>
                <w:delText>Layak</w:delText>
              </w:r>
            </w:del>
          </w:p>
        </w:tc>
      </w:tr>
      <w:tr w:rsidR="00F835D0" w:rsidRPr="001B4700" w:rsidDel="008D46B6" w14:paraId="5C625365" w14:textId="01D93CB8" w:rsidTr="00BD0EB7">
        <w:trPr>
          <w:trHeight w:val="20"/>
          <w:del w:id="3815" w:author="Muhammad Subarkah" w:date="2024-12-06T18:54:00Z"/>
          <w:trPrChange w:id="3816" w:author="Muhammad Subarkah" w:date="2024-12-08T13:03:00Z" w16du:dateUtc="2024-12-08T06:03:00Z">
            <w:trPr>
              <w:trHeight w:val="340"/>
            </w:trPr>
          </w:trPrChange>
        </w:trPr>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17" w:author="Muhammad Subarkah" w:date="2024-12-08T13:03:00Z" w16du:dateUtc="2024-12-08T06:03:00Z">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B52F17C" w14:textId="1645E5F8" w:rsidR="00F835D0" w:rsidRPr="001B4700" w:rsidDel="008D46B6" w:rsidRDefault="00F835D0">
            <w:pPr>
              <w:pStyle w:val="H2Paragh"/>
              <w:rPr>
                <w:del w:id="3818" w:author="Muhammad Subarkah" w:date="2024-12-06T18:54:00Z" w16du:dateUtc="2024-12-06T11:54:00Z"/>
                <w:rFonts w:eastAsia="Calibri" w:cs="Arial"/>
              </w:rPr>
              <w:pPrChange w:id="3819" w:author="Muhammad Subarkah" w:date="2024-12-11T00:10:00Z" w16du:dateUtc="2024-12-10T17:10:00Z">
                <w:pPr>
                  <w:pStyle w:val="NoBeforeAfter"/>
                  <w:spacing w:line="240" w:lineRule="auto"/>
                  <w:jc w:val="center"/>
                </w:pPr>
              </w:pPrChange>
            </w:pPr>
            <w:del w:id="3820" w:author="Muhammad Subarkah" w:date="2024-12-06T18:54:00Z" w16du:dateUtc="2024-12-06T11:54:00Z">
              <w:r w:rsidRPr="001B4700" w:rsidDel="008D46B6">
                <w:rPr>
                  <w:rFonts w:eastAsia="Calibri" w:cs="Arial"/>
                </w:rPr>
                <w:delText>3.</w:delText>
              </w:r>
            </w:del>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21" w:author="Muhammad Subarkah" w:date="2024-12-08T13:03:00Z" w16du:dateUtc="2024-12-08T06:03:00Z">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806ED5A" w14:textId="5921991E" w:rsidR="00F835D0" w:rsidRPr="001B4700" w:rsidDel="008D46B6" w:rsidRDefault="00F835D0">
            <w:pPr>
              <w:pStyle w:val="H2Paragh"/>
              <w:rPr>
                <w:del w:id="3822" w:author="Muhammad Subarkah" w:date="2024-12-06T18:54:00Z" w16du:dateUtc="2024-12-06T11:54:00Z"/>
                <w:rFonts w:eastAsia="Calibri" w:cs="Arial"/>
              </w:rPr>
              <w:pPrChange w:id="3823" w:author="Muhammad Subarkah" w:date="2024-12-11T00:10:00Z" w16du:dateUtc="2024-12-10T17:10:00Z">
                <w:pPr>
                  <w:pStyle w:val="NoBeforeAfter"/>
                  <w:spacing w:line="240" w:lineRule="auto"/>
                  <w:jc w:val="center"/>
                </w:pPr>
              </w:pPrChange>
            </w:pPr>
            <w:del w:id="3824" w:author="Muhammad Subarkah" w:date="2024-12-06T18:54:00Z" w16du:dateUtc="2024-12-06T11:54:00Z">
              <w:r w:rsidRPr="001B4700" w:rsidDel="008D46B6">
                <w:rPr>
                  <w:rFonts w:eastAsia="Calibri" w:cs="Arial"/>
                </w:rPr>
                <w:delText>Bahasa</w:delText>
              </w:r>
            </w:del>
          </w:p>
        </w:tc>
        <w:tc>
          <w:tcPr>
            <w:tcW w:w="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25" w:author="Muhammad Subarkah" w:date="2024-12-08T13:03:00Z" w16du:dateUtc="2024-12-08T06:03:00Z">
              <w:tcPr>
                <w:tcW w:w="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CCC5E3A" w14:textId="767CDF11" w:rsidR="00F835D0" w:rsidRPr="001B4700" w:rsidDel="008D46B6" w:rsidRDefault="00F835D0">
            <w:pPr>
              <w:pStyle w:val="H2Paragh"/>
              <w:rPr>
                <w:del w:id="3826" w:author="Muhammad Subarkah" w:date="2024-12-06T18:54:00Z" w16du:dateUtc="2024-12-06T11:54:00Z"/>
                <w:rFonts w:eastAsia="Calibri" w:cs="Arial"/>
              </w:rPr>
              <w:pPrChange w:id="3827" w:author="Muhammad Subarkah" w:date="2024-12-11T00:10:00Z" w16du:dateUtc="2024-12-10T17:10:00Z">
                <w:pPr>
                  <w:pStyle w:val="NoBeforeAfter"/>
                  <w:spacing w:line="240" w:lineRule="auto"/>
                  <w:jc w:val="center"/>
                </w:pPr>
              </w:pPrChange>
            </w:pPr>
            <w:del w:id="3828" w:author="Muhammad Subarkah" w:date="2024-12-06T18:54:00Z" w16du:dateUtc="2024-12-06T11:54:00Z">
              <w:r w:rsidRPr="001B4700" w:rsidDel="008D46B6">
                <w:rPr>
                  <w:rFonts w:eastAsia="Calibri" w:cs="Arial"/>
                </w:rPr>
                <w:delText>8</w:delText>
              </w:r>
            </w:del>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29" w:author="Muhammad Subarkah" w:date="2024-12-08T13:03:00Z" w16du:dateUtc="2024-12-08T06:03:00Z">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747AA51" w14:textId="575CD7D0" w:rsidR="00F835D0" w:rsidRPr="001B4700" w:rsidDel="008D46B6" w:rsidRDefault="00F835D0">
            <w:pPr>
              <w:pStyle w:val="H2Paragh"/>
              <w:rPr>
                <w:del w:id="3830" w:author="Muhammad Subarkah" w:date="2024-12-06T18:54:00Z" w16du:dateUtc="2024-12-06T11:54:00Z"/>
                <w:rFonts w:eastAsia="Calibri" w:cs="Arial"/>
              </w:rPr>
              <w:pPrChange w:id="3831" w:author="Muhammad Subarkah" w:date="2024-12-11T00:10:00Z" w16du:dateUtc="2024-12-10T17:10:00Z">
                <w:pPr>
                  <w:pStyle w:val="NoBeforeAfter"/>
                  <w:spacing w:line="240" w:lineRule="auto"/>
                  <w:jc w:val="center"/>
                </w:pPr>
              </w:pPrChange>
            </w:pPr>
            <w:del w:id="3832" w:author="Muhammad Subarkah" w:date="2024-12-06T18:54:00Z" w16du:dateUtc="2024-12-06T11:54:00Z">
              <w:r w:rsidRPr="001B4700" w:rsidDel="008D46B6">
                <w:rPr>
                  <w:rFonts w:eastAsia="Calibri" w:cs="Arial"/>
                </w:rPr>
                <w:delText>2</w:delText>
              </w:r>
            </w:del>
          </w:p>
        </w:tc>
        <w:tc>
          <w:tcPr>
            <w:tcW w:w="1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33" w:author="Muhammad Subarkah" w:date="2024-12-08T13:03:00Z" w16du:dateUtc="2024-12-08T06:03:00Z">
              <w:tcPr>
                <w:tcW w:w="1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35DB7B2" w14:textId="10636AFA" w:rsidR="00F835D0" w:rsidRPr="001B4700" w:rsidDel="008D46B6" w:rsidRDefault="00F835D0">
            <w:pPr>
              <w:pStyle w:val="H2Paragh"/>
              <w:rPr>
                <w:del w:id="3834" w:author="Muhammad Subarkah" w:date="2024-12-06T18:54:00Z" w16du:dateUtc="2024-12-06T11:54:00Z"/>
                <w:rFonts w:eastAsia="Calibri" w:cs="Arial"/>
              </w:rPr>
              <w:pPrChange w:id="3835" w:author="Muhammad Subarkah" w:date="2024-12-11T00:10:00Z" w16du:dateUtc="2024-12-10T17:10:00Z">
                <w:pPr>
                  <w:pStyle w:val="NoBeforeAfter"/>
                  <w:spacing w:line="240" w:lineRule="auto"/>
                  <w:jc w:val="center"/>
                </w:pPr>
              </w:pPrChange>
            </w:pPr>
            <w:del w:id="3836" w:author="Muhammad Subarkah" w:date="2024-12-06T18:54:00Z" w16du:dateUtc="2024-12-06T11:54:00Z">
              <w:r w:rsidRPr="001B4700" w:rsidDel="008D46B6">
                <w:rPr>
                  <w:rFonts w:eastAsia="Calibri" w:cs="Arial"/>
                </w:rPr>
                <w:delText>7</w:delText>
              </w:r>
            </w:del>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37" w:author="Muhammad Subarkah" w:date="2024-12-08T13:03:00Z" w16du:dateUtc="2024-12-08T06:03:00Z">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D5D126F" w14:textId="4B6CE849" w:rsidR="00F835D0" w:rsidRPr="001B4700" w:rsidDel="008D46B6" w:rsidRDefault="00F835D0">
            <w:pPr>
              <w:pStyle w:val="H2Paragh"/>
              <w:rPr>
                <w:del w:id="3838" w:author="Muhammad Subarkah" w:date="2024-12-06T18:54:00Z" w16du:dateUtc="2024-12-06T11:54:00Z"/>
                <w:rFonts w:eastAsia="Calibri" w:cs="Arial"/>
              </w:rPr>
              <w:pPrChange w:id="3839" w:author="Muhammad Subarkah" w:date="2024-12-11T00:10:00Z" w16du:dateUtc="2024-12-10T17:10:00Z">
                <w:pPr>
                  <w:pStyle w:val="NoBeforeAfter"/>
                  <w:spacing w:line="240" w:lineRule="auto"/>
                  <w:jc w:val="center"/>
                </w:pPr>
              </w:pPrChange>
            </w:pPr>
            <w:del w:id="3840" w:author="Muhammad Subarkah" w:date="2024-12-06T18:54:00Z" w16du:dateUtc="2024-12-06T11:54:00Z">
              <w:r w:rsidRPr="001B4700" w:rsidDel="008D46B6">
                <w:rPr>
                  <w:rFonts w:eastAsia="Calibri" w:cs="Arial"/>
                </w:rPr>
                <w:delText>87,5%</w:delText>
              </w:r>
            </w:del>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41" w:author="Muhammad Subarkah" w:date="2024-12-08T13:03:00Z" w16du:dateUtc="2024-12-08T06:03:00Z">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6992662" w14:textId="3226495D" w:rsidR="00F835D0" w:rsidRPr="001B4700" w:rsidDel="008D46B6" w:rsidRDefault="00F835D0">
            <w:pPr>
              <w:pStyle w:val="H2Paragh"/>
              <w:rPr>
                <w:del w:id="3842" w:author="Muhammad Subarkah" w:date="2024-12-06T18:54:00Z" w16du:dateUtc="2024-12-06T11:54:00Z"/>
                <w:rFonts w:eastAsia="Calibri" w:cs="Arial"/>
              </w:rPr>
              <w:pPrChange w:id="3843" w:author="Muhammad Subarkah" w:date="2024-12-11T00:10:00Z" w16du:dateUtc="2024-12-10T17:10:00Z">
                <w:pPr>
                  <w:pStyle w:val="NoBeforeAfter"/>
                  <w:spacing w:line="240" w:lineRule="auto"/>
                  <w:jc w:val="center"/>
                </w:pPr>
              </w:pPrChange>
            </w:pPr>
            <w:del w:id="3844" w:author="Muhammad Subarkah" w:date="2024-12-06T18:54:00Z" w16du:dateUtc="2024-12-06T11:54:00Z">
              <w:r w:rsidRPr="001B4700" w:rsidDel="008D46B6">
                <w:rPr>
                  <w:rFonts w:eastAsia="Calibri" w:cs="Arial"/>
                </w:rPr>
                <w:delText>Sangat Layak</w:delText>
              </w:r>
            </w:del>
          </w:p>
        </w:tc>
      </w:tr>
      <w:tr w:rsidR="00F835D0" w:rsidRPr="001B4700" w:rsidDel="008D46B6" w14:paraId="432EBEE7" w14:textId="210F75A1" w:rsidTr="00595252">
        <w:trPr>
          <w:trHeight w:val="20"/>
          <w:del w:id="3845" w:author="Muhammad Subarkah" w:date="2024-12-06T18:54:00Z"/>
          <w:trPrChange w:id="3846" w:author="Muhammad Subarkah" w:date="2024-12-08T13:03:00Z" w16du:dateUtc="2024-12-08T06:03:00Z">
            <w:trPr>
              <w:trHeight w:val="340"/>
            </w:trPr>
          </w:trPrChange>
        </w:trPr>
        <w:tc>
          <w:tcPr>
            <w:tcW w:w="2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47" w:author="Muhammad Subarkah" w:date="2024-12-08T13:03:00Z" w16du:dateUtc="2024-12-08T06:03:00Z">
              <w:tcPr>
                <w:tcW w:w="2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32622B5" w14:textId="0E228CA3" w:rsidR="00F835D0" w:rsidRPr="001B4700" w:rsidDel="008D46B6" w:rsidRDefault="00F835D0">
            <w:pPr>
              <w:pStyle w:val="H2Paragh"/>
              <w:rPr>
                <w:del w:id="3848" w:author="Muhammad Subarkah" w:date="2024-12-06T18:54:00Z" w16du:dateUtc="2024-12-06T11:54:00Z"/>
                <w:rFonts w:eastAsia="Calibri" w:cs="Arial"/>
              </w:rPr>
              <w:pPrChange w:id="3849" w:author="Muhammad Subarkah" w:date="2024-12-11T00:10:00Z" w16du:dateUtc="2024-12-10T17:10:00Z">
                <w:pPr>
                  <w:pStyle w:val="NoBeforeAfter"/>
                  <w:spacing w:line="240" w:lineRule="auto"/>
                  <w:jc w:val="center"/>
                </w:pPr>
              </w:pPrChange>
            </w:pPr>
            <w:commentRangeStart w:id="3850"/>
            <w:del w:id="3851" w:author="Muhammad Subarkah" w:date="2024-12-06T18:54:00Z" w16du:dateUtc="2024-12-06T11:54:00Z">
              <w:r w:rsidRPr="001B4700" w:rsidDel="008D46B6">
                <w:rPr>
                  <w:rFonts w:eastAsia="Calibri" w:cs="Arial"/>
                </w:rPr>
                <w:delText>Total</w:delText>
              </w:r>
            </w:del>
          </w:p>
        </w:tc>
        <w:tc>
          <w:tcPr>
            <w:tcW w:w="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52" w:author="Muhammad Subarkah" w:date="2024-12-08T13:03:00Z" w16du:dateUtc="2024-12-08T06:03:00Z">
              <w:tcPr>
                <w:tcW w:w="8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90E4B81" w14:textId="08A8EA76" w:rsidR="00F835D0" w:rsidRPr="001B4700" w:rsidDel="008D46B6" w:rsidRDefault="00F835D0">
            <w:pPr>
              <w:pStyle w:val="H2Paragh"/>
              <w:rPr>
                <w:del w:id="3853" w:author="Muhammad Subarkah" w:date="2024-12-06T18:54:00Z" w16du:dateUtc="2024-12-06T11:54:00Z"/>
                <w:rFonts w:eastAsia="Calibri" w:cs="Arial"/>
              </w:rPr>
              <w:pPrChange w:id="3854" w:author="Muhammad Subarkah" w:date="2024-12-11T00:10:00Z" w16du:dateUtc="2024-12-10T17:10:00Z">
                <w:pPr>
                  <w:pStyle w:val="NoBeforeAfter"/>
                  <w:spacing w:line="240" w:lineRule="auto"/>
                  <w:jc w:val="center"/>
                </w:pPr>
              </w:pPrChange>
            </w:pPr>
            <w:del w:id="3855" w:author="Muhammad Subarkah" w:date="2024-12-06T18:54:00Z" w16du:dateUtc="2024-12-06T11:54:00Z">
              <w:r w:rsidRPr="001B4700" w:rsidDel="008D46B6">
                <w:rPr>
                  <w:rFonts w:eastAsia="Calibri" w:cs="Arial"/>
                </w:rPr>
                <w:delText>64</w:delText>
              </w:r>
            </w:del>
          </w:p>
        </w:tc>
        <w:tc>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56" w:author="Muhammad Subarkah" w:date="2024-12-08T13:03:00Z" w16du:dateUtc="2024-12-08T06:03:00Z">
              <w:tcPr>
                <w:tcW w:w="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4734DDC" w14:textId="0C90527C" w:rsidR="00F835D0" w:rsidRPr="001B4700" w:rsidDel="008D46B6" w:rsidRDefault="00F835D0">
            <w:pPr>
              <w:pStyle w:val="H2Paragh"/>
              <w:rPr>
                <w:del w:id="3857" w:author="Muhammad Subarkah" w:date="2024-12-06T18:54:00Z" w16du:dateUtc="2024-12-06T11:54:00Z"/>
                <w:rFonts w:eastAsia="Calibri" w:cs="Arial"/>
              </w:rPr>
              <w:pPrChange w:id="3858" w:author="Muhammad Subarkah" w:date="2024-12-11T00:10:00Z" w16du:dateUtc="2024-12-10T17:10:00Z">
                <w:pPr>
                  <w:pStyle w:val="NoBeforeAfter"/>
                  <w:spacing w:line="240" w:lineRule="auto"/>
                  <w:jc w:val="center"/>
                </w:pPr>
              </w:pPrChange>
            </w:pPr>
            <w:del w:id="3859" w:author="Muhammad Subarkah" w:date="2024-12-06T18:54:00Z" w16du:dateUtc="2024-12-06T11:54:00Z">
              <w:r w:rsidRPr="001B4700" w:rsidDel="008D46B6">
                <w:rPr>
                  <w:rFonts w:eastAsia="Calibri" w:cs="Arial"/>
                </w:rPr>
                <w:delText>16</w:delText>
              </w:r>
            </w:del>
          </w:p>
        </w:tc>
        <w:tc>
          <w:tcPr>
            <w:tcW w:w="1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3860" w:author="Muhammad Subarkah" w:date="2024-12-08T13:03:00Z" w16du:dateUtc="2024-12-08T06:03:00Z">
              <w:tcPr>
                <w:tcW w:w="1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67EBB06" w14:textId="31B5141A" w:rsidR="00F835D0" w:rsidRPr="001B4700" w:rsidDel="008D46B6" w:rsidRDefault="00F835D0">
            <w:pPr>
              <w:pStyle w:val="H2Paragh"/>
              <w:rPr>
                <w:del w:id="3861" w:author="Muhammad Subarkah" w:date="2024-12-06T18:54:00Z" w16du:dateUtc="2024-12-06T11:54:00Z"/>
                <w:rFonts w:eastAsia="Calibri" w:cs="Arial"/>
              </w:rPr>
              <w:pPrChange w:id="3862" w:author="Muhammad Subarkah" w:date="2024-12-11T00:10:00Z" w16du:dateUtc="2024-12-10T17:10:00Z">
                <w:pPr>
                  <w:pStyle w:val="NoBeforeAfter"/>
                  <w:spacing w:line="240" w:lineRule="auto"/>
                  <w:jc w:val="center"/>
                </w:pPr>
              </w:pPrChange>
            </w:pPr>
            <w:del w:id="3863" w:author="Muhammad Subarkah" w:date="2024-12-06T18:54:00Z" w16du:dateUtc="2024-12-06T11:54:00Z">
              <w:r w:rsidRPr="001B4700" w:rsidDel="008D46B6">
                <w:rPr>
                  <w:rFonts w:eastAsia="Calibri" w:cs="Arial"/>
                </w:rPr>
                <w:delText>55</w:delText>
              </w:r>
            </w:del>
          </w:p>
        </w:tc>
        <w:tc>
          <w:tcPr>
            <w:tcW w:w="1229"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0" w:type="dxa"/>
              <w:left w:w="108" w:type="dxa"/>
              <w:bottom w:w="0" w:type="dxa"/>
              <w:right w:w="108" w:type="dxa"/>
            </w:tcMar>
            <w:vAlign w:val="center"/>
            <w:tcPrChange w:id="3864" w:author="Muhammad Subarkah" w:date="2024-12-08T13:03:00Z" w16du:dateUtc="2024-12-08T06:03:00Z">
              <w:tcPr>
                <w:tcW w:w="1229"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0" w:type="dxa"/>
                  <w:left w:w="108" w:type="dxa"/>
                  <w:bottom w:w="0" w:type="dxa"/>
                  <w:right w:w="108" w:type="dxa"/>
                </w:tcMar>
                <w:vAlign w:val="center"/>
              </w:tcPr>
            </w:tcPrChange>
          </w:tcPr>
          <w:p w14:paraId="76D9C7AB" w14:textId="10103257" w:rsidR="00F835D0" w:rsidRPr="001B4700" w:rsidDel="008D46B6" w:rsidRDefault="00F835D0">
            <w:pPr>
              <w:pStyle w:val="H2Paragh"/>
              <w:rPr>
                <w:del w:id="3865" w:author="Muhammad Subarkah" w:date="2024-12-06T18:54:00Z" w16du:dateUtc="2024-12-06T11:54:00Z"/>
                <w:rFonts w:eastAsia="Calibri" w:cs="Arial"/>
              </w:rPr>
              <w:pPrChange w:id="3866" w:author="Muhammad Subarkah" w:date="2024-12-11T00:10:00Z" w16du:dateUtc="2024-12-10T17:10:00Z">
                <w:pPr>
                  <w:pStyle w:val="NoBeforeAfter"/>
                  <w:spacing w:line="240" w:lineRule="auto"/>
                  <w:jc w:val="center"/>
                </w:pPr>
              </w:pPrChange>
            </w:pPr>
            <w:del w:id="3867" w:author="Muhammad Subarkah" w:date="2024-12-06T18:54:00Z" w16du:dateUtc="2024-12-06T11:54:00Z">
              <w:r w:rsidRPr="001B4700" w:rsidDel="008D46B6">
                <w:rPr>
                  <w:rFonts w:eastAsia="Calibri" w:cs="Arial"/>
                </w:rPr>
                <w:delText>85,93%</w:delText>
              </w:r>
            </w:del>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Change w:id="3868" w:author="Muhammad Subarkah" w:date="2024-12-08T13:03:00Z" w16du:dateUtc="2024-12-08T06:03:00Z">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tcPrChange>
          </w:tcPr>
          <w:p w14:paraId="1BCDD9F1" w14:textId="5236F2DA" w:rsidR="00F835D0" w:rsidRPr="001B4700" w:rsidDel="008D46B6" w:rsidRDefault="00F835D0">
            <w:pPr>
              <w:pStyle w:val="H2Paragh"/>
              <w:rPr>
                <w:del w:id="3869" w:author="Muhammad Subarkah" w:date="2024-12-06T18:54:00Z" w16du:dateUtc="2024-12-06T11:54:00Z"/>
                <w:rFonts w:eastAsia="Calibri" w:cs="Arial"/>
              </w:rPr>
              <w:pPrChange w:id="3870" w:author="Muhammad Subarkah" w:date="2024-12-11T00:10:00Z" w16du:dateUtc="2024-12-10T17:10:00Z">
                <w:pPr>
                  <w:pStyle w:val="NoBeforeAfter"/>
                  <w:spacing w:line="240" w:lineRule="auto"/>
                  <w:jc w:val="center"/>
                </w:pPr>
              </w:pPrChange>
            </w:pPr>
            <w:del w:id="3871" w:author="Muhammad Subarkah" w:date="2024-12-06T18:54:00Z" w16du:dateUtc="2024-12-06T11:54:00Z">
              <w:r w:rsidRPr="001B4700" w:rsidDel="008D46B6">
                <w:rPr>
                  <w:rFonts w:eastAsia="Calibri" w:cs="Arial"/>
                </w:rPr>
                <w:delText>Sangat Layak</w:delText>
              </w:r>
              <w:commentRangeEnd w:id="3850"/>
              <w:r w:rsidR="003B56E6" w:rsidDel="008D46B6">
                <w:rPr>
                  <w:rStyle w:val="CommentReference"/>
                </w:rPr>
                <w:commentReference w:id="3850"/>
              </w:r>
            </w:del>
          </w:p>
        </w:tc>
      </w:tr>
    </w:tbl>
    <w:p w14:paraId="34D7B6B4" w14:textId="46A5C143" w:rsidR="00A02244" w:rsidRDefault="00A02244">
      <w:pPr>
        <w:pStyle w:val="H2Paragh"/>
        <w:ind w:firstLine="0"/>
        <w:pPrChange w:id="3872" w:author="Muhammad Subarkah" w:date="2024-12-11T00:11:00Z" w16du:dateUtc="2024-12-10T17:11:00Z">
          <w:pPr>
            <w:pStyle w:val="NoBeforeAfter"/>
            <w:ind w:left="426"/>
          </w:pPr>
        </w:pPrChange>
      </w:pPr>
      <w:bookmarkStart w:id="3873" w:name="_Toc179883291"/>
      <w:bookmarkStart w:id="3874" w:name="_Toc181577695"/>
      <w:bookmarkStart w:id="3875" w:name="_Toc184742803"/>
      <w:bookmarkStart w:id="3876" w:name="_Toc184828418"/>
      <w:r>
        <w:t xml:space="preserve">Gambar </w:t>
      </w:r>
      <w:r w:rsidR="0075199D">
        <w:fldChar w:fldCharType="begin"/>
      </w:r>
      <w:r w:rsidR="0075199D">
        <w:instrText xml:space="preserve"> SEQ Gambar \* ARABIC </w:instrText>
      </w:r>
      <w:r w:rsidR="0075199D">
        <w:fldChar w:fldCharType="separate"/>
      </w:r>
      <w:ins w:id="3877" w:author="Muhammad Subarkah" w:date="2024-12-19T13:03:00Z" w16du:dateUtc="2024-12-19T06:03:00Z">
        <w:r w:rsidR="0021290A">
          <w:rPr>
            <w:noProof/>
          </w:rPr>
          <w:t>16</w:t>
        </w:r>
      </w:ins>
      <w:del w:id="3878" w:author="Muhammad Subarkah" w:date="2024-12-19T13:02:00Z" w16du:dateUtc="2024-12-19T06:02:00Z">
        <w:r w:rsidR="00DD71BD" w:rsidDel="0021290A">
          <w:rPr>
            <w:noProof/>
          </w:rPr>
          <w:delText>17</w:delText>
        </w:r>
      </w:del>
      <w:r w:rsidR="0075199D">
        <w:rPr>
          <w:noProof/>
        </w:rPr>
        <w:fldChar w:fldCharType="end"/>
      </w:r>
      <w:r>
        <w:t>. Vis</w:t>
      </w:r>
      <w:r w:rsidRPr="00356112">
        <w:t>u</w:t>
      </w:r>
      <w:r>
        <w:t xml:space="preserve">alisasi </w:t>
      </w:r>
      <w:r w:rsidR="00126822">
        <w:t>Hasil</w:t>
      </w:r>
      <w:r>
        <w:t xml:space="preserve"> </w:t>
      </w:r>
      <w:r w:rsidRPr="00356112">
        <w:t>U</w:t>
      </w:r>
      <w:r>
        <w:t>ji Kelayakan Ahli Materi</w:t>
      </w:r>
      <w:bookmarkEnd w:id="3873"/>
      <w:bookmarkEnd w:id="3874"/>
      <w:bookmarkEnd w:id="3875"/>
      <w:bookmarkEnd w:id="3876"/>
    </w:p>
    <w:p w14:paraId="1FC9CFD4" w14:textId="6DC83990" w:rsidR="00D60BFC" w:rsidRDefault="00755438">
      <w:pPr>
        <w:pStyle w:val="NoBeforeAfter"/>
        <w:ind w:left="567"/>
        <w:pPrChange w:id="3879" w:author="Muhammad Subarkah" w:date="2024-12-11T00:11:00Z" w16du:dateUtc="2024-12-10T17:11:00Z">
          <w:pPr>
            <w:pStyle w:val="NoBeforeAfter"/>
            <w:ind w:left="426"/>
          </w:pPr>
        </w:pPrChange>
      </w:pPr>
      <w:commentRangeStart w:id="3880"/>
      <w:r w:rsidRPr="00D544E6">
        <w:rPr>
          <w:rFonts w:cs="Times New Roman"/>
          <w:b/>
          <w:bCs/>
          <w:noProof/>
        </w:rPr>
        <w:drawing>
          <wp:inline distT="0" distB="0" distL="0" distR="0" wp14:anchorId="62697BC4" wp14:editId="30FCF700">
            <wp:extent cx="4762800" cy="2777037"/>
            <wp:effectExtent l="0" t="0" r="0" b="4445"/>
            <wp:docPr id="1280290443" name="Picture 2"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90443" name="Picture 2" descr="A graph of different colored rectangular shapes&#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4762800" cy="2777037"/>
                    </a:xfrm>
                    <a:prstGeom prst="rect">
                      <a:avLst/>
                    </a:prstGeom>
                  </pic:spPr>
                </pic:pic>
              </a:graphicData>
            </a:graphic>
          </wp:inline>
        </w:drawing>
      </w:r>
      <w:commentRangeEnd w:id="3880"/>
      <w:r w:rsidR="003B56E6">
        <w:rPr>
          <w:rStyle w:val="CommentReference"/>
        </w:rPr>
        <w:commentReference w:id="3880"/>
      </w:r>
    </w:p>
    <w:p w14:paraId="46D1DA6D" w14:textId="0082BCF6" w:rsidR="004B7CE5" w:rsidDel="00BF62BB" w:rsidRDefault="004B7CE5">
      <w:pPr>
        <w:pStyle w:val="H2Paragh"/>
        <w:rPr>
          <w:del w:id="3881" w:author="Muhammad Subarkah" w:date="2024-12-07T23:47:00Z" w16du:dateUtc="2024-12-07T16:47:00Z"/>
        </w:rPr>
        <w:pPrChange w:id="3882" w:author="Muhammad Subarkah" w:date="2024-12-11T00:11:00Z" w16du:dateUtc="2024-12-10T17:11:00Z">
          <w:pPr>
            <w:pStyle w:val="NoBeforeAfter"/>
            <w:ind w:left="426" w:firstLine="425"/>
          </w:pPr>
        </w:pPrChange>
      </w:pPr>
      <w:bookmarkStart w:id="3883" w:name="OLE_LINK41"/>
      <w:r>
        <w:t xml:space="preserve">Berdasarkan hasil evaluasi yang diberikan oleh para ahli materi, </w:t>
      </w:r>
      <w:r w:rsidR="00F6366B">
        <w:t>d</w:t>
      </w:r>
      <w:r w:rsidR="00F6366B" w:rsidRPr="00F6366B">
        <w:t>u</w:t>
      </w:r>
      <w:r w:rsidR="00F6366B">
        <w:t>a dari tiga</w:t>
      </w:r>
      <w:r>
        <w:t xml:space="preserve"> asp</w:t>
      </w:r>
      <w:bookmarkStart w:id="3884" w:name="OLE_LINK68"/>
      <w:r>
        <w:t>e</w:t>
      </w:r>
      <w:bookmarkEnd w:id="3884"/>
      <w:r>
        <w:t xml:space="preserve">k yang dinilai dari media pembelajaran dikategorikan sebagai "Sangat </w:t>
      </w:r>
      <w:commentRangeStart w:id="3885"/>
      <w:r>
        <w:t>Layak</w:t>
      </w:r>
      <w:del w:id="3886" w:author="Muhammad Subarkah" w:date="2024-12-07T23:45:00Z" w16du:dateUtc="2024-12-07T16:45:00Z">
        <w:r w:rsidDel="00BF62BB">
          <w:delText>.</w:delText>
        </w:r>
      </w:del>
      <w:r>
        <w:t>"</w:t>
      </w:r>
      <w:ins w:id="3887" w:author="Muhammad Subarkah" w:date="2024-12-08T00:00:00Z" w16du:dateUtc="2024-12-07T17:00:00Z">
        <w:r w:rsidR="00676B02">
          <w:t>,</w:t>
        </w:r>
      </w:ins>
      <w:r>
        <w:t xml:space="preserve"> </w:t>
      </w:r>
      <w:del w:id="3888" w:author="Muhammad Subarkah" w:date="2024-12-07T23:44:00Z" w16du:dateUtc="2024-12-07T16:44:00Z">
        <w:r w:rsidDel="00BF62BB">
          <w:delText xml:space="preserve">Penilaian </w:delText>
        </w:r>
        <w:r w:rsidR="004C3AF2" w:rsidDel="00BF62BB">
          <w:delText>materi</w:delText>
        </w:r>
        <w:r w:rsidDel="00BF62BB">
          <w:delText xml:space="preserve"> pembelajaran mencapai skor rata-rata </w:delText>
        </w:r>
        <w:r w:rsidR="004C3AF2" w:rsidDel="00BF62BB">
          <w:delText>55</w:delText>
        </w:r>
        <w:r w:rsidDel="00BF62BB">
          <w:delText xml:space="preserve"> dari maksimum 6</w:delText>
        </w:r>
        <w:r w:rsidR="004C3AF2" w:rsidDel="00BF62BB">
          <w:delText>4</w:delText>
        </w:r>
        <w:r w:rsidDel="00BF62BB">
          <w:delText xml:space="preserve"> dan skor minimum 1</w:delText>
        </w:r>
        <w:r w:rsidR="004C3AF2" w:rsidDel="00BF62BB">
          <w:delText>6</w:delText>
        </w:r>
        <w:r w:rsidDel="00BF62BB">
          <w:delText xml:space="preserve">, menghasilkan persentase </w:delText>
        </w:r>
        <w:r w:rsidR="0055151F" w:rsidDel="00BF62BB">
          <w:delText>85,</w:delText>
        </w:r>
        <w:r w:rsidDel="00BF62BB">
          <w:delText xml:space="preserve">93%. Hal ini menunjukkan bahwa </w:delText>
        </w:r>
        <w:r w:rsidR="000078D1" w:rsidDel="00BF62BB">
          <w:delText>materi</w:delText>
        </w:r>
        <w:r w:rsidR="00941617" w:rsidDel="00BF62BB">
          <w:delText xml:space="preserve"> pembelajaran</w:delText>
        </w:r>
        <w:r w:rsidDel="00BF62BB">
          <w:delText xml:space="preserve"> tidak hanya memenuhi tetapi juga melebihi harapan terkait kualitas. Aspek </w:delText>
        </w:r>
        <w:r w:rsidR="00C92EFE" w:rsidDel="00BF62BB">
          <w:delText>relevansi</w:delText>
        </w:r>
        <w:r w:rsidDel="00BF62BB">
          <w:delText xml:space="preserve"> </w:delText>
        </w:r>
        <w:r w:rsidR="001F47AC" w:rsidDel="00BF62BB">
          <w:delText>materi</w:delText>
        </w:r>
        <w:r w:rsidDel="00BF62BB">
          <w:delText xml:space="preserve"> juga dinilai "Sangat Layak," dengan skor rata-rata 3</w:delText>
        </w:r>
        <w:r w:rsidR="003E2904" w:rsidDel="00BF62BB">
          <w:delText>5</w:delText>
        </w:r>
        <w:r w:rsidDel="00BF62BB">
          <w:delText xml:space="preserve"> dari maksimum 40 dan skor minimum 10, menghasilkan persentase </w:delText>
        </w:r>
        <w:r w:rsidR="00151793" w:rsidDel="00BF62BB">
          <w:delText>87,5</w:delText>
        </w:r>
        <w:r w:rsidDel="00BF62BB">
          <w:delText xml:space="preserve">%. Penilaian ini mengonfirmasi bahwa </w:delText>
        </w:r>
        <w:r w:rsidR="00B66344" w:rsidDel="00BF62BB">
          <w:delText>materi</w:delText>
        </w:r>
        <w:r w:rsidDel="00BF62BB">
          <w:delText xml:space="preserve"> pembelajaran </w:delText>
        </w:r>
        <w:r w:rsidR="00EC2723" w:rsidDel="00BF62BB">
          <w:delText>relevan dengan bidang ilm</w:delText>
        </w:r>
        <w:r w:rsidR="00EC2723" w:rsidRPr="00EC2723" w:rsidDel="00BF62BB">
          <w:delText>u</w:delText>
        </w:r>
        <w:r w:rsidDel="00BF62BB">
          <w:delText xml:space="preserve"> yang </w:delText>
        </w:r>
        <w:r w:rsidR="000D5AF9" w:rsidDel="00BF62BB">
          <w:delText>dipelajari mahasiswa pada mata k</w:delText>
        </w:r>
        <w:r w:rsidR="000D5AF9" w:rsidRPr="000D5AF9" w:rsidDel="00BF62BB">
          <w:delText>u</w:delText>
        </w:r>
        <w:r w:rsidR="000D5AF9" w:rsidDel="00BF62BB">
          <w:delText>liah robotika</w:delText>
        </w:r>
        <w:r w:rsidDel="00BF62BB">
          <w:delText xml:space="preserve">. </w:delText>
        </w:r>
        <w:r w:rsidR="00C55B14" w:rsidDel="00BF62BB">
          <w:delText xml:space="preserve">Sedangkan </w:delText>
        </w:r>
        <w:r w:rsidR="00C55B14" w:rsidRPr="00C55B14" w:rsidDel="00BF62BB">
          <w:delText>u</w:delText>
        </w:r>
        <w:r w:rsidR="00C55B14" w:rsidDel="00BF62BB">
          <w:delText>nt</w:delText>
        </w:r>
        <w:r w:rsidR="00C55B14" w:rsidRPr="00C55B14" w:rsidDel="00BF62BB">
          <w:delText>u</w:delText>
        </w:r>
        <w:r w:rsidR="00C55B14" w:rsidDel="00BF62BB">
          <w:delText xml:space="preserve">k </w:delText>
        </w:r>
        <w:r w:rsidR="002054A9" w:rsidDel="00BF62BB">
          <w:delText>p</w:delText>
        </w:r>
        <w:r w:rsidR="00CF5F07" w:rsidDel="00BF62BB">
          <w:delText>enyajian</w:delText>
        </w:r>
        <w:r w:rsidDel="00BF62BB">
          <w:delText xml:space="preserve"> penilaian</w:delText>
        </w:r>
        <w:r w:rsidR="00FF280E" w:rsidDel="00BF62BB">
          <w:delText xml:space="preserve"> yang didapat ialah</w:delText>
        </w:r>
        <w:r w:rsidDel="00BF62BB">
          <w:delText xml:space="preserve"> "</w:delText>
        </w:r>
        <w:r w:rsidR="0072492F" w:rsidDel="00BF62BB">
          <w:delText>Layak,</w:delText>
        </w:r>
        <w:r w:rsidDel="00BF62BB">
          <w:delText>" dengan skor rata-rata 1</w:delText>
        </w:r>
        <w:r w:rsidR="00633A22" w:rsidDel="00BF62BB">
          <w:delText>3</w:delText>
        </w:r>
        <w:r w:rsidDel="00BF62BB">
          <w:delText xml:space="preserve"> dari maksimum 16 dan skor minimum 4, menghasilkan persentase </w:delText>
        </w:r>
        <w:r w:rsidR="007476C4" w:rsidDel="00BF62BB">
          <w:delText>81,25</w:delText>
        </w:r>
        <w:r w:rsidDel="00BF62BB">
          <w:delText xml:space="preserve">%. Selanjutnya, aspek </w:delText>
        </w:r>
        <w:r w:rsidR="006E612B" w:rsidDel="00BF62BB">
          <w:delText xml:space="preserve">bahasa </w:delText>
        </w:r>
        <w:r w:rsidDel="00BF62BB">
          <w:delText xml:space="preserve">dinilai "Sangat Layak," dengan skor rata-rata </w:delText>
        </w:r>
        <w:r w:rsidR="008A16E1" w:rsidDel="00BF62BB">
          <w:delText>7</w:delText>
        </w:r>
        <w:r w:rsidDel="00BF62BB">
          <w:delText xml:space="preserve"> dari maksimum </w:delText>
        </w:r>
        <w:r w:rsidR="005B012A" w:rsidDel="00BF62BB">
          <w:delText>8</w:delText>
        </w:r>
        <w:r w:rsidDel="00BF62BB">
          <w:delText xml:space="preserve"> dan skor minimum </w:delText>
        </w:r>
        <w:r w:rsidR="005B012A" w:rsidDel="00BF62BB">
          <w:delText>2</w:delText>
        </w:r>
        <w:r w:rsidDel="00BF62BB">
          <w:delText xml:space="preserve">, menghasilkan persentase </w:delText>
        </w:r>
        <w:r w:rsidR="00AF1727" w:rsidDel="00BF62BB">
          <w:delText>8</w:delText>
        </w:r>
        <w:r w:rsidR="00376806" w:rsidDel="00BF62BB">
          <w:delText>7,5</w:delText>
        </w:r>
        <w:r w:rsidDel="00BF62BB">
          <w:delText>%.</w:delText>
        </w:r>
        <w:commentRangeEnd w:id="3885"/>
        <w:r w:rsidR="003B56E6" w:rsidDel="00BF62BB">
          <w:rPr>
            <w:rStyle w:val="CommentReference"/>
          </w:rPr>
          <w:commentReference w:id="3885"/>
        </w:r>
      </w:del>
    </w:p>
    <w:p w14:paraId="52850C24" w14:textId="41646102" w:rsidR="003949D0" w:rsidRDefault="006868C8">
      <w:pPr>
        <w:pStyle w:val="H2Paragh"/>
        <w:pPrChange w:id="3889" w:author="Muhammad Subarkah" w:date="2024-12-11T00:11:00Z" w16du:dateUtc="2024-12-10T17:11:00Z">
          <w:pPr>
            <w:pStyle w:val="NoBeforeAfter"/>
            <w:ind w:left="426" w:firstLine="425"/>
          </w:pPr>
        </w:pPrChange>
      </w:pPr>
      <w:del w:id="3890" w:author="Muhammad Subarkah" w:date="2024-12-07T23:44:00Z" w16du:dateUtc="2024-12-07T16:44:00Z">
        <w:r w:rsidRPr="001B4700" w:rsidDel="00BF62BB">
          <w:delText xml:space="preserve">Berdasarkan tabel hasil penilaian dari para ahli materi, seluruh aspek yang diuji dalam materi pembelajaran ini tergolong dalam kategori “Sangat Layak” dengan perolehan rata-rata skor 55 dari total skor maksimal 64 </w:delText>
        </w:r>
        <w:bookmarkEnd w:id="3883"/>
        <w:r w:rsidRPr="001B4700" w:rsidDel="00BF62BB">
          <w:delText xml:space="preserve">dan skor minimal 16, mencapai persentase 85,93%. Pada aspek relevansi materi, masuk dalam kategori “Sangat Layak” dengan rata-rata skor 35 dari total skor maksimal 40 dan skor minimal 10, dengan persentase 87,5%. Aspek penyajian termasuk dalam kategori “Layak” dengan skor rata-rata 13 dari skor maksimal 16 dan skor minimal 4, menghasilkan persentase 81,25%. Sementara itu, aspek bahasa dinilai “Sangat Layak” dengan rata-rata skor 7 dari skor maksimal 8 dan skor minimal 2, mencapai persentase 87,5%. </w:delText>
        </w:r>
      </w:del>
      <w:ins w:id="3891" w:author="Muhammad Subarkah" w:date="2024-12-08T00:00:00Z" w16du:dateUtc="2024-12-07T17:00:00Z">
        <w:r w:rsidR="00676B02">
          <w:t>yait</w:t>
        </w:r>
        <w:r w:rsidR="00676B02" w:rsidRPr="00676B02">
          <w:t>u</w:t>
        </w:r>
        <w:r w:rsidR="00676B02">
          <w:t xml:space="preserve"> aspek relevansi </w:t>
        </w:r>
      </w:ins>
      <w:ins w:id="3892" w:author="Muhammad Subarkah" w:date="2024-12-08T00:29:00Z" w16du:dateUtc="2024-12-07T17:29:00Z">
        <w:r w:rsidR="00A84F68">
          <w:t xml:space="preserve">materi </w:t>
        </w:r>
      </w:ins>
      <w:ins w:id="3893" w:author="Muhammad Subarkah" w:date="2024-12-08T00:00:00Z" w16du:dateUtc="2024-12-07T17:00:00Z">
        <w:r w:rsidR="00676B02">
          <w:t xml:space="preserve">dan bahasa. </w:t>
        </w:r>
      </w:ins>
      <w:ins w:id="3894" w:author="Muhammad Subarkah" w:date="2024-12-08T00:19:00Z" w16du:dateUtc="2024-12-07T17:19:00Z">
        <w:r w:rsidR="005C0F76">
          <w:t>H</w:t>
        </w:r>
      </w:ins>
      <w:ins w:id="3895" w:author="Muhammad Subarkah" w:date="2024-12-08T00:18:00Z" w16du:dateUtc="2024-12-07T17:18:00Z">
        <w:r w:rsidR="00CA29EB">
          <w:t xml:space="preserve">asil penilaian sangat layak </w:t>
        </w:r>
      </w:ins>
      <w:ins w:id="3896" w:author="Muhammad Subarkah" w:date="2024-12-08T00:21:00Z" w16du:dateUtc="2024-12-07T17:21:00Z">
        <w:r w:rsidR="00BE73C7">
          <w:t xml:space="preserve">pada aspek relevansi </w:t>
        </w:r>
      </w:ins>
      <w:ins w:id="3897" w:author="Muhammad Subarkah" w:date="2024-12-08T00:29:00Z" w16du:dateUtc="2024-12-07T17:29:00Z">
        <w:r w:rsidR="005D6944">
          <w:t xml:space="preserve">materi </w:t>
        </w:r>
      </w:ins>
      <w:ins w:id="3898" w:author="Muhammad Subarkah" w:date="2024-12-08T00:18:00Z" w16du:dateUtc="2024-12-07T17:18:00Z">
        <w:r w:rsidR="00CA29EB">
          <w:t xml:space="preserve">menandakan </w:t>
        </w:r>
      </w:ins>
      <w:ins w:id="3899" w:author="Muhammad Subarkah" w:date="2024-12-08T00:15:00Z" w16du:dateUtc="2024-12-07T17:15:00Z">
        <w:r w:rsidR="00CA29EB">
          <w:t xml:space="preserve">media </w:t>
        </w:r>
      </w:ins>
      <w:ins w:id="3900" w:author="Muhammad Subarkah" w:date="2024-12-08T00:16:00Z" w16du:dateUtc="2024-12-07T17:16:00Z">
        <w:r w:rsidR="00CA29EB">
          <w:t xml:space="preserve">pembelajaran </w:t>
        </w:r>
      </w:ins>
      <w:ins w:id="3901" w:author="Muhammad Subarkah" w:date="2024-12-08T00:18:00Z" w16du:dateUtc="2024-12-07T17:18:00Z">
        <w:r w:rsidR="005C0F76">
          <w:t>memiliki k</w:t>
        </w:r>
      </w:ins>
      <w:ins w:id="3902" w:author="Muhammad Subarkah" w:date="2024-12-08T00:19:00Z" w16du:dateUtc="2024-12-07T17:19:00Z">
        <w:r w:rsidR="005C0F76">
          <w:t xml:space="preserve">eterkaitan </w:t>
        </w:r>
      </w:ins>
      <w:ins w:id="3903" w:author="Muhammad Subarkah" w:date="2024-12-08T00:21:00Z" w16du:dateUtc="2024-12-07T17:21:00Z">
        <w:r w:rsidR="00BE73C7">
          <w:t>yang</w:t>
        </w:r>
      </w:ins>
      <w:ins w:id="3904" w:author="Muhammad Subarkah" w:date="2024-12-08T00:41:00Z" w16du:dateUtc="2024-12-07T17:41:00Z">
        <w:r w:rsidR="007B1FB5">
          <w:t xml:space="preserve"> </w:t>
        </w:r>
      </w:ins>
      <w:ins w:id="3905" w:author="Muhammad Subarkah" w:date="2024-12-08T00:21:00Z" w16du:dateUtc="2024-12-07T17:21:00Z">
        <w:r w:rsidR="00BE73C7">
          <w:t xml:space="preserve">baik </w:t>
        </w:r>
      </w:ins>
      <w:ins w:id="3906" w:author="Muhammad Subarkah" w:date="2024-12-08T00:16:00Z" w16du:dateUtc="2024-12-07T17:16:00Z">
        <w:r w:rsidR="00CA29EB">
          <w:t>dengan t</w:t>
        </w:r>
        <w:r w:rsidR="00CA29EB" w:rsidRPr="00CA29EB">
          <w:t>u</w:t>
        </w:r>
        <w:r w:rsidR="00CA29EB">
          <w:t>j</w:t>
        </w:r>
        <w:r w:rsidR="00CA29EB" w:rsidRPr="00CA29EB">
          <w:t>u</w:t>
        </w:r>
        <w:r w:rsidR="00CA29EB">
          <w:t>an pembelajaran</w:t>
        </w:r>
      </w:ins>
      <w:ins w:id="3907" w:author="Muhammad Subarkah" w:date="2024-12-08T00:27:00Z" w16du:dateUtc="2024-12-07T17:27:00Z">
        <w:r w:rsidR="00531C57">
          <w:t xml:space="preserve"> dan </w:t>
        </w:r>
      </w:ins>
      <w:ins w:id="3908" w:author="Muhammad Subarkah" w:date="2024-12-08T00:23:00Z" w16du:dateUtc="2024-12-07T17:23:00Z">
        <w:r w:rsidR="00BE73C7">
          <w:t>latar belakang peserta didik</w:t>
        </w:r>
      </w:ins>
      <w:ins w:id="3909" w:author="Muhammad Subarkah" w:date="2024-12-08T00:25:00Z" w16du:dateUtc="2024-12-07T17:25:00Z">
        <w:r w:rsidR="00BE73C7">
          <w:t xml:space="preserve"> mata k</w:t>
        </w:r>
        <w:r w:rsidR="00BE73C7" w:rsidRPr="00BE73C7">
          <w:t>u</w:t>
        </w:r>
        <w:r w:rsidR="00BE73C7">
          <w:t>liah praktik robotika</w:t>
        </w:r>
      </w:ins>
      <w:ins w:id="3910" w:author="Muhammad Subarkah" w:date="2024-12-08T00:27:00Z" w16du:dateUtc="2024-12-07T17:27:00Z">
        <w:r w:rsidR="00531C57">
          <w:t xml:space="preserve"> ini.</w:t>
        </w:r>
      </w:ins>
      <w:ins w:id="3911" w:author="Muhammad Subarkah" w:date="2024-12-08T00:36:00Z" w16du:dateUtc="2024-12-07T17:36:00Z">
        <w:r w:rsidR="007B1FB5">
          <w:t xml:space="preserve"> </w:t>
        </w:r>
      </w:ins>
      <w:ins w:id="3912" w:author="Muhammad Subarkah" w:date="2024-12-08T00:40:00Z" w16du:dateUtc="2024-12-07T17:40:00Z">
        <w:r w:rsidR="007B1FB5">
          <w:t>Sedangkan a</w:t>
        </w:r>
      </w:ins>
      <w:ins w:id="3913" w:author="Muhammad Subarkah" w:date="2024-12-08T00:36:00Z" w16du:dateUtc="2024-12-07T17:36:00Z">
        <w:r w:rsidR="007B1FB5">
          <w:t>spek bahasa</w:t>
        </w:r>
      </w:ins>
      <w:ins w:id="3914" w:author="Muhammad Subarkah" w:date="2024-12-08T01:35:00Z" w16du:dateUtc="2024-12-07T18:35:00Z">
        <w:r w:rsidR="00E67AA7">
          <w:t xml:space="preserve"> yang sangat layak menandakan </w:t>
        </w:r>
      </w:ins>
      <w:ins w:id="3915" w:author="Muhammad Subarkah" w:date="2024-12-08T01:36:00Z" w16du:dateUtc="2024-12-07T18:36:00Z">
        <w:r w:rsidR="00E67AA7">
          <w:t>keses</w:t>
        </w:r>
        <w:r w:rsidR="00E67AA7" w:rsidRPr="00E67AA7">
          <w:t>u</w:t>
        </w:r>
        <w:r w:rsidR="00E67AA7">
          <w:t xml:space="preserve">aian </w:t>
        </w:r>
      </w:ins>
      <w:ins w:id="3916" w:author="Muhammad Subarkah" w:date="2024-12-08T01:35:00Z" w16du:dateUtc="2024-12-07T18:35:00Z">
        <w:r w:rsidR="00E67AA7">
          <w:t xml:space="preserve">tata </w:t>
        </w:r>
      </w:ins>
      <w:ins w:id="3917" w:author="Muhammad Subarkah" w:date="2024-12-08T01:37:00Z" w16du:dateUtc="2024-12-07T18:37:00Z">
        <w:r w:rsidR="00E67AA7">
          <w:t>dan kebak</w:t>
        </w:r>
        <w:r w:rsidR="00E67AA7" w:rsidRPr="00E67AA7">
          <w:t>u</w:t>
        </w:r>
        <w:r w:rsidR="00E67AA7">
          <w:t xml:space="preserve">an istilah yang dipakai dalam </w:t>
        </w:r>
      </w:ins>
      <w:ins w:id="3918" w:author="Muhammad Subarkah" w:date="2024-12-08T01:35:00Z" w16du:dateUtc="2024-12-07T18:35:00Z">
        <w:r w:rsidR="00E67AA7">
          <w:t>mod</w:t>
        </w:r>
        <w:r w:rsidR="00E67AA7" w:rsidRPr="00E67AA7">
          <w:t>u</w:t>
        </w:r>
        <w:r w:rsidR="00E67AA7">
          <w:t>l</w:t>
        </w:r>
      </w:ins>
      <w:ins w:id="3919" w:author="Muhammad Subarkah" w:date="2024-12-08T01:37:00Z" w16du:dateUtc="2024-12-07T18:37:00Z">
        <w:r w:rsidR="00E67AA7">
          <w:t xml:space="preserve"> dan </w:t>
        </w:r>
        <w:proofErr w:type="spellStart"/>
        <w:r w:rsidR="00E67AA7" w:rsidRPr="00E67AA7">
          <w:rPr>
            <w:i/>
            <w:iCs/>
            <w:rPrChange w:id="3920" w:author="Muhammad Subarkah" w:date="2024-12-08T01:37:00Z" w16du:dateUtc="2024-12-07T18:37:00Z">
              <w:rPr/>
            </w:rPrChange>
          </w:rPr>
          <w:t>labsheet</w:t>
        </w:r>
      </w:ins>
      <w:proofErr w:type="spellEnd"/>
      <w:ins w:id="3921" w:author="Muhammad Subarkah" w:date="2024-12-08T00:40:00Z" w16du:dateUtc="2024-12-07T17:40:00Z">
        <w:r w:rsidR="007B1FB5">
          <w:t xml:space="preserve">. </w:t>
        </w:r>
      </w:ins>
      <w:ins w:id="3922" w:author="Muhammad Subarkah" w:date="2024-12-08T00:41:00Z" w16du:dateUtc="2024-12-07T17:41:00Z">
        <w:r w:rsidR="007B1FB5">
          <w:t>Aspek penyaji</w:t>
        </w:r>
        <w:bookmarkStart w:id="3923" w:name="OLE_LINK75"/>
        <w:r w:rsidR="007B1FB5">
          <w:t>a</w:t>
        </w:r>
        <w:bookmarkEnd w:id="3923"/>
        <w:r w:rsidR="007B1FB5">
          <w:t xml:space="preserve">n sendiri yang mendapat </w:t>
        </w:r>
      </w:ins>
      <w:ins w:id="3924" w:author="Muhammad Subarkah" w:date="2024-12-08T00:42:00Z" w16du:dateUtc="2024-12-07T17:42:00Z">
        <w:r w:rsidR="00D25C4B">
          <w:t>penilaian “</w:t>
        </w:r>
      </w:ins>
      <w:ins w:id="3925" w:author="Muhammad Subarkah" w:date="2024-12-08T12:31:00Z" w16du:dateUtc="2024-12-08T05:31:00Z">
        <w:r w:rsidR="00410E30">
          <w:t>Layak</w:t>
        </w:r>
      </w:ins>
      <w:ins w:id="3926" w:author="Muhammad Subarkah" w:date="2024-12-08T00:42:00Z" w16du:dateUtc="2024-12-07T17:42:00Z">
        <w:r w:rsidR="00D25C4B">
          <w:t>”</w:t>
        </w:r>
      </w:ins>
      <w:ins w:id="3927" w:author="Muhammad Subarkah" w:date="2024-12-08T00:58:00Z" w16du:dateUtc="2024-12-07T17:58:00Z">
        <w:r w:rsidR="00CA17B7">
          <w:t xml:space="preserve"> </w:t>
        </w:r>
      </w:ins>
      <w:ins w:id="3928" w:author="Muhammad Subarkah" w:date="2024-12-08T01:00:00Z" w16du:dateUtc="2024-12-07T18:00:00Z">
        <w:r w:rsidR="00CA17B7">
          <w:t>dipengar</w:t>
        </w:r>
        <w:r w:rsidR="00CA17B7" w:rsidRPr="00CA17B7">
          <w:t>u</w:t>
        </w:r>
        <w:r w:rsidR="00CA17B7">
          <w:t>hi oleh</w:t>
        </w:r>
      </w:ins>
      <w:ins w:id="3929" w:author="Muhammad Subarkah" w:date="2024-12-08T00:59:00Z" w16du:dateUtc="2024-12-07T17:59:00Z">
        <w:r w:rsidR="00CA17B7">
          <w:t xml:space="preserve"> beberapa hal, </w:t>
        </w:r>
      </w:ins>
      <w:ins w:id="3930" w:author="Muhammad Subarkah" w:date="2024-12-08T01:01:00Z" w16du:dateUtc="2024-12-07T18:01:00Z">
        <w:r w:rsidR="008946C0">
          <w:t>yait</w:t>
        </w:r>
        <w:r w:rsidR="008946C0" w:rsidRPr="008946C0">
          <w:t>u</w:t>
        </w:r>
        <w:r w:rsidR="008946C0">
          <w:t xml:space="preserve"> (1)</w:t>
        </w:r>
      </w:ins>
      <w:ins w:id="3931" w:author="Muhammad Subarkah" w:date="2024-12-08T01:00:00Z" w16du:dateUtc="2024-12-07T18:00:00Z">
        <w:r w:rsidR="008946C0">
          <w:t xml:space="preserve"> baiknya keterangan</w:t>
        </w:r>
      </w:ins>
      <w:ins w:id="3932" w:author="Muhammad Subarkah" w:date="2024-12-08T01:01:00Z" w16du:dateUtc="2024-12-07T18:01:00Z">
        <w:r w:rsidR="008946C0">
          <w:t xml:space="preserve"> </w:t>
        </w:r>
      </w:ins>
      <w:ins w:id="3933" w:author="Muhammad Subarkah" w:date="2024-12-08T01:00:00Z" w16du:dateUtc="2024-12-07T18:00:00Z">
        <w:r w:rsidR="00CA17B7">
          <w:t>program</w:t>
        </w:r>
      </w:ins>
      <w:ins w:id="3934" w:author="Muhammad Subarkah" w:date="2024-12-08T01:38:00Z" w16du:dateUtc="2024-12-07T18:38:00Z">
        <w:r w:rsidR="009D51FC">
          <w:t xml:space="preserve"> dalam mod</w:t>
        </w:r>
        <w:r w:rsidR="009D51FC" w:rsidRPr="009D51FC">
          <w:t>u</w:t>
        </w:r>
        <w:r w:rsidR="009D51FC">
          <w:t xml:space="preserve">l dan </w:t>
        </w:r>
        <w:proofErr w:type="spellStart"/>
        <w:r w:rsidR="009D51FC" w:rsidRPr="009D51FC">
          <w:rPr>
            <w:i/>
            <w:iCs/>
            <w:rPrChange w:id="3935" w:author="Muhammad Subarkah" w:date="2024-12-08T01:38:00Z" w16du:dateUtc="2024-12-07T18:38:00Z">
              <w:rPr/>
            </w:rPrChange>
          </w:rPr>
          <w:t>labsheet</w:t>
        </w:r>
      </w:ins>
      <w:proofErr w:type="spellEnd"/>
      <w:ins w:id="3936" w:author="Muhammad Subarkah" w:date="2024-12-08T01:01:00Z" w16du:dateUtc="2024-12-07T18:01:00Z">
        <w:r w:rsidR="008946C0">
          <w:t xml:space="preserve">, (2) </w:t>
        </w:r>
      </w:ins>
      <w:ins w:id="3937" w:author="Muhammad Subarkah" w:date="2024-12-08T01:03:00Z" w16du:dateUtc="2024-12-07T18:03:00Z">
        <w:r w:rsidR="005427E7">
          <w:t>pengg</w:t>
        </w:r>
        <w:r w:rsidR="005427E7" w:rsidRPr="008946C0">
          <w:t>u</w:t>
        </w:r>
        <w:r w:rsidR="005427E7">
          <w:t xml:space="preserve">naan media menyebabkan </w:t>
        </w:r>
      </w:ins>
      <w:ins w:id="3938" w:author="Muhammad Subarkah" w:date="2024-12-08T01:02:00Z" w16du:dateUtc="2024-12-07T18:02:00Z">
        <w:r w:rsidR="008946C0">
          <w:t>keterlibatan peserta didik</w:t>
        </w:r>
      </w:ins>
      <w:ins w:id="3939" w:author="Muhammad Subarkah" w:date="2024-12-08T01:03:00Z" w16du:dateUtc="2024-12-07T18:03:00Z">
        <w:r w:rsidR="005427E7">
          <w:t xml:space="preserve"> dalam pembelajaran</w:t>
        </w:r>
      </w:ins>
      <w:ins w:id="3940" w:author="Muhammad Subarkah" w:date="2024-12-08T01:02:00Z" w16du:dateUtc="2024-12-07T18:02:00Z">
        <w:r w:rsidR="008946C0">
          <w:t xml:space="preserve">, (3) </w:t>
        </w:r>
      </w:ins>
      <w:ins w:id="3941" w:author="Muhammad Subarkah" w:date="2024-12-08T01:04:00Z" w16du:dateUtc="2024-12-07T18:04:00Z">
        <w:r w:rsidR="007C36EB">
          <w:t>keses</w:t>
        </w:r>
        <w:r w:rsidR="007C36EB" w:rsidRPr="007C36EB">
          <w:t>u</w:t>
        </w:r>
        <w:r w:rsidR="007C36EB">
          <w:t xml:space="preserve">aian </w:t>
        </w:r>
        <w:r w:rsidR="007C36EB">
          <w:lastRenderedPageBreak/>
          <w:t>materi dengan perkembangan intelekt</w:t>
        </w:r>
        <w:r w:rsidR="007C36EB" w:rsidRPr="007C36EB">
          <w:t>u</w:t>
        </w:r>
        <w:r w:rsidR="007C36EB">
          <w:t>al peserta</w:t>
        </w:r>
      </w:ins>
      <w:ins w:id="3942" w:author="Muhammad Subarkah" w:date="2024-12-08T01:05:00Z" w16du:dateUtc="2024-12-07T18:05:00Z">
        <w:r w:rsidR="007C36EB">
          <w:t xml:space="preserve"> didik dan (4) keses</w:t>
        </w:r>
        <w:r w:rsidR="007C36EB" w:rsidRPr="007C36EB">
          <w:t>u</w:t>
        </w:r>
        <w:r w:rsidR="007C36EB">
          <w:t>ai</w:t>
        </w:r>
      </w:ins>
      <w:ins w:id="3943" w:author="Muhammad Subarkah" w:date="2024-12-08T01:06:00Z" w16du:dateUtc="2024-12-07T18:06:00Z">
        <w:r w:rsidR="007C36EB">
          <w:t>an materi dengan perkembangan emosi peserta didik.</w:t>
        </w:r>
      </w:ins>
      <w:ins w:id="3944" w:author="Muhammad Subarkah" w:date="2024-12-08T01:39:00Z" w16du:dateUtc="2024-12-07T18:39:00Z">
        <w:r w:rsidR="00440082">
          <w:t xml:space="preserve"> </w:t>
        </w:r>
      </w:ins>
    </w:p>
    <w:p w14:paraId="1BD195E9" w14:textId="175E7F43" w:rsidR="00447104" w:rsidRPr="001B4700" w:rsidRDefault="006868C8">
      <w:pPr>
        <w:pStyle w:val="H2Paragh"/>
        <w:pPrChange w:id="3945" w:author="Muhammad Subarkah" w:date="2024-12-11T00:11:00Z" w16du:dateUtc="2024-12-10T17:11:00Z">
          <w:pPr>
            <w:pStyle w:val="NoBeforeAfter"/>
            <w:ind w:left="426" w:firstLine="425"/>
          </w:pPr>
        </w:pPrChange>
      </w:pPr>
      <w:r w:rsidRPr="001B4700">
        <w:t>Dengan demikian, dapat disimpulkan bahwa berdasarkan penilaian yang dilakukan, materi pembelajaran ini secara keseluruhan dinyatakan “Sangat Layak”</w:t>
      </w:r>
      <w:r w:rsidR="00AD4097">
        <w:t xml:space="preserve">, </w:t>
      </w:r>
      <w:r w:rsidR="00077F47">
        <w:t>konten dalam materi pembelajaran</w:t>
      </w:r>
      <w:r w:rsidR="00C17AC4" w:rsidRPr="00C17AC4">
        <w:t xml:space="preserve"> memenuhi </w:t>
      </w:r>
      <w:r w:rsidR="008C6D25">
        <w:t>standar</w:t>
      </w:r>
      <w:r w:rsidR="00C17AC4" w:rsidRPr="00C17AC4">
        <w:t xml:space="preserve"> yang </w:t>
      </w:r>
      <w:r w:rsidR="008C6D25">
        <w:t>kelayakan</w:t>
      </w:r>
      <w:r w:rsidR="00C17AC4" w:rsidRPr="00C17AC4">
        <w:t xml:space="preserve">, </w:t>
      </w:r>
      <w:ins w:id="3946" w:author="Muhammad Subarkah" w:date="2024-12-08T12:32:00Z" w16du:dateUtc="2024-12-08T05:32:00Z">
        <w:r w:rsidR="005F27B5">
          <w:t>ses</w:t>
        </w:r>
        <w:r w:rsidR="005F27B5" w:rsidRPr="005F27B5">
          <w:t>u</w:t>
        </w:r>
        <w:r w:rsidR="005F27B5">
          <w:t xml:space="preserve">ai </w:t>
        </w:r>
      </w:ins>
      <w:del w:id="3947" w:author="Muhammad Subarkah" w:date="2024-12-08T12:32:00Z" w16du:dateUtc="2024-12-08T05:32:00Z">
        <w:r w:rsidR="00C17AC4" w:rsidRPr="00C17AC4" w:rsidDel="005F27B5">
          <w:delText xml:space="preserve">seperti kesesuaian </w:delText>
        </w:r>
      </w:del>
      <w:r w:rsidR="00C17AC4" w:rsidRPr="00C17AC4">
        <w:t xml:space="preserve">dengan tujuan pembelajaran dan kebutuhan peserta didik, </w:t>
      </w:r>
      <w:ins w:id="3948" w:author="Muhammad Subarkah" w:date="2024-12-08T12:33:00Z" w16du:dateUtc="2024-12-08T05:33:00Z">
        <w:r w:rsidR="00C05034">
          <w:t>ak</w:t>
        </w:r>
        <w:r w:rsidR="00C05034" w:rsidRPr="00C05034">
          <w:t>u</w:t>
        </w:r>
        <w:r w:rsidR="00C05034">
          <w:t xml:space="preserve">rat </w:t>
        </w:r>
      </w:ins>
      <w:del w:id="3949" w:author="Muhammad Subarkah" w:date="2024-12-08T12:32:00Z" w16du:dateUtc="2024-12-08T05:32:00Z">
        <w:r w:rsidR="00C17AC4" w:rsidRPr="00C17AC4" w:rsidDel="00C05034">
          <w:delText xml:space="preserve">akurasi </w:delText>
        </w:r>
      </w:del>
      <w:r w:rsidR="00C17AC4" w:rsidRPr="00C17AC4">
        <w:t>penyajian</w:t>
      </w:r>
      <w:ins w:id="3950" w:author="Muhammad Subarkah" w:date="2024-12-08T12:33:00Z" w16du:dateUtc="2024-12-08T05:33:00Z">
        <w:r w:rsidR="00C05034">
          <w:t>nya</w:t>
        </w:r>
      </w:ins>
      <w:ins w:id="3951" w:author="Muhammad Subarkah" w:date="2024-12-08T13:04:00Z" w16du:dateUtc="2024-12-08T06:04:00Z">
        <w:r w:rsidR="00431833">
          <w:t xml:space="preserve"> </w:t>
        </w:r>
      </w:ins>
      <w:del w:id="3952" w:author="Muhammad Subarkah" w:date="2024-12-08T12:32:00Z" w16du:dateUtc="2024-12-08T05:32:00Z">
        <w:r w:rsidR="00C17AC4" w:rsidRPr="00C17AC4" w:rsidDel="00105FAA">
          <w:delText xml:space="preserve">, serta relevansi dengan peserta didik. </w:delText>
        </w:r>
      </w:del>
      <w:del w:id="3953" w:author="Muhammad Subarkah" w:date="2024-12-08T01:40:00Z" w16du:dateUtc="2024-12-07T18:40:00Z">
        <w:r w:rsidR="00C17AC4" w:rsidRPr="00C17AC4" w:rsidDel="00F3618C">
          <w:delText>Dengan demikian,</w:delText>
        </w:r>
      </w:del>
      <w:ins w:id="3954" w:author="Muhammad Subarkah" w:date="2024-12-08T13:04:00Z" w16du:dateUtc="2024-12-08T06:04:00Z">
        <w:r w:rsidR="00431833">
          <w:t>dan</w:t>
        </w:r>
      </w:ins>
      <w:del w:id="3955" w:author="Muhammad Subarkah" w:date="2024-12-08T13:04:00Z" w16du:dateUtc="2024-12-08T06:04:00Z">
        <w:r w:rsidR="00C17AC4" w:rsidRPr="00C17AC4" w:rsidDel="00431833">
          <w:delText xml:space="preserve"> materi tersebut tidak hanya mudah diterima, </w:delText>
        </w:r>
      </w:del>
      <w:del w:id="3956" w:author="Muhammad Subarkah" w:date="2024-12-08T01:40:00Z" w16du:dateUtc="2024-12-07T18:40:00Z">
        <w:r w:rsidR="00C17AC4" w:rsidRPr="00C17AC4" w:rsidDel="003F1895">
          <w:delText xml:space="preserve">tetapi </w:delText>
        </w:r>
      </w:del>
      <w:del w:id="3957" w:author="Muhammad Subarkah" w:date="2024-12-08T13:04:00Z" w16du:dateUtc="2024-12-08T06:04:00Z">
        <w:r w:rsidR="00C17AC4" w:rsidRPr="00C17AC4" w:rsidDel="00431833">
          <w:delText>juga</w:delText>
        </w:r>
      </w:del>
      <w:r w:rsidR="00C17AC4" w:rsidRPr="00C17AC4">
        <w:t xml:space="preserve"> </w:t>
      </w:r>
      <w:ins w:id="3958" w:author="Muhammad Subarkah" w:date="2024-12-08T13:04:00Z" w16du:dateUtc="2024-12-08T06:04:00Z">
        <w:r w:rsidR="00431833">
          <w:t>dapa</w:t>
        </w:r>
      </w:ins>
      <w:ins w:id="3959" w:author="Muhammad Subarkah" w:date="2024-12-08T13:05:00Z" w16du:dateUtc="2024-12-08T06:05:00Z">
        <w:r w:rsidR="00431833">
          <w:t xml:space="preserve">t </w:t>
        </w:r>
      </w:ins>
      <w:r w:rsidR="00C17AC4" w:rsidRPr="00C17AC4">
        <w:t>memberi</w:t>
      </w:r>
      <w:ins w:id="3960" w:author="Muhammad Subarkah" w:date="2024-12-08T01:41:00Z" w16du:dateUtc="2024-12-07T18:41:00Z">
        <w:r w:rsidR="009F3EF0">
          <w:t xml:space="preserve"> </w:t>
        </w:r>
      </w:ins>
      <w:del w:id="3961" w:author="Muhammad Subarkah" w:date="2024-12-08T01:41:00Z" w16du:dateUtc="2024-12-07T18:41:00Z">
        <w:r w:rsidR="00C17AC4" w:rsidRPr="00C17AC4" w:rsidDel="009F3EF0">
          <w:delText xml:space="preserve">kan </w:delText>
        </w:r>
      </w:del>
      <w:r w:rsidR="00C17AC4" w:rsidRPr="00C17AC4">
        <w:t xml:space="preserve">landasan </w:t>
      </w:r>
      <w:del w:id="3962" w:author="Muhammad Subarkah" w:date="2024-12-08T01:41:00Z" w16du:dateUtc="2024-12-07T18:41:00Z">
        <w:r w:rsidR="00C17AC4" w:rsidRPr="00C17AC4" w:rsidDel="00E90891">
          <w:delText xml:space="preserve">yang </w:delText>
        </w:r>
        <w:r w:rsidR="00C17AC4" w:rsidRPr="00C17AC4" w:rsidDel="00A32FA0">
          <w:delText xml:space="preserve">kuat bagi </w:delText>
        </w:r>
      </w:del>
      <w:r w:rsidR="00C17AC4" w:rsidRPr="00C17AC4">
        <w:t>pemahaman konsep yang lebih mendalam</w:t>
      </w:r>
      <w:ins w:id="3963" w:author="Muhammad Subarkah" w:date="2024-12-08T01:42:00Z" w16du:dateUtc="2024-12-07T18:42:00Z">
        <w:r w:rsidR="00B34042">
          <w:t xml:space="preserve"> mengenai sensor navigasi ter</w:t>
        </w:r>
        <w:r w:rsidR="00B34042" w:rsidRPr="00B34042">
          <w:t>u</w:t>
        </w:r>
        <w:r w:rsidR="00B34042">
          <w:t>tama</w:t>
        </w:r>
        <w:r w:rsidR="0027636A">
          <w:t xml:space="preserve"> sensor</w:t>
        </w:r>
        <w:r w:rsidR="00B34042">
          <w:t xml:space="preserve"> IM</w:t>
        </w:r>
        <w:r w:rsidR="00B34042" w:rsidRPr="00B34042">
          <w:t>U</w:t>
        </w:r>
      </w:ins>
      <w:r w:rsidR="00C17AC4" w:rsidRPr="00C17AC4">
        <w:t>.</w:t>
      </w:r>
      <w:del w:id="3964" w:author="Muhammad Subarkah" w:date="2024-12-08T00:04:00Z" w16du:dateUtc="2024-12-07T17:04:00Z">
        <w:r w:rsidR="00C17AC4" w:rsidRPr="00C17AC4" w:rsidDel="00461ECA">
          <w:delText xml:space="preserve"> Hal ini mendukung proses pembelajaran yang efektif, di mana peserta didik dapat dengan mudah memahami dan menerapkan ilmu yang diperoleh, serta merasa termotivasi untuk belajar lebih lanjut. </w:delText>
        </w:r>
      </w:del>
      <w:del w:id="3965" w:author="Muhammad Subarkah" w:date="2024-12-08T01:41:00Z" w16du:dateUtc="2024-12-07T18:41:00Z">
        <w:r w:rsidR="00C17AC4" w:rsidRPr="00C17AC4" w:rsidDel="007560B5">
          <w:delText>Kelayakan materi ini mencerminkan kemampuan untuk menciptakan</w:delText>
        </w:r>
      </w:del>
      <w:del w:id="3966" w:author="Muhammad Subarkah" w:date="2024-12-08T00:05:00Z" w16du:dateUtc="2024-12-07T17:05:00Z">
        <w:r w:rsidR="00C17AC4" w:rsidRPr="00C17AC4" w:rsidDel="00026C14">
          <w:delText xml:space="preserve"> pengalaman belajar</w:delText>
        </w:r>
      </w:del>
      <w:del w:id="3967" w:author="Muhammad Subarkah" w:date="2024-12-08T01:41:00Z" w16du:dateUtc="2024-12-07T18:41:00Z">
        <w:r w:rsidR="00C17AC4" w:rsidRPr="00C17AC4" w:rsidDel="007560B5">
          <w:delText xml:space="preserve"> yang bermanfaat dan relevan, sehingga meningkatkan kompetensi dan kesiapan peserta didik</w:delText>
        </w:r>
        <w:r w:rsidR="00BA74AA" w:rsidDel="007560B5">
          <w:delText>.</w:delText>
        </w:r>
      </w:del>
    </w:p>
    <w:p w14:paraId="684DD587" w14:textId="2CC697A1" w:rsidR="000D5E24" w:rsidRDefault="0097085D">
      <w:pPr>
        <w:pStyle w:val="Heading3"/>
        <w:numPr>
          <w:ilvl w:val="0"/>
          <w:numId w:val="64"/>
        </w:numPr>
        <w:ind w:left="1134" w:hanging="567"/>
        <w:pPrChange w:id="3968" w:author="Muhammad Subarkah" w:date="2024-12-11T00:11:00Z" w16du:dateUtc="2024-12-10T17:11:00Z">
          <w:pPr>
            <w:pStyle w:val="Heading3"/>
            <w:numPr>
              <w:numId w:val="37"/>
            </w:numPr>
            <w:ind w:left="426" w:hanging="360"/>
          </w:pPr>
        </w:pPrChange>
      </w:pPr>
      <w:bookmarkStart w:id="3969" w:name="_Toc184828371"/>
      <w:r w:rsidRPr="001B4700">
        <w:t xml:space="preserve">Analisis Data Kelayakan </w:t>
      </w:r>
      <w:r w:rsidR="00F8441C" w:rsidRPr="001B4700">
        <w:t>Media</w:t>
      </w:r>
      <w:bookmarkEnd w:id="3969"/>
    </w:p>
    <w:p w14:paraId="66CF8734" w14:textId="4E3F2456" w:rsidR="005A2DDA" w:rsidRPr="00CF59B6" w:rsidRDefault="00CF59B6">
      <w:pPr>
        <w:pStyle w:val="H2Paragh"/>
        <w:pPrChange w:id="3970" w:author="Muhammad Subarkah" w:date="2024-12-11T00:11:00Z" w16du:dateUtc="2024-12-10T17:11:00Z">
          <w:pPr>
            <w:pStyle w:val="ListParagraph"/>
            <w:spacing w:after="0"/>
            <w:ind w:left="426" w:firstLine="425"/>
          </w:pPr>
        </w:pPrChange>
      </w:pPr>
      <w:r w:rsidRPr="003958AE">
        <w:t>Dalam evaluasi kelayakan materi, faktor-faktor utama yang diperhatikan mencakup relevansi materi terhadap</w:t>
      </w:r>
      <w:ins w:id="3971" w:author="Muhammad Subarkah" w:date="2024-12-08T12:29:00Z" w16du:dateUtc="2024-12-08T05:29:00Z">
        <w:r w:rsidR="00E62743">
          <w:t xml:space="preserve"> </w:t>
        </w:r>
      </w:ins>
      <w:del w:id="3972" w:author="Muhammad Subarkah" w:date="2024-12-08T12:29:00Z" w16du:dateUtc="2024-12-08T05:29:00Z">
        <w:r w:rsidR="000D5E24" w:rsidDel="00E62743">
          <w:delText xml:space="preserve"> </w:delText>
        </w:r>
        <w:r w:rsidRPr="003958AE" w:rsidDel="00E62743">
          <w:delText xml:space="preserve"> </w:delText>
        </w:r>
      </w:del>
      <w:proofErr w:type="spellStart"/>
      <w:r w:rsidR="000D5E24">
        <w:t>kebermanfaatan</w:t>
      </w:r>
      <w:proofErr w:type="spellEnd"/>
      <w:r w:rsidR="000D5E24">
        <w:t xml:space="preserve"> media, </w:t>
      </w:r>
      <w:r w:rsidR="009E2B59">
        <w:t>kelengkapan</w:t>
      </w:r>
      <w:r w:rsidR="000D5E24">
        <w:t xml:space="preserve"> media dan j</w:t>
      </w:r>
      <w:r w:rsidR="000D5E24" w:rsidRPr="000D5E24">
        <w:t>u</w:t>
      </w:r>
      <w:r w:rsidR="000D5E24">
        <w:t>ga kem</w:t>
      </w:r>
      <w:r w:rsidR="000D5E24" w:rsidRPr="000D5E24">
        <w:t>u</w:t>
      </w:r>
      <w:r w:rsidR="000D5E24">
        <w:t>dahan pengg</w:t>
      </w:r>
      <w:r w:rsidR="000D5E24" w:rsidRPr="000D5E24">
        <w:t>u</w:t>
      </w:r>
      <w:r w:rsidR="000D5E24">
        <w:t>na</w:t>
      </w:r>
      <w:r w:rsidRPr="003958AE">
        <w:t xml:space="preserve">. Penilaian kelayakan ini dilakukan oleh para ahli </w:t>
      </w:r>
      <w:r w:rsidR="00137F32">
        <w:t>media</w:t>
      </w:r>
      <w:r w:rsidRPr="003958AE">
        <w:t xml:space="preserve"> dari Program Studi Pendidikan Teknik Mekatronika di Fakultas Teknik, Universitas Negeri Yogyakarta. Setelah penilaian selesai, skor yang diperoleh dihitung dan dibandingkan dengan kategori yang telah ditetapkan untuk mengevaluasi kelayakan materi. Kategori untuk menilai kelayakan materi dijelaskan dalam tabel</w:t>
      </w:r>
      <w:r>
        <w:t xml:space="preserve"> </w:t>
      </w:r>
      <w:r w:rsidRPr="001B4700">
        <w:t xml:space="preserve">kategori penilaian kelayakan </w:t>
      </w:r>
      <w:r w:rsidR="00B6000B">
        <w:t>media</w:t>
      </w:r>
      <w:r w:rsidRPr="003958AE">
        <w:t xml:space="preserve"> di bawah ini.</w:t>
      </w:r>
    </w:p>
    <w:p w14:paraId="510AA069" w14:textId="77777777" w:rsidR="00EA72D1" w:rsidRDefault="00EA72D1">
      <w:pPr>
        <w:spacing w:line="259" w:lineRule="auto"/>
        <w:jc w:val="left"/>
        <w:rPr>
          <w:ins w:id="3973" w:author="Muhammad Subarkah" w:date="2024-12-08T01:43:00Z" w16du:dateUtc="2024-12-07T18:43:00Z"/>
        </w:rPr>
      </w:pPr>
      <w:bookmarkStart w:id="3974" w:name="_Toc177711731"/>
      <w:bookmarkStart w:id="3975" w:name="_Toc179883046"/>
      <w:bookmarkStart w:id="3976" w:name="_Toc179883249"/>
      <w:bookmarkStart w:id="3977" w:name="_Toc179883620"/>
      <w:bookmarkStart w:id="3978" w:name="_Toc179883764"/>
      <w:bookmarkStart w:id="3979" w:name="_Toc181964303"/>
      <w:ins w:id="3980" w:author="Muhammad Subarkah" w:date="2024-12-08T01:43:00Z" w16du:dateUtc="2024-12-07T18:43:00Z">
        <w:r>
          <w:br w:type="page"/>
        </w:r>
      </w:ins>
    </w:p>
    <w:p w14:paraId="4282CFCD" w14:textId="0FC1D977" w:rsidR="005A2DDA" w:rsidRPr="001B4700" w:rsidRDefault="00156DEC">
      <w:pPr>
        <w:pStyle w:val="NoBeforeAfter"/>
        <w:ind w:left="567"/>
        <w:pPrChange w:id="3981" w:author="Muhammad Subarkah" w:date="2024-12-11T00:12:00Z" w16du:dateUtc="2024-12-10T17:12:00Z">
          <w:pPr>
            <w:pStyle w:val="NoBeforeAfter"/>
            <w:ind w:left="426"/>
          </w:pPr>
        </w:pPrChange>
      </w:pPr>
      <w:bookmarkStart w:id="3982" w:name="_Toc184828401"/>
      <w:r w:rsidRPr="001B4700">
        <w:lastRenderedPageBreak/>
        <w:t xml:space="preserve">Tabel </w:t>
      </w:r>
      <w:r w:rsidR="0075199D">
        <w:fldChar w:fldCharType="begin"/>
      </w:r>
      <w:r w:rsidR="0075199D">
        <w:instrText xml:space="preserve"> SEQ Tabel \* ARABIC </w:instrText>
      </w:r>
      <w:r w:rsidR="0075199D">
        <w:fldChar w:fldCharType="separate"/>
      </w:r>
      <w:ins w:id="3983" w:author="Muhammad Subarkah" w:date="2024-12-19T13:03:00Z" w16du:dateUtc="2024-12-19T06:03:00Z">
        <w:r w:rsidR="0021290A">
          <w:rPr>
            <w:noProof/>
          </w:rPr>
          <w:t>17</w:t>
        </w:r>
      </w:ins>
      <w:del w:id="3984" w:author="Muhammad Subarkah" w:date="2024-12-04T21:19:00Z" w16du:dateUtc="2024-12-04T14:19:00Z">
        <w:r w:rsidR="00EC2E13" w:rsidDel="003D509A">
          <w:rPr>
            <w:noProof/>
          </w:rPr>
          <w:delText>14</w:delText>
        </w:r>
      </w:del>
      <w:r w:rsidR="0075199D">
        <w:rPr>
          <w:noProof/>
        </w:rPr>
        <w:fldChar w:fldCharType="end"/>
      </w:r>
      <w:r w:rsidRPr="001B4700">
        <w:t>. Kategori Penilaian Kelayakan Media</w:t>
      </w:r>
      <w:bookmarkEnd w:id="3974"/>
      <w:bookmarkEnd w:id="3975"/>
      <w:bookmarkEnd w:id="3976"/>
      <w:bookmarkEnd w:id="3977"/>
      <w:bookmarkEnd w:id="3978"/>
      <w:bookmarkEnd w:id="3979"/>
      <w:bookmarkEnd w:id="3982"/>
    </w:p>
    <w:tbl>
      <w:tblPr>
        <w:tblStyle w:val="TableGrid"/>
        <w:tblW w:w="7501" w:type="dxa"/>
        <w:tblInd w:w="562" w:type="dxa"/>
        <w:tblLook w:val="04A0" w:firstRow="1" w:lastRow="0" w:firstColumn="1" w:lastColumn="0" w:noHBand="0" w:noVBand="1"/>
        <w:tblPrChange w:id="3985" w:author="Muhammad Subarkah" w:date="2024-12-11T00:12:00Z" w16du:dateUtc="2024-12-10T17:12:00Z">
          <w:tblPr>
            <w:tblStyle w:val="TableGrid"/>
            <w:tblW w:w="0" w:type="auto"/>
            <w:tblInd w:w="426" w:type="dxa"/>
            <w:tblLook w:val="04A0" w:firstRow="1" w:lastRow="0" w:firstColumn="1" w:lastColumn="0" w:noHBand="0" w:noVBand="1"/>
          </w:tblPr>
        </w:tblPrChange>
      </w:tblPr>
      <w:tblGrid>
        <w:gridCol w:w="2501"/>
        <w:gridCol w:w="2487"/>
        <w:gridCol w:w="2513"/>
        <w:tblGridChange w:id="3986">
          <w:tblGrid>
            <w:gridCol w:w="136"/>
            <w:gridCol w:w="2365"/>
            <w:gridCol w:w="136"/>
            <w:gridCol w:w="2351"/>
            <w:gridCol w:w="136"/>
            <w:gridCol w:w="2377"/>
            <w:gridCol w:w="136"/>
          </w:tblGrid>
        </w:tblGridChange>
      </w:tblGrid>
      <w:tr w:rsidR="005A2DDA" w:rsidRPr="00CF59B6" w14:paraId="7382154B" w14:textId="77777777" w:rsidTr="0009555B">
        <w:trPr>
          <w:trHeight w:val="57"/>
          <w:trPrChange w:id="3987" w:author="Muhammad Subarkah" w:date="2024-12-11T00:12:00Z" w16du:dateUtc="2024-12-10T17:12:00Z">
            <w:trPr>
              <w:gridAfter w:val="0"/>
              <w:trHeight w:val="57"/>
            </w:trPr>
          </w:trPrChange>
        </w:trPr>
        <w:tc>
          <w:tcPr>
            <w:tcW w:w="2501" w:type="dxa"/>
            <w:shd w:val="clear" w:color="auto" w:fill="8EAADB" w:themeFill="accent1" w:themeFillTint="99"/>
            <w:vAlign w:val="center"/>
            <w:tcPrChange w:id="3988" w:author="Muhammad Subarkah" w:date="2024-12-11T00:12:00Z" w16du:dateUtc="2024-12-10T17:12:00Z">
              <w:tcPr>
                <w:tcW w:w="2501" w:type="dxa"/>
                <w:gridSpan w:val="2"/>
                <w:shd w:val="clear" w:color="auto" w:fill="8EAADB" w:themeFill="accent1" w:themeFillTint="99"/>
                <w:vAlign w:val="center"/>
              </w:tcPr>
            </w:tcPrChange>
          </w:tcPr>
          <w:p w14:paraId="2F6AB341" w14:textId="77777777" w:rsidR="005A2DDA" w:rsidRPr="00CF59B6" w:rsidRDefault="005A2DDA" w:rsidP="00BE22D4">
            <w:pPr>
              <w:pStyle w:val="NoBeforeAfter"/>
              <w:spacing w:line="240" w:lineRule="auto"/>
              <w:jc w:val="center"/>
            </w:pPr>
            <w:r w:rsidRPr="00CF59B6">
              <w:t>Kategori Penilaian</w:t>
            </w:r>
          </w:p>
        </w:tc>
        <w:tc>
          <w:tcPr>
            <w:tcW w:w="2487" w:type="dxa"/>
            <w:shd w:val="clear" w:color="auto" w:fill="8EAADB" w:themeFill="accent1" w:themeFillTint="99"/>
            <w:vAlign w:val="center"/>
            <w:tcPrChange w:id="3989" w:author="Muhammad Subarkah" w:date="2024-12-11T00:12:00Z" w16du:dateUtc="2024-12-10T17:12:00Z">
              <w:tcPr>
                <w:tcW w:w="2487" w:type="dxa"/>
                <w:gridSpan w:val="2"/>
                <w:shd w:val="clear" w:color="auto" w:fill="8EAADB" w:themeFill="accent1" w:themeFillTint="99"/>
                <w:vAlign w:val="center"/>
              </w:tcPr>
            </w:tcPrChange>
          </w:tcPr>
          <w:p w14:paraId="2B6B9EE7" w14:textId="77777777" w:rsidR="005A2DDA" w:rsidRPr="00CF59B6" w:rsidRDefault="005A2DDA" w:rsidP="00BE22D4">
            <w:pPr>
              <w:pStyle w:val="NoBeforeAfter"/>
              <w:spacing w:line="240" w:lineRule="auto"/>
              <w:jc w:val="center"/>
            </w:pPr>
            <w:r w:rsidRPr="00CF59B6">
              <w:t>Interval Nilai</w:t>
            </w:r>
          </w:p>
        </w:tc>
        <w:tc>
          <w:tcPr>
            <w:tcW w:w="2513" w:type="dxa"/>
            <w:shd w:val="clear" w:color="auto" w:fill="8EAADB" w:themeFill="accent1" w:themeFillTint="99"/>
            <w:vAlign w:val="center"/>
            <w:tcPrChange w:id="3990" w:author="Muhammad Subarkah" w:date="2024-12-11T00:12:00Z" w16du:dateUtc="2024-12-10T17:12:00Z">
              <w:tcPr>
                <w:tcW w:w="2513" w:type="dxa"/>
                <w:gridSpan w:val="2"/>
                <w:shd w:val="clear" w:color="auto" w:fill="8EAADB" w:themeFill="accent1" w:themeFillTint="99"/>
                <w:vAlign w:val="center"/>
              </w:tcPr>
            </w:tcPrChange>
          </w:tcPr>
          <w:p w14:paraId="5ABBD909" w14:textId="77777777" w:rsidR="005A2DDA" w:rsidRPr="00CF59B6" w:rsidRDefault="005A2DDA" w:rsidP="00BE22D4">
            <w:pPr>
              <w:pStyle w:val="NoBeforeAfter"/>
              <w:spacing w:line="240" w:lineRule="auto"/>
              <w:jc w:val="center"/>
            </w:pPr>
            <w:r w:rsidRPr="00CF59B6">
              <w:t>Persentase</w:t>
            </w:r>
          </w:p>
        </w:tc>
      </w:tr>
      <w:tr w:rsidR="005A2DDA" w:rsidRPr="00CF59B6" w14:paraId="5B61166E" w14:textId="77777777" w:rsidTr="0009555B">
        <w:trPr>
          <w:trHeight w:val="57"/>
          <w:trPrChange w:id="3991" w:author="Muhammad Subarkah" w:date="2024-12-11T00:12:00Z" w16du:dateUtc="2024-12-10T17:12:00Z">
            <w:trPr>
              <w:gridAfter w:val="0"/>
              <w:trHeight w:val="57"/>
            </w:trPr>
          </w:trPrChange>
        </w:trPr>
        <w:tc>
          <w:tcPr>
            <w:tcW w:w="2501" w:type="dxa"/>
            <w:vAlign w:val="center"/>
            <w:tcPrChange w:id="3992" w:author="Muhammad Subarkah" w:date="2024-12-11T00:12:00Z" w16du:dateUtc="2024-12-10T17:12:00Z">
              <w:tcPr>
                <w:tcW w:w="2501" w:type="dxa"/>
                <w:gridSpan w:val="2"/>
                <w:vAlign w:val="center"/>
              </w:tcPr>
            </w:tcPrChange>
          </w:tcPr>
          <w:p w14:paraId="6077D515" w14:textId="77777777" w:rsidR="005A2DDA" w:rsidRPr="00CF59B6" w:rsidRDefault="005A2DDA" w:rsidP="00BE22D4">
            <w:pPr>
              <w:pStyle w:val="NoBeforeAfter"/>
              <w:spacing w:line="240" w:lineRule="auto"/>
              <w:jc w:val="center"/>
            </w:pPr>
            <w:r w:rsidRPr="00CF59B6">
              <w:t>Sangat Layak</w:t>
            </w:r>
          </w:p>
        </w:tc>
        <w:tc>
          <w:tcPr>
            <w:tcW w:w="2487" w:type="dxa"/>
            <w:vAlign w:val="center"/>
            <w:tcPrChange w:id="3993" w:author="Muhammad Subarkah" w:date="2024-12-11T00:12:00Z" w16du:dateUtc="2024-12-10T17:12:00Z">
              <w:tcPr>
                <w:tcW w:w="2487" w:type="dxa"/>
                <w:gridSpan w:val="2"/>
                <w:vAlign w:val="center"/>
              </w:tcPr>
            </w:tcPrChange>
          </w:tcPr>
          <w:p w14:paraId="703663C3" w14:textId="77777777" w:rsidR="005A2DDA" w:rsidRPr="00CF59B6" w:rsidRDefault="005A2DDA" w:rsidP="00BE22D4">
            <w:pPr>
              <w:pStyle w:val="NoBeforeAfter"/>
              <w:spacing w:line="240" w:lineRule="auto"/>
              <w:jc w:val="center"/>
            </w:pPr>
            <w:r w:rsidRPr="00CF59B6">
              <w:t>X &gt; 54,4</w:t>
            </w:r>
          </w:p>
        </w:tc>
        <w:tc>
          <w:tcPr>
            <w:tcW w:w="2513" w:type="dxa"/>
            <w:vAlign w:val="center"/>
            <w:tcPrChange w:id="3994" w:author="Muhammad Subarkah" w:date="2024-12-11T00:12:00Z" w16du:dateUtc="2024-12-10T17:12:00Z">
              <w:tcPr>
                <w:tcW w:w="2513" w:type="dxa"/>
                <w:gridSpan w:val="2"/>
                <w:vAlign w:val="center"/>
              </w:tcPr>
            </w:tcPrChange>
          </w:tcPr>
          <w:p w14:paraId="719E2793" w14:textId="77777777" w:rsidR="005A2DDA" w:rsidRPr="00CF59B6" w:rsidRDefault="005A2DDA" w:rsidP="00BE22D4">
            <w:pPr>
              <w:pStyle w:val="NoBeforeAfter"/>
              <w:spacing w:line="240" w:lineRule="auto"/>
              <w:jc w:val="center"/>
            </w:pPr>
            <w:r w:rsidRPr="00CF59B6">
              <w:t>X &gt; 85%</w:t>
            </w:r>
          </w:p>
        </w:tc>
      </w:tr>
      <w:tr w:rsidR="005A2DDA" w:rsidRPr="00CF59B6" w14:paraId="45FAF9B3" w14:textId="77777777" w:rsidTr="0009555B">
        <w:trPr>
          <w:trHeight w:val="57"/>
          <w:trPrChange w:id="3995" w:author="Muhammad Subarkah" w:date="2024-12-11T00:12:00Z" w16du:dateUtc="2024-12-10T17:12:00Z">
            <w:trPr>
              <w:gridAfter w:val="0"/>
              <w:trHeight w:val="57"/>
            </w:trPr>
          </w:trPrChange>
        </w:trPr>
        <w:tc>
          <w:tcPr>
            <w:tcW w:w="2501" w:type="dxa"/>
            <w:vAlign w:val="center"/>
            <w:tcPrChange w:id="3996" w:author="Muhammad Subarkah" w:date="2024-12-11T00:12:00Z" w16du:dateUtc="2024-12-10T17:12:00Z">
              <w:tcPr>
                <w:tcW w:w="2501" w:type="dxa"/>
                <w:gridSpan w:val="2"/>
                <w:vAlign w:val="center"/>
              </w:tcPr>
            </w:tcPrChange>
          </w:tcPr>
          <w:p w14:paraId="36A666AF" w14:textId="77777777" w:rsidR="005A2DDA" w:rsidRPr="00CF59B6" w:rsidRDefault="005A2DDA" w:rsidP="00BE22D4">
            <w:pPr>
              <w:pStyle w:val="NoBeforeAfter"/>
              <w:spacing w:line="240" w:lineRule="auto"/>
              <w:jc w:val="center"/>
            </w:pPr>
            <w:r w:rsidRPr="00CF59B6">
              <w:t>Layak</w:t>
            </w:r>
          </w:p>
        </w:tc>
        <w:tc>
          <w:tcPr>
            <w:tcW w:w="2487" w:type="dxa"/>
            <w:vAlign w:val="center"/>
            <w:tcPrChange w:id="3997" w:author="Muhammad Subarkah" w:date="2024-12-11T00:12:00Z" w16du:dateUtc="2024-12-10T17:12:00Z">
              <w:tcPr>
                <w:tcW w:w="2487" w:type="dxa"/>
                <w:gridSpan w:val="2"/>
                <w:vAlign w:val="center"/>
              </w:tcPr>
            </w:tcPrChange>
          </w:tcPr>
          <w:p w14:paraId="28BE108E" w14:textId="77777777" w:rsidR="005A2DDA" w:rsidRPr="00CF59B6" w:rsidRDefault="005A2DDA" w:rsidP="00BE22D4">
            <w:pPr>
              <w:pStyle w:val="NoBeforeAfter"/>
              <w:spacing w:line="240" w:lineRule="auto"/>
              <w:jc w:val="center"/>
            </w:pPr>
            <w:r w:rsidRPr="00CF59B6">
              <w:t>44,8 &lt; X ≤ 54,4</w:t>
            </w:r>
          </w:p>
        </w:tc>
        <w:tc>
          <w:tcPr>
            <w:tcW w:w="2513" w:type="dxa"/>
            <w:vAlign w:val="center"/>
            <w:tcPrChange w:id="3998" w:author="Muhammad Subarkah" w:date="2024-12-11T00:12:00Z" w16du:dateUtc="2024-12-10T17:12:00Z">
              <w:tcPr>
                <w:tcW w:w="2513" w:type="dxa"/>
                <w:gridSpan w:val="2"/>
                <w:vAlign w:val="center"/>
              </w:tcPr>
            </w:tcPrChange>
          </w:tcPr>
          <w:p w14:paraId="1E8DEE48" w14:textId="77777777" w:rsidR="005A2DDA" w:rsidRPr="00CF59B6" w:rsidRDefault="005A2DDA" w:rsidP="00BE22D4">
            <w:pPr>
              <w:pStyle w:val="NoBeforeAfter"/>
              <w:spacing w:line="240" w:lineRule="auto"/>
              <w:jc w:val="center"/>
            </w:pPr>
            <w:r w:rsidRPr="00CF59B6">
              <w:t>70% &lt; X ≤ 85%</w:t>
            </w:r>
          </w:p>
        </w:tc>
      </w:tr>
      <w:tr w:rsidR="005A2DDA" w:rsidRPr="00CF59B6" w14:paraId="485F88D8" w14:textId="77777777" w:rsidTr="0009555B">
        <w:trPr>
          <w:trHeight w:val="57"/>
          <w:trPrChange w:id="3999" w:author="Muhammad Subarkah" w:date="2024-12-11T00:12:00Z" w16du:dateUtc="2024-12-10T17:12:00Z">
            <w:trPr>
              <w:gridAfter w:val="0"/>
              <w:trHeight w:val="57"/>
            </w:trPr>
          </w:trPrChange>
        </w:trPr>
        <w:tc>
          <w:tcPr>
            <w:tcW w:w="2501" w:type="dxa"/>
            <w:vAlign w:val="center"/>
            <w:tcPrChange w:id="4000" w:author="Muhammad Subarkah" w:date="2024-12-11T00:12:00Z" w16du:dateUtc="2024-12-10T17:12:00Z">
              <w:tcPr>
                <w:tcW w:w="2501" w:type="dxa"/>
                <w:gridSpan w:val="2"/>
                <w:vAlign w:val="center"/>
              </w:tcPr>
            </w:tcPrChange>
          </w:tcPr>
          <w:p w14:paraId="484A350C" w14:textId="77777777" w:rsidR="005A2DDA" w:rsidRPr="00CF59B6" w:rsidRDefault="005A2DDA" w:rsidP="00BE22D4">
            <w:pPr>
              <w:pStyle w:val="NoBeforeAfter"/>
              <w:spacing w:line="240" w:lineRule="auto"/>
              <w:jc w:val="center"/>
            </w:pPr>
            <w:r w:rsidRPr="00CF59B6">
              <w:t>Cukup</w:t>
            </w:r>
          </w:p>
        </w:tc>
        <w:tc>
          <w:tcPr>
            <w:tcW w:w="2487" w:type="dxa"/>
            <w:vAlign w:val="center"/>
            <w:tcPrChange w:id="4001" w:author="Muhammad Subarkah" w:date="2024-12-11T00:12:00Z" w16du:dateUtc="2024-12-10T17:12:00Z">
              <w:tcPr>
                <w:tcW w:w="2487" w:type="dxa"/>
                <w:gridSpan w:val="2"/>
                <w:vAlign w:val="center"/>
              </w:tcPr>
            </w:tcPrChange>
          </w:tcPr>
          <w:p w14:paraId="61E1F236" w14:textId="77777777" w:rsidR="005A2DDA" w:rsidRPr="00CF59B6" w:rsidRDefault="005A2DDA" w:rsidP="00BE22D4">
            <w:pPr>
              <w:pStyle w:val="NoBeforeAfter"/>
              <w:spacing w:line="240" w:lineRule="auto"/>
              <w:jc w:val="center"/>
            </w:pPr>
            <w:r w:rsidRPr="00CF59B6">
              <w:t>35,2 &lt; X ≤ 44,8</w:t>
            </w:r>
          </w:p>
        </w:tc>
        <w:tc>
          <w:tcPr>
            <w:tcW w:w="2513" w:type="dxa"/>
            <w:vAlign w:val="center"/>
            <w:tcPrChange w:id="4002" w:author="Muhammad Subarkah" w:date="2024-12-11T00:12:00Z" w16du:dateUtc="2024-12-10T17:12:00Z">
              <w:tcPr>
                <w:tcW w:w="2513" w:type="dxa"/>
                <w:gridSpan w:val="2"/>
                <w:vAlign w:val="center"/>
              </w:tcPr>
            </w:tcPrChange>
          </w:tcPr>
          <w:p w14:paraId="3415EE30" w14:textId="77777777" w:rsidR="005A2DDA" w:rsidRPr="00CF59B6" w:rsidRDefault="005A2DDA" w:rsidP="00BE22D4">
            <w:pPr>
              <w:pStyle w:val="NoBeforeAfter"/>
              <w:spacing w:line="240" w:lineRule="auto"/>
              <w:jc w:val="center"/>
            </w:pPr>
            <w:r w:rsidRPr="00CF59B6">
              <w:t>55% &lt; X ≤ 70%</w:t>
            </w:r>
          </w:p>
        </w:tc>
      </w:tr>
      <w:tr w:rsidR="005A2DDA" w:rsidRPr="00CF59B6" w14:paraId="352562EF" w14:textId="77777777" w:rsidTr="0009555B">
        <w:trPr>
          <w:trHeight w:val="57"/>
          <w:trPrChange w:id="4003" w:author="Muhammad Subarkah" w:date="2024-12-11T00:12:00Z" w16du:dateUtc="2024-12-10T17:12:00Z">
            <w:trPr>
              <w:gridAfter w:val="0"/>
              <w:trHeight w:val="57"/>
            </w:trPr>
          </w:trPrChange>
        </w:trPr>
        <w:tc>
          <w:tcPr>
            <w:tcW w:w="2501" w:type="dxa"/>
            <w:vAlign w:val="center"/>
            <w:tcPrChange w:id="4004" w:author="Muhammad Subarkah" w:date="2024-12-11T00:12:00Z" w16du:dateUtc="2024-12-10T17:12:00Z">
              <w:tcPr>
                <w:tcW w:w="2501" w:type="dxa"/>
                <w:gridSpan w:val="2"/>
                <w:vAlign w:val="center"/>
              </w:tcPr>
            </w:tcPrChange>
          </w:tcPr>
          <w:p w14:paraId="1411A568" w14:textId="77777777" w:rsidR="005A2DDA" w:rsidRPr="00CF59B6" w:rsidRDefault="005A2DDA" w:rsidP="00BE22D4">
            <w:pPr>
              <w:pStyle w:val="NoBeforeAfter"/>
              <w:spacing w:line="240" w:lineRule="auto"/>
              <w:jc w:val="center"/>
            </w:pPr>
            <w:r w:rsidRPr="00CF59B6">
              <w:t>Kurang Layak</w:t>
            </w:r>
          </w:p>
        </w:tc>
        <w:tc>
          <w:tcPr>
            <w:tcW w:w="2487" w:type="dxa"/>
            <w:vAlign w:val="center"/>
            <w:tcPrChange w:id="4005" w:author="Muhammad Subarkah" w:date="2024-12-11T00:12:00Z" w16du:dateUtc="2024-12-10T17:12:00Z">
              <w:tcPr>
                <w:tcW w:w="2487" w:type="dxa"/>
                <w:gridSpan w:val="2"/>
                <w:vAlign w:val="center"/>
              </w:tcPr>
            </w:tcPrChange>
          </w:tcPr>
          <w:p w14:paraId="04033F95" w14:textId="77777777" w:rsidR="005A2DDA" w:rsidRPr="00CF59B6" w:rsidRDefault="005A2DDA" w:rsidP="00BE22D4">
            <w:pPr>
              <w:pStyle w:val="NoBeforeAfter"/>
              <w:spacing w:line="240" w:lineRule="auto"/>
              <w:jc w:val="center"/>
            </w:pPr>
            <w:r w:rsidRPr="00CF59B6">
              <w:t>25,6 &lt; X ≤ 35,2</w:t>
            </w:r>
          </w:p>
        </w:tc>
        <w:tc>
          <w:tcPr>
            <w:tcW w:w="2513" w:type="dxa"/>
            <w:vAlign w:val="center"/>
            <w:tcPrChange w:id="4006" w:author="Muhammad Subarkah" w:date="2024-12-11T00:12:00Z" w16du:dateUtc="2024-12-10T17:12:00Z">
              <w:tcPr>
                <w:tcW w:w="2513" w:type="dxa"/>
                <w:gridSpan w:val="2"/>
                <w:vAlign w:val="center"/>
              </w:tcPr>
            </w:tcPrChange>
          </w:tcPr>
          <w:p w14:paraId="0BAADE78" w14:textId="77777777" w:rsidR="005A2DDA" w:rsidRPr="00CF59B6" w:rsidRDefault="005A2DDA" w:rsidP="00BE22D4">
            <w:pPr>
              <w:pStyle w:val="NoBeforeAfter"/>
              <w:spacing w:line="240" w:lineRule="auto"/>
              <w:jc w:val="center"/>
            </w:pPr>
            <w:r w:rsidRPr="00CF59B6">
              <w:t>40% &lt; X ≤ 55%</w:t>
            </w:r>
          </w:p>
        </w:tc>
      </w:tr>
      <w:tr w:rsidR="005A2DDA" w:rsidRPr="00CF59B6" w14:paraId="2E8A6366" w14:textId="77777777" w:rsidTr="0009555B">
        <w:trPr>
          <w:trHeight w:val="57"/>
          <w:trPrChange w:id="4007" w:author="Muhammad Subarkah" w:date="2024-12-11T00:12:00Z" w16du:dateUtc="2024-12-10T17:12:00Z">
            <w:trPr>
              <w:gridAfter w:val="0"/>
              <w:trHeight w:val="57"/>
            </w:trPr>
          </w:trPrChange>
        </w:trPr>
        <w:tc>
          <w:tcPr>
            <w:tcW w:w="2501" w:type="dxa"/>
            <w:vAlign w:val="center"/>
            <w:tcPrChange w:id="4008" w:author="Muhammad Subarkah" w:date="2024-12-11T00:12:00Z" w16du:dateUtc="2024-12-10T17:12:00Z">
              <w:tcPr>
                <w:tcW w:w="2501" w:type="dxa"/>
                <w:gridSpan w:val="2"/>
                <w:vAlign w:val="center"/>
              </w:tcPr>
            </w:tcPrChange>
          </w:tcPr>
          <w:p w14:paraId="76512D48" w14:textId="77777777" w:rsidR="005A2DDA" w:rsidRPr="00CF59B6" w:rsidRDefault="005A2DDA" w:rsidP="00BE22D4">
            <w:pPr>
              <w:pStyle w:val="NoBeforeAfter"/>
              <w:spacing w:line="240" w:lineRule="auto"/>
              <w:jc w:val="center"/>
            </w:pPr>
            <w:r w:rsidRPr="00CF59B6">
              <w:t>Tidak Layak</w:t>
            </w:r>
          </w:p>
        </w:tc>
        <w:tc>
          <w:tcPr>
            <w:tcW w:w="2487" w:type="dxa"/>
            <w:vAlign w:val="center"/>
            <w:tcPrChange w:id="4009" w:author="Muhammad Subarkah" w:date="2024-12-11T00:12:00Z" w16du:dateUtc="2024-12-10T17:12:00Z">
              <w:tcPr>
                <w:tcW w:w="2487" w:type="dxa"/>
                <w:gridSpan w:val="2"/>
                <w:vAlign w:val="center"/>
              </w:tcPr>
            </w:tcPrChange>
          </w:tcPr>
          <w:p w14:paraId="234327C8" w14:textId="77777777" w:rsidR="005A2DDA" w:rsidRPr="00CF59B6" w:rsidRDefault="005A2DDA" w:rsidP="00BE22D4">
            <w:pPr>
              <w:pStyle w:val="NoBeforeAfter"/>
              <w:spacing w:line="240" w:lineRule="auto"/>
              <w:jc w:val="center"/>
            </w:pPr>
            <w:r w:rsidRPr="00CF59B6">
              <w:t>X ≤ 25,6</w:t>
            </w:r>
          </w:p>
        </w:tc>
        <w:tc>
          <w:tcPr>
            <w:tcW w:w="2513" w:type="dxa"/>
            <w:vAlign w:val="center"/>
            <w:tcPrChange w:id="4010" w:author="Muhammad Subarkah" w:date="2024-12-11T00:12:00Z" w16du:dateUtc="2024-12-10T17:12:00Z">
              <w:tcPr>
                <w:tcW w:w="2513" w:type="dxa"/>
                <w:gridSpan w:val="2"/>
                <w:vAlign w:val="center"/>
              </w:tcPr>
            </w:tcPrChange>
          </w:tcPr>
          <w:p w14:paraId="6259EA9D" w14:textId="77777777" w:rsidR="005A2DDA" w:rsidRPr="00CF59B6" w:rsidRDefault="005A2DDA" w:rsidP="00BE22D4">
            <w:pPr>
              <w:pStyle w:val="NoBeforeAfter"/>
              <w:spacing w:line="240" w:lineRule="auto"/>
              <w:jc w:val="center"/>
            </w:pPr>
            <w:r w:rsidRPr="00CF59B6">
              <w:t>X ≤ 40%</w:t>
            </w:r>
          </w:p>
        </w:tc>
      </w:tr>
    </w:tbl>
    <w:p w14:paraId="2826E3A8" w14:textId="77777777" w:rsidR="0009555B" w:rsidRDefault="0009555B">
      <w:pPr>
        <w:pStyle w:val="H2Paragh"/>
        <w:spacing w:line="276" w:lineRule="auto"/>
        <w:rPr>
          <w:ins w:id="4011" w:author="Muhammad Subarkah" w:date="2024-12-11T00:12:00Z" w16du:dateUtc="2024-12-10T17:12:00Z"/>
        </w:rPr>
        <w:pPrChange w:id="4012" w:author="Muhammad Subarkah" w:date="2024-12-11T00:12:00Z" w16du:dateUtc="2024-12-10T17:12:00Z">
          <w:pPr>
            <w:pStyle w:val="H2Paragh"/>
          </w:pPr>
        </w:pPrChange>
      </w:pPr>
    </w:p>
    <w:p w14:paraId="43E0440A" w14:textId="25EA4A08" w:rsidR="00841BBF" w:rsidRPr="001B4700" w:rsidDel="00D80D8D" w:rsidRDefault="00DF3FD4">
      <w:pPr>
        <w:pStyle w:val="H2Paragh"/>
        <w:spacing w:before="240"/>
        <w:rPr>
          <w:del w:id="4013" w:author="Muhammad Subarkah" w:date="2024-12-08T01:43:00Z" w16du:dateUtc="2024-12-07T18:43:00Z"/>
        </w:rPr>
        <w:pPrChange w:id="4014" w:author="Muhammad Subarkah" w:date="2024-12-11T00:12:00Z" w16du:dateUtc="2024-12-10T17:12:00Z">
          <w:pPr>
            <w:pStyle w:val="NoBeforeAfter"/>
            <w:spacing w:before="240"/>
            <w:ind w:left="426" w:firstLine="425"/>
          </w:pPr>
        </w:pPrChange>
      </w:pPr>
      <w:r w:rsidRPr="00224474">
        <w:t>Dengan menggunakan interval nilai yang telah ditentukan, hasil penilaian menunjukkan hasil kategori penilaian yang berbeda-beda untuk setiap faktor yang diuji. Jika skor rata-rata (X) melebihi 85%, materi dikategorikan sebagai "Sangat Layak." Skor rata-rata dalam rentang 70% &lt; X ≤ 85% mengategorikan materi sebagai "Layak." Jika skor rata-rata berada di antara 55% &lt; X ≤ 70%, materi dianggap "</w:t>
      </w:r>
      <w:r>
        <w:t>C</w:t>
      </w:r>
      <w:r w:rsidRPr="001B41CA">
        <w:t>u</w:t>
      </w:r>
      <w:r>
        <w:t>k</w:t>
      </w:r>
      <w:r w:rsidRPr="001B41CA">
        <w:t>u</w:t>
      </w:r>
      <w:r>
        <w:t>p.</w:t>
      </w:r>
      <w:r w:rsidRPr="00224474">
        <w:t xml:space="preserve">" Skor rata-rata dalam rentang 40% &lt; X ≤ 55% mengklasifikasikan materi sebagai "Kurang Layak," sedangkan skor rata-rata X ≤ 40% </w:t>
      </w:r>
      <w:proofErr w:type="spellStart"/>
      <w:r w:rsidRPr="00224474">
        <w:t>mengkategorikan</w:t>
      </w:r>
      <w:proofErr w:type="spellEnd"/>
      <w:r w:rsidRPr="00224474">
        <w:t xml:space="preserve"> materi sebagai "Tidak Layak."</w:t>
      </w:r>
      <w:r w:rsidR="00841BBF" w:rsidRPr="001B4700">
        <w:t xml:space="preserve"> </w:t>
      </w:r>
      <w:r w:rsidR="000F3C63" w:rsidRPr="00224474">
        <w:t xml:space="preserve">Hasil evaluasi mengenai kelayakan </w:t>
      </w:r>
      <w:r w:rsidR="00FA12FF">
        <w:t xml:space="preserve">ahli </w:t>
      </w:r>
      <w:r w:rsidR="00B165E3">
        <w:t>media</w:t>
      </w:r>
      <w:r w:rsidR="000F3C63" w:rsidRPr="00224474">
        <w:t xml:space="preserve"> untuk media pembelajaran disajikan dalam tabel </w:t>
      </w:r>
      <w:r w:rsidR="00C83310" w:rsidRPr="001B4700">
        <w:t>analisis hasil uji kelayakan ahli media</w:t>
      </w:r>
      <w:r w:rsidR="00C83310" w:rsidRPr="00224474">
        <w:t xml:space="preserve"> </w:t>
      </w:r>
      <w:r w:rsidR="000F3C63" w:rsidRPr="00224474">
        <w:t>berikut.</w:t>
      </w:r>
    </w:p>
    <w:p w14:paraId="7A97D762" w14:textId="051F52E5" w:rsidR="00CF5C92" w:rsidDel="00D80D8D" w:rsidRDefault="00CF5C92">
      <w:pPr>
        <w:pStyle w:val="H2Paragh"/>
        <w:rPr>
          <w:del w:id="4015" w:author="Muhammad Subarkah" w:date="2024-12-08T01:43:00Z" w16du:dateUtc="2024-12-07T18:43:00Z"/>
        </w:rPr>
        <w:pPrChange w:id="4016" w:author="Muhammad Subarkah" w:date="2024-12-11T00:12:00Z" w16du:dateUtc="2024-12-10T17:12:00Z">
          <w:pPr>
            <w:spacing w:line="259" w:lineRule="auto"/>
            <w:jc w:val="left"/>
          </w:pPr>
        </w:pPrChange>
      </w:pPr>
      <w:bookmarkStart w:id="4017" w:name="_Toc177711732"/>
      <w:bookmarkStart w:id="4018" w:name="_Toc179883047"/>
      <w:bookmarkStart w:id="4019" w:name="_Toc179883250"/>
      <w:bookmarkStart w:id="4020" w:name="_Toc179883621"/>
      <w:bookmarkStart w:id="4021" w:name="_Toc179883765"/>
      <w:del w:id="4022" w:author="Muhammad Subarkah" w:date="2024-12-08T01:43:00Z" w16du:dateUtc="2024-12-07T18:43:00Z">
        <w:r w:rsidDel="00D80D8D">
          <w:br w:type="page"/>
        </w:r>
      </w:del>
    </w:p>
    <w:p w14:paraId="77C0B985" w14:textId="1DFA5834" w:rsidR="00AC0AA6" w:rsidRPr="001B4700" w:rsidDel="00F96280" w:rsidRDefault="004E3F81">
      <w:pPr>
        <w:pStyle w:val="H2Paragh"/>
        <w:rPr>
          <w:del w:id="4023" w:author="Muhammad Subarkah" w:date="2024-12-07T23:43:00Z" w16du:dateUtc="2024-12-07T16:43:00Z"/>
        </w:rPr>
        <w:pPrChange w:id="4024" w:author="Muhammad Subarkah" w:date="2024-12-11T00:12:00Z" w16du:dateUtc="2024-12-10T17:12:00Z">
          <w:pPr>
            <w:pStyle w:val="NoBeforeAfter"/>
            <w:ind w:left="426"/>
          </w:pPr>
        </w:pPrChange>
      </w:pPr>
      <w:bookmarkStart w:id="4025" w:name="_Toc181964304"/>
      <w:del w:id="4026" w:author="Muhammad Subarkah" w:date="2024-12-07T23:43:00Z" w16du:dateUtc="2024-12-07T16:43:00Z">
        <w:r w:rsidRPr="001B4700" w:rsidDel="00F96280">
          <w:delText xml:space="preserve">Tabel </w:delText>
        </w:r>
        <w:r w:rsidR="0075199D" w:rsidDel="00F96280">
          <w:fldChar w:fldCharType="begin"/>
        </w:r>
        <w:r w:rsidR="0075199D" w:rsidDel="00F96280">
          <w:delInstrText xml:space="preserve"> SEQ Tabel \* ARABIC </w:delInstrText>
        </w:r>
        <w:r w:rsidR="0075199D" w:rsidDel="00F96280">
          <w:fldChar w:fldCharType="separate"/>
        </w:r>
      </w:del>
      <w:del w:id="4027" w:author="Muhammad Subarkah" w:date="2024-12-04T21:19:00Z" w16du:dateUtc="2024-12-04T14:19:00Z">
        <w:r w:rsidR="00EC2E13" w:rsidDel="003D509A">
          <w:rPr>
            <w:noProof/>
          </w:rPr>
          <w:delText>15</w:delText>
        </w:r>
      </w:del>
      <w:del w:id="4028" w:author="Muhammad Subarkah" w:date="2024-12-07T23:43:00Z" w16du:dateUtc="2024-12-07T16:43:00Z">
        <w:r w:rsidR="0075199D" w:rsidDel="00F96280">
          <w:rPr>
            <w:noProof/>
          </w:rPr>
          <w:fldChar w:fldCharType="end"/>
        </w:r>
        <w:r w:rsidRPr="001B4700" w:rsidDel="00F96280">
          <w:delText xml:space="preserve">. </w:delText>
        </w:r>
        <w:r w:rsidR="00DF1DB1" w:rsidRPr="001B4700" w:rsidDel="00F96280">
          <w:delText xml:space="preserve">Analisis </w:delText>
        </w:r>
        <w:r w:rsidR="00697FE0" w:rsidRPr="001B4700" w:rsidDel="00F96280">
          <w:delText>Hasil Uji Kelayakan Ahli Media</w:delText>
        </w:r>
        <w:bookmarkEnd w:id="4017"/>
        <w:bookmarkEnd w:id="4018"/>
        <w:bookmarkEnd w:id="4019"/>
        <w:bookmarkEnd w:id="4020"/>
        <w:bookmarkEnd w:id="4021"/>
        <w:bookmarkEnd w:id="4025"/>
      </w:del>
    </w:p>
    <w:tbl>
      <w:tblPr>
        <w:tblW w:w="7597" w:type="dxa"/>
        <w:tblInd w:w="431" w:type="dxa"/>
        <w:tblLayout w:type="fixed"/>
        <w:tblCellMar>
          <w:left w:w="10" w:type="dxa"/>
          <w:right w:w="10" w:type="dxa"/>
        </w:tblCellMar>
        <w:tblLook w:val="04A0" w:firstRow="1" w:lastRow="0" w:firstColumn="1" w:lastColumn="0" w:noHBand="0" w:noVBand="1"/>
      </w:tblPr>
      <w:tblGrid>
        <w:gridCol w:w="698"/>
        <w:gridCol w:w="1915"/>
        <w:gridCol w:w="810"/>
        <w:gridCol w:w="758"/>
        <w:gridCol w:w="912"/>
        <w:gridCol w:w="1229"/>
        <w:gridCol w:w="1275"/>
        <w:tblGridChange w:id="4029">
          <w:tblGrid>
            <w:gridCol w:w="5"/>
            <w:gridCol w:w="698"/>
            <w:gridCol w:w="1910"/>
            <w:gridCol w:w="5"/>
            <w:gridCol w:w="805"/>
            <w:gridCol w:w="5"/>
            <w:gridCol w:w="753"/>
            <w:gridCol w:w="5"/>
            <w:gridCol w:w="907"/>
            <w:gridCol w:w="5"/>
            <w:gridCol w:w="1224"/>
            <w:gridCol w:w="5"/>
            <w:gridCol w:w="1270"/>
            <w:gridCol w:w="5"/>
          </w:tblGrid>
        </w:tblGridChange>
      </w:tblGrid>
      <w:tr w:rsidR="00841BBF" w:rsidRPr="00CC05C7" w:rsidDel="00F96280" w14:paraId="0E2459D9" w14:textId="7BC2275D" w:rsidTr="00CC05C7">
        <w:trPr>
          <w:trHeight w:val="20"/>
          <w:del w:id="4030" w:author="Muhammad Subarkah" w:date="2024-12-07T23:43:00Z"/>
        </w:trPr>
        <w:tc>
          <w:tcPr>
            <w:tcW w:w="698"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0D9F060F" w14:textId="78E5F53F" w:rsidR="00841BBF" w:rsidRPr="00CC05C7" w:rsidDel="00F96280" w:rsidRDefault="00841BBF">
            <w:pPr>
              <w:pStyle w:val="H2Paragh"/>
              <w:rPr>
                <w:del w:id="4031" w:author="Muhammad Subarkah" w:date="2024-12-07T23:43:00Z" w16du:dateUtc="2024-12-07T16:43:00Z"/>
                <w:rFonts w:eastAsia="Calibri" w:cs="Arial"/>
              </w:rPr>
              <w:pPrChange w:id="4032" w:author="Muhammad Subarkah" w:date="2024-12-11T00:12:00Z" w16du:dateUtc="2024-12-10T17:12:00Z">
                <w:pPr>
                  <w:pStyle w:val="NoBeforeAfter"/>
                  <w:spacing w:line="240" w:lineRule="auto"/>
                  <w:jc w:val="center"/>
                </w:pPr>
              </w:pPrChange>
            </w:pPr>
            <w:del w:id="4033" w:author="Muhammad Subarkah" w:date="2024-12-07T23:43:00Z" w16du:dateUtc="2024-12-07T16:43:00Z">
              <w:r w:rsidRPr="00CC05C7" w:rsidDel="00F96280">
                <w:rPr>
                  <w:rFonts w:eastAsia="Calibri" w:cs="Arial"/>
                </w:rPr>
                <w:delText>NO</w:delText>
              </w:r>
              <w:r w:rsidR="00AD24A7" w:rsidRPr="00CC05C7" w:rsidDel="00F96280">
                <w:rPr>
                  <w:rFonts w:eastAsia="Calibri" w:cs="Arial"/>
                </w:rPr>
                <w:delText>.</w:delText>
              </w:r>
            </w:del>
          </w:p>
        </w:tc>
        <w:tc>
          <w:tcPr>
            <w:tcW w:w="1915"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28B8196F" w14:textId="422FBED7" w:rsidR="00841BBF" w:rsidRPr="00CC05C7" w:rsidDel="00F96280" w:rsidRDefault="00841BBF">
            <w:pPr>
              <w:pStyle w:val="H2Paragh"/>
              <w:rPr>
                <w:del w:id="4034" w:author="Muhammad Subarkah" w:date="2024-12-07T23:43:00Z" w16du:dateUtc="2024-12-07T16:43:00Z"/>
                <w:rFonts w:eastAsia="Calibri" w:cs="Arial"/>
              </w:rPr>
              <w:pPrChange w:id="4035" w:author="Muhammad Subarkah" w:date="2024-12-11T00:12:00Z" w16du:dateUtc="2024-12-10T17:12:00Z">
                <w:pPr>
                  <w:pStyle w:val="NoBeforeAfter"/>
                  <w:spacing w:line="240" w:lineRule="auto"/>
                  <w:jc w:val="center"/>
                </w:pPr>
              </w:pPrChange>
            </w:pPr>
            <w:del w:id="4036" w:author="Muhammad Subarkah" w:date="2024-12-07T23:43:00Z" w16du:dateUtc="2024-12-07T16:43:00Z">
              <w:r w:rsidRPr="00CC05C7" w:rsidDel="00F96280">
                <w:rPr>
                  <w:rFonts w:eastAsia="Calibri" w:cs="Arial"/>
                </w:rPr>
                <w:delText>Kriteria Penilaian</w:delText>
              </w:r>
            </w:del>
          </w:p>
        </w:tc>
        <w:tc>
          <w:tcPr>
            <w:tcW w:w="1568"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39B482B4" w14:textId="25A17C06" w:rsidR="00841BBF" w:rsidRPr="00CC05C7" w:rsidDel="00F96280" w:rsidRDefault="00841BBF">
            <w:pPr>
              <w:pStyle w:val="H2Paragh"/>
              <w:rPr>
                <w:del w:id="4037" w:author="Muhammad Subarkah" w:date="2024-12-07T23:43:00Z" w16du:dateUtc="2024-12-07T16:43:00Z"/>
                <w:rFonts w:eastAsia="Calibri" w:cs="Arial"/>
              </w:rPr>
              <w:pPrChange w:id="4038" w:author="Muhammad Subarkah" w:date="2024-12-11T00:12:00Z" w16du:dateUtc="2024-12-10T17:12:00Z">
                <w:pPr>
                  <w:pStyle w:val="NoBeforeAfter"/>
                  <w:spacing w:line="240" w:lineRule="auto"/>
                  <w:jc w:val="center"/>
                </w:pPr>
              </w:pPrChange>
            </w:pPr>
            <w:del w:id="4039" w:author="Muhammad Subarkah" w:date="2024-12-07T23:43:00Z" w16du:dateUtc="2024-12-07T16:43:00Z">
              <w:r w:rsidRPr="00CC05C7" w:rsidDel="00F96280">
                <w:rPr>
                  <w:rFonts w:eastAsia="Calibri" w:cs="Arial"/>
                </w:rPr>
                <w:delText>Skor</w:delText>
              </w:r>
            </w:del>
          </w:p>
        </w:tc>
        <w:tc>
          <w:tcPr>
            <w:tcW w:w="912"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5D0702E3" w14:textId="415B9391" w:rsidR="00841BBF" w:rsidRPr="00CC05C7" w:rsidDel="00F96280" w:rsidRDefault="00841BBF">
            <w:pPr>
              <w:pStyle w:val="H2Paragh"/>
              <w:rPr>
                <w:del w:id="4040" w:author="Muhammad Subarkah" w:date="2024-12-07T23:43:00Z" w16du:dateUtc="2024-12-07T16:43:00Z"/>
                <w:rFonts w:eastAsia="Calibri" w:cs="Arial"/>
              </w:rPr>
              <w:pPrChange w:id="4041" w:author="Muhammad Subarkah" w:date="2024-12-11T00:12:00Z" w16du:dateUtc="2024-12-10T17:12:00Z">
                <w:pPr>
                  <w:pStyle w:val="NoBeforeAfter"/>
                  <w:spacing w:line="240" w:lineRule="auto"/>
                  <w:jc w:val="center"/>
                </w:pPr>
              </w:pPrChange>
            </w:pPr>
            <w:del w:id="4042" w:author="Muhammad Subarkah" w:date="2024-12-07T23:43:00Z" w16du:dateUtc="2024-12-07T16:43:00Z">
              <w:r w:rsidRPr="00CC05C7" w:rsidDel="00F96280">
                <w:rPr>
                  <w:rFonts w:eastAsia="Calibri" w:cs="Arial"/>
                </w:rPr>
                <w:delText>Nilai</w:delText>
              </w:r>
            </w:del>
          </w:p>
        </w:tc>
        <w:tc>
          <w:tcPr>
            <w:tcW w:w="1229"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7106B3F3" w14:textId="324C662B" w:rsidR="00841BBF" w:rsidRPr="00CC05C7" w:rsidDel="00F96280" w:rsidRDefault="00841BBF">
            <w:pPr>
              <w:pStyle w:val="H2Paragh"/>
              <w:rPr>
                <w:del w:id="4043" w:author="Muhammad Subarkah" w:date="2024-12-07T23:43:00Z" w16du:dateUtc="2024-12-07T16:43:00Z"/>
                <w:rFonts w:eastAsia="Calibri" w:cs="Arial"/>
              </w:rPr>
              <w:pPrChange w:id="4044" w:author="Muhammad Subarkah" w:date="2024-12-11T00:12:00Z" w16du:dateUtc="2024-12-10T17:12:00Z">
                <w:pPr>
                  <w:pStyle w:val="NoBeforeAfter"/>
                  <w:spacing w:line="240" w:lineRule="auto"/>
                  <w:jc w:val="center"/>
                </w:pPr>
              </w:pPrChange>
            </w:pPr>
            <w:del w:id="4045" w:author="Muhammad Subarkah" w:date="2024-12-07T23:43:00Z" w16du:dateUtc="2024-12-07T16:43:00Z">
              <w:r w:rsidRPr="00CC05C7" w:rsidDel="00F96280">
                <w:rPr>
                  <w:rFonts w:eastAsia="Calibri" w:cs="Arial"/>
                </w:rPr>
                <w:delText>Nilai Persentase</w:delText>
              </w:r>
            </w:del>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29326A4A" w14:textId="4D4218E7" w:rsidR="00841BBF" w:rsidRPr="00CC05C7" w:rsidDel="00F96280" w:rsidRDefault="00841BBF">
            <w:pPr>
              <w:pStyle w:val="H2Paragh"/>
              <w:rPr>
                <w:del w:id="4046" w:author="Muhammad Subarkah" w:date="2024-12-07T23:43:00Z" w16du:dateUtc="2024-12-07T16:43:00Z"/>
                <w:rFonts w:eastAsia="Calibri" w:cs="Arial"/>
              </w:rPr>
              <w:pPrChange w:id="4047" w:author="Muhammad Subarkah" w:date="2024-12-11T00:12:00Z" w16du:dateUtc="2024-12-10T17:12:00Z">
                <w:pPr>
                  <w:pStyle w:val="NoBeforeAfter"/>
                  <w:spacing w:line="240" w:lineRule="auto"/>
                  <w:jc w:val="center"/>
                </w:pPr>
              </w:pPrChange>
            </w:pPr>
            <w:del w:id="4048" w:author="Muhammad Subarkah" w:date="2024-12-07T23:43:00Z" w16du:dateUtc="2024-12-07T16:43:00Z">
              <w:r w:rsidRPr="00CC05C7" w:rsidDel="00F96280">
                <w:rPr>
                  <w:rFonts w:eastAsia="Calibri" w:cs="Arial"/>
                </w:rPr>
                <w:delText>Kategori</w:delText>
              </w:r>
            </w:del>
          </w:p>
        </w:tc>
      </w:tr>
      <w:tr w:rsidR="00841BBF" w:rsidRPr="00CC05C7" w:rsidDel="00F96280" w14:paraId="4499FDE5" w14:textId="4E772538" w:rsidTr="00CC05C7">
        <w:trPr>
          <w:trHeight w:val="20"/>
          <w:del w:id="4049" w:author="Muhammad Subarkah" w:date="2024-12-07T23:43:00Z"/>
        </w:trPr>
        <w:tc>
          <w:tcPr>
            <w:tcW w:w="698"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23979FD1" w14:textId="626D05A2" w:rsidR="00841BBF" w:rsidRPr="00CC05C7" w:rsidDel="00F96280" w:rsidRDefault="00841BBF">
            <w:pPr>
              <w:pStyle w:val="H2Paragh"/>
              <w:rPr>
                <w:del w:id="4050" w:author="Muhammad Subarkah" w:date="2024-12-07T23:43:00Z" w16du:dateUtc="2024-12-07T16:43:00Z"/>
              </w:rPr>
              <w:pPrChange w:id="4051" w:author="Muhammad Subarkah" w:date="2024-12-11T00:12:00Z" w16du:dateUtc="2024-12-10T17:12:00Z">
                <w:pPr>
                  <w:spacing w:line="240" w:lineRule="auto"/>
                </w:pPr>
              </w:pPrChange>
            </w:pPr>
          </w:p>
        </w:tc>
        <w:tc>
          <w:tcPr>
            <w:tcW w:w="1915"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0ADAE16E" w14:textId="0B7DF298" w:rsidR="00841BBF" w:rsidRPr="00CC05C7" w:rsidDel="00F96280" w:rsidRDefault="00841BBF">
            <w:pPr>
              <w:pStyle w:val="H2Paragh"/>
              <w:rPr>
                <w:del w:id="4052" w:author="Muhammad Subarkah" w:date="2024-12-07T23:43:00Z" w16du:dateUtc="2024-12-07T16:43:00Z"/>
              </w:rPr>
              <w:pPrChange w:id="4053" w:author="Muhammad Subarkah" w:date="2024-12-11T00:12:00Z" w16du:dateUtc="2024-12-10T17:12:00Z">
                <w:pPr>
                  <w:spacing w:line="240" w:lineRule="auto"/>
                </w:pPr>
              </w:pPrChange>
            </w:pPr>
          </w:p>
        </w:tc>
        <w:tc>
          <w:tcPr>
            <w:tcW w:w="81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0A06FDE6" w14:textId="4A82F489" w:rsidR="00841BBF" w:rsidRPr="00CC05C7" w:rsidDel="00F96280" w:rsidRDefault="00841BBF">
            <w:pPr>
              <w:pStyle w:val="H2Paragh"/>
              <w:rPr>
                <w:del w:id="4054" w:author="Muhammad Subarkah" w:date="2024-12-07T23:43:00Z" w16du:dateUtc="2024-12-07T16:43:00Z"/>
                <w:rFonts w:eastAsia="Calibri" w:cs="Arial"/>
              </w:rPr>
              <w:pPrChange w:id="4055" w:author="Muhammad Subarkah" w:date="2024-12-11T00:12:00Z" w16du:dateUtc="2024-12-10T17:12:00Z">
                <w:pPr>
                  <w:pStyle w:val="NoBeforeAfter"/>
                  <w:spacing w:line="240" w:lineRule="auto"/>
                  <w:jc w:val="center"/>
                </w:pPr>
              </w:pPrChange>
            </w:pPr>
            <w:del w:id="4056" w:author="Muhammad Subarkah" w:date="2024-12-07T23:43:00Z" w16du:dateUtc="2024-12-07T16:43:00Z">
              <w:r w:rsidRPr="00CC05C7" w:rsidDel="00F96280">
                <w:rPr>
                  <w:rFonts w:eastAsia="Calibri" w:cs="Arial"/>
                </w:rPr>
                <w:delText>Maks.</w:delText>
              </w:r>
            </w:del>
          </w:p>
        </w:tc>
        <w:tc>
          <w:tcPr>
            <w:tcW w:w="758"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4947183A" w14:textId="2491CF81" w:rsidR="00841BBF" w:rsidRPr="00CC05C7" w:rsidDel="00F96280" w:rsidRDefault="00841BBF">
            <w:pPr>
              <w:pStyle w:val="H2Paragh"/>
              <w:rPr>
                <w:del w:id="4057" w:author="Muhammad Subarkah" w:date="2024-12-07T23:43:00Z" w16du:dateUtc="2024-12-07T16:43:00Z"/>
                <w:rFonts w:eastAsia="Calibri" w:cs="Arial"/>
              </w:rPr>
              <w:pPrChange w:id="4058" w:author="Muhammad Subarkah" w:date="2024-12-11T00:12:00Z" w16du:dateUtc="2024-12-10T17:12:00Z">
                <w:pPr>
                  <w:pStyle w:val="NoBeforeAfter"/>
                  <w:spacing w:line="240" w:lineRule="auto"/>
                  <w:jc w:val="center"/>
                </w:pPr>
              </w:pPrChange>
            </w:pPr>
            <w:del w:id="4059" w:author="Muhammad Subarkah" w:date="2024-12-07T23:43:00Z" w16du:dateUtc="2024-12-07T16:43:00Z">
              <w:r w:rsidRPr="00CC05C7" w:rsidDel="00F96280">
                <w:rPr>
                  <w:rFonts w:eastAsia="Calibri" w:cs="Arial"/>
                </w:rPr>
                <w:delText>Min.</w:delText>
              </w:r>
            </w:del>
          </w:p>
        </w:tc>
        <w:tc>
          <w:tcPr>
            <w:tcW w:w="912"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47794156" w14:textId="08D23EA4" w:rsidR="00841BBF" w:rsidRPr="00CC05C7" w:rsidDel="00F96280" w:rsidRDefault="00841BBF">
            <w:pPr>
              <w:pStyle w:val="H2Paragh"/>
              <w:rPr>
                <w:del w:id="4060" w:author="Muhammad Subarkah" w:date="2024-12-07T23:43:00Z" w16du:dateUtc="2024-12-07T16:43:00Z"/>
              </w:rPr>
              <w:pPrChange w:id="4061" w:author="Muhammad Subarkah" w:date="2024-12-11T00:12:00Z" w16du:dateUtc="2024-12-10T17:12:00Z">
                <w:pPr>
                  <w:spacing w:line="240" w:lineRule="auto"/>
                </w:pPr>
              </w:pPrChange>
            </w:pPr>
          </w:p>
        </w:tc>
        <w:tc>
          <w:tcPr>
            <w:tcW w:w="1229"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11CC5909" w14:textId="04B9C497" w:rsidR="00841BBF" w:rsidRPr="00CC05C7" w:rsidDel="00F96280" w:rsidRDefault="00841BBF">
            <w:pPr>
              <w:pStyle w:val="H2Paragh"/>
              <w:rPr>
                <w:del w:id="4062" w:author="Muhammad Subarkah" w:date="2024-12-07T23:43:00Z" w16du:dateUtc="2024-12-07T16:43:00Z"/>
              </w:rPr>
              <w:pPrChange w:id="4063" w:author="Muhammad Subarkah" w:date="2024-12-11T00:12:00Z" w16du:dateUtc="2024-12-10T17:12:00Z">
                <w:pPr>
                  <w:spacing w:line="240" w:lineRule="auto"/>
                </w:pPr>
              </w:pPrChange>
            </w:pPr>
          </w:p>
        </w:tc>
        <w:tc>
          <w:tcPr>
            <w:tcW w:w="1275"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67806B1C" w14:textId="65B7925F" w:rsidR="00841BBF" w:rsidRPr="00CC05C7" w:rsidDel="00F96280" w:rsidRDefault="00841BBF">
            <w:pPr>
              <w:pStyle w:val="H2Paragh"/>
              <w:rPr>
                <w:del w:id="4064" w:author="Muhammad Subarkah" w:date="2024-12-07T23:43:00Z" w16du:dateUtc="2024-12-07T16:43:00Z"/>
              </w:rPr>
              <w:pPrChange w:id="4065" w:author="Muhammad Subarkah" w:date="2024-12-11T00:12:00Z" w16du:dateUtc="2024-12-10T17:12:00Z">
                <w:pPr>
                  <w:spacing w:line="240" w:lineRule="auto"/>
                </w:pPr>
              </w:pPrChange>
            </w:pPr>
          </w:p>
        </w:tc>
      </w:tr>
      <w:tr w:rsidR="00841BBF" w:rsidRPr="00CC05C7" w:rsidDel="00F96280" w14:paraId="7D9F4E5C" w14:textId="5E457473" w:rsidTr="00CC05C7">
        <w:trPr>
          <w:trHeight w:val="20"/>
          <w:del w:id="4066" w:author="Muhammad Subarkah" w:date="2024-12-07T23:43:00Z"/>
        </w:trPr>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E032B" w14:textId="4946486E" w:rsidR="00841BBF" w:rsidRPr="00CC05C7" w:rsidDel="00F96280" w:rsidRDefault="00841BBF">
            <w:pPr>
              <w:pStyle w:val="H2Paragh"/>
              <w:rPr>
                <w:del w:id="4067" w:author="Muhammad Subarkah" w:date="2024-12-07T23:43:00Z" w16du:dateUtc="2024-12-07T16:43:00Z"/>
                <w:rFonts w:eastAsia="Calibri" w:cs="Arial"/>
              </w:rPr>
              <w:pPrChange w:id="4068" w:author="Muhammad Subarkah" w:date="2024-12-11T00:12:00Z" w16du:dateUtc="2024-12-10T17:12:00Z">
                <w:pPr>
                  <w:pStyle w:val="NoBeforeAfter"/>
                  <w:spacing w:line="240" w:lineRule="auto"/>
                  <w:jc w:val="center"/>
                </w:pPr>
              </w:pPrChange>
            </w:pPr>
            <w:del w:id="4069" w:author="Muhammad Subarkah" w:date="2024-12-07T23:43:00Z" w16du:dateUtc="2024-12-07T16:43:00Z">
              <w:r w:rsidRPr="00CC05C7" w:rsidDel="00F96280">
                <w:rPr>
                  <w:rFonts w:eastAsia="Calibri" w:cs="Arial"/>
                </w:rPr>
                <w:delText>1.</w:delText>
              </w:r>
            </w:del>
          </w:p>
        </w:tc>
        <w:tc>
          <w:tcPr>
            <w:tcW w:w="1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BC85AD" w14:textId="74B09D28" w:rsidR="00841BBF" w:rsidRPr="00CC05C7" w:rsidDel="00F96280" w:rsidRDefault="00841BBF">
            <w:pPr>
              <w:pStyle w:val="H2Paragh"/>
              <w:rPr>
                <w:del w:id="4070" w:author="Muhammad Subarkah" w:date="2024-12-07T23:43:00Z" w16du:dateUtc="2024-12-07T16:43:00Z"/>
                <w:rFonts w:eastAsia="Calibri" w:cs="Arial"/>
              </w:rPr>
              <w:pPrChange w:id="4071" w:author="Muhammad Subarkah" w:date="2024-12-11T00:12:00Z" w16du:dateUtc="2024-12-10T17:12:00Z">
                <w:pPr>
                  <w:pStyle w:val="NoBeforeAfter"/>
                  <w:spacing w:line="240" w:lineRule="auto"/>
                  <w:jc w:val="center"/>
                </w:pPr>
              </w:pPrChange>
            </w:pPr>
            <w:del w:id="4072" w:author="Muhammad Subarkah" w:date="2024-12-07T23:43:00Z" w16du:dateUtc="2024-12-07T16:43:00Z">
              <w:r w:rsidRPr="00CC05C7" w:rsidDel="00F96280">
                <w:rPr>
                  <w:rFonts w:eastAsia="Calibri" w:cs="Arial"/>
                </w:rPr>
                <w:delText>Kebermanfaatan Media</w:delText>
              </w:r>
            </w:del>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611DC3" w14:textId="66C51B26" w:rsidR="00841BBF" w:rsidRPr="00CC05C7" w:rsidDel="00F96280" w:rsidRDefault="00841BBF">
            <w:pPr>
              <w:pStyle w:val="H2Paragh"/>
              <w:rPr>
                <w:del w:id="4073" w:author="Muhammad Subarkah" w:date="2024-12-07T23:43:00Z" w16du:dateUtc="2024-12-07T16:43:00Z"/>
                <w:rFonts w:eastAsia="Calibri" w:cs="Arial"/>
              </w:rPr>
              <w:pPrChange w:id="4074" w:author="Muhammad Subarkah" w:date="2024-12-11T00:12:00Z" w16du:dateUtc="2024-12-10T17:12:00Z">
                <w:pPr>
                  <w:pStyle w:val="NoBeforeAfter"/>
                  <w:spacing w:line="240" w:lineRule="auto"/>
                  <w:jc w:val="center"/>
                </w:pPr>
              </w:pPrChange>
            </w:pPr>
            <w:del w:id="4075" w:author="Muhammad Subarkah" w:date="2024-12-07T23:43:00Z" w16du:dateUtc="2024-12-07T16:43:00Z">
              <w:r w:rsidRPr="00CC05C7" w:rsidDel="00F96280">
                <w:rPr>
                  <w:rFonts w:eastAsia="Calibri" w:cs="Arial"/>
                </w:rPr>
                <w:delText>40</w:delText>
              </w:r>
            </w:del>
          </w:p>
        </w:tc>
        <w:tc>
          <w:tcPr>
            <w:tcW w:w="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BF6222" w14:textId="0D68CFC7" w:rsidR="00841BBF" w:rsidRPr="00CC05C7" w:rsidDel="00F96280" w:rsidRDefault="00841BBF">
            <w:pPr>
              <w:pStyle w:val="H2Paragh"/>
              <w:rPr>
                <w:del w:id="4076" w:author="Muhammad Subarkah" w:date="2024-12-07T23:43:00Z" w16du:dateUtc="2024-12-07T16:43:00Z"/>
                <w:rFonts w:eastAsia="Calibri" w:cs="Arial"/>
              </w:rPr>
              <w:pPrChange w:id="4077" w:author="Muhammad Subarkah" w:date="2024-12-11T00:12:00Z" w16du:dateUtc="2024-12-10T17:12:00Z">
                <w:pPr>
                  <w:pStyle w:val="NoBeforeAfter"/>
                  <w:spacing w:line="240" w:lineRule="auto"/>
                  <w:jc w:val="center"/>
                </w:pPr>
              </w:pPrChange>
            </w:pPr>
            <w:del w:id="4078" w:author="Muhammad Subarkah" w:date="2024-12-07T23:43:00Z" w16du:dateUtc="2024-12-07T16:43:00Z">
              <w:r w:rsidRPr="00CC05C7" w:rsidDel="00F96280">
                <w:rPr>
                  <w:rFonts w:eastAsia="Calibri" w:cs="Arial"/>
                </w:rPr>
                <w:delText>10</w:delText>
              </w:r>
            </w:del>
          </w:p>
        </w:tc>
        <w:tc>
          <w:tcPr>
            <w:tcW w:w="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49735" w14:textId="254F6E85" w:rsidR="00841BBF" w:rsidRPr="00CC05C7" w:rsidDel="00F96280" w:rsidRDefault="00841BBF">
            <w:pPr>
              <w:pStyle w:val="H2Paragh"/>
              <w:rPr>
                <w:del w:id="4079" w:author="Muhammad Subarkah" w:date="2024-12-07T23:43:00Z" w16du:dateUtc="2024-12-07T16:43:00Z"/>
                <w:rFonts w:eastAsia="Calibri" w:cs="Arial"/>
              </w:rPr>
              <w:pPrChange w:id="4080" w:author="Muhammad Subarkah" w:date="2024-12-11T00:12:00Z" w16du:dateUtc="2024-12-10T17:12:00Z">
                <w:pPr>
                  <w:pStyle w:val="NoBeforeAfter"/>
                  <w:spacing w:line="240" w:lineRule="auto"/>
                  <w:jc w:val="center"/>
                </w:pPr>
              </w:pPrChange>
            </w:pPr>
            <w:del w:id="4081" w:author="Muhammad Subarkah" w:date="2024-12-07T23:43:00Z" w16du:dateUtc="2024-12-07T16:43:00Z">
              <w:r w:rsidRPr="00CC05C7" w:rsidDel="00F96280">
                <w:rPr>
                  <w:rFonts w:eastAsia="Calibri" w:cs="Arial"/>
                </w:rPr>
                <w:delText>38</w:delText>
              </w:r>
            </w:del>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99277" w14:textId="542802BF" w:rsidR="00841BBF" w:rsidRPr="00CC05C7" w:rsidDel="00F96280" w:rsidRDefault="00841BBF">
            <w:pPr>
              <w:pStyle w:val="H2Paragh"/>
              <w:rPr>
                <w:del w:id="4082" w:author="Muhammad Subarkah" w:date="2024-12-07T23:43:00Z" w16du:dateUtc="2024-12-07T16:43:00Z"/>
                <w:rFonts w:eastAsia="Calibri" w:cs="Arial"/>
              </w:rPr>
              <w:pPrChange w:id="4083" w:author="Muhammad Subarkah" w:date="2024-12-11T00:12:00Z" w16du:dateUtc="2024-12-10T17:12:00Z">
                <w:pPr>
                  <w:pStyle w:val="NoBeforeAfter"/>
                  <w:spacing w:line="240" w:lineRule="auto"/>
                  <w:jc w:val="center"/>
                </w:pPr>
              </w:pPrChange>
            </w:pPr>
            <w:del w:id="4084" w:author="Muhammad Subarkah" w:date="2024-12-07T23:43:00Z" w16du:dateUtc="2024-12-07T16:43:00Z">
              <w:r w:rsidRPr="00CC05C7" w:rsidDel="00F96280">
                <w:rPr>
                  <w:rFonts w:eastAsia="Calibri" w:cs="Arial"/>
                </w:rPr>
                <w:delText>95%</w:delText>
              </w:r>
            </w:del>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49A46" w14:textId="3E5BAE96" w:rsidR="00841BBF" w:rsidRPr="00CC05C7" w:rsidDel="00F96280" w:rsidRDefault="00841BBF">
            <w:pPr>
              <w:pStyle w:val="H2Paragh"/>
              <w:rPr>
                <w:del w:id="4085" w:author="Muhammad Subarkah" w:date="2024-12-07T23:43:00Z" w16du:dateUtc="2024-12-07T16:43:00Z"/>
                <w:rFonts w:eastAsia="Calibri" w:cs="Arial"/>
              </w:rPr>
              <w:pPrChange w:id="4086" w:author="Muhammad Subarkah" w:date="2024-12-11T00:12:00Z" w16du:dateUtc="2024-12-10T17:12:00Z">
                <w:pPr>
                  <w:pStyle w:val="NoBeforeAfter"/>
                  <w:spacing w:line="240" w:lineRule="auto"/>
                  <w:jc w:val="center"/>
                </w:pPr>
              </w:pPrChange>
            </w:pPr>
            <w:del w:id="4087" w:author="Muhammad Subarkah" w:date="2024-12-07T23:43:00Z" w16du:dateUtc="2024-12-07T16:43:00Z">
              <w:r w:rsidRPr="00CC05C7" w:rsidDel="00F96280">
                <w:rPr>
                  <w:rFonts w:eastAsia="Calibri" w:cs="Arial"/>
                </w:rPr>
                <w:delText>Sangat Layak</w:delText>
              </w:r>
            </w:del>
          </w:p>
        </w:tc>
      </w:tr>
      <w:tr w:rsidR="00841BBF" w:rsidRPr="00CC05C7" w:rsidDel="00F96280" w14:paraId="17DD9B62" w14:textId="1E11F02F" w:rsidTr="00CC05C7">
        <w:trPr>
          <w:trHeight w:val="20"/>
          <w:del w:id="4088" w:author="Muhammad Subarkah" w:date="2024-12-07T23:43:00Z"/>
        </w:trPr>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8E24F1" w14:textId="47A9228A" w:rsidR="00841BBF" w:rsidRPr="00CC05C7" w:rsidDel="00F96280" w:rsidRDefault="00841BBF">
            <w:pPr>
              <w:pStyle w:val="H2Paragh"/>
              <w:rPr>
                <w:del w:id="4089" w:author="Muhammad Subarkah" w:date="2024-12-07T23:43:00Z" w16du:dateUtc="2024-12-07T16:43:00Z"/>
                <w:rFonts w:eastAsia="Calibri" w:cs="Arial"/>
              </w:rPr>
              <w:pPrChange w:id="4090" w:author="Muhammad Subarkah" w:date="2024-12-11T00:12:00Z" w16du:dateUtc="2024-12-10T17:12:00Z">
                <w:pPr>
                  <w:pStyle w:val="NoBeforeAfter"/>
                  <w:spacing w:line="240" w:lineRule="auto"/>
                  <w:jc w:val="center"/>
                </w:pPr>
              </w:pPrChange>
            </w:pPr>
            <w:del w:id="4091" w:author="Muhammad Subarkah" w:date="2024-12-07T23:43:00Z" w16du:dateUtc="2024-12-07T16:43:00Z">
              <w:r w:rsidRPr="00CC05C7" w:rsidDel="00F96280">
                <w:rPr>
                  <w:rFonts w:eastAsia="Calibri" w:cs="Arial"/>
                </w:rPr>
                <w:delText>2.</w:delText>
              </w:r>
            </w:del>
          </w:p>
        </w:tc>
        <w:tc>
          <w:tcPr>
            <w:tcW w:w="1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2C25C3" w14:textId="6F6CC958" w:rsidR="00841BBF" w:rsidRPr="00CC05C7" w:rsidDel="00F96280" w:rsidRDefault="00841BBF">
            <w:pPr>
              <w:pStyle w:val="H2Paragh"/>
              <w:rPr>
                <w:del w:id="4092" w:author="Muhammad Subarkah" w:date="2024-12-07T23:43:00Z" w16du:dateUtc="2024-12-07T16:43:00Z"/>
                <w:rFonts w:eastAsia="Calibri" w:cs="Arial"/>
              </w:rPr>
              <w:pPrChange w:id="4093" w:author="Muhammad Subarkah" w:date="2024-12-11T00:12:00Z" w16du:dateUtc="2024-12-10T17:12:00Z">
                <w:pPr>
                  <w:pStyle w:val="NoBeforeAfter"/>
                  <w:spacing w:line="240" w:lineRule="auto"/>
                  <w:jc w:val="center"/>
                </w:pPr>
              </w:pPrChange>
            </w:pPr>
            <w:del w:id="4094" w:author="Muhammad Subarkah" w:date="2024-12-07T23:43:00Z" w16du:dateUtc="2024-12-07T16:43:00Z">
              <w:r w:rsidRPr="00CC05C7" w:rsidDel="00F96280">
                <w:rPr>
                  <w:rFonts w:eastAsia="Calibri" w:cs="Arial"/>
                </w:rPr>
                <w:delText>Kelengkapan Media</w:delText>
              </w:r>
            </w:del>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19F7A" w14:textId="17806D99" w:rsidR="00841BBF" w:rsidRPr="00CC05C7" w:rsidDel="00F96280" w:rsidRDefault="00841BBF">
            <w:pPr>
              <w:pStyle w:val="H2Paragh"/>
              <w:rPr>
                <w:del w:id="4095" w:author="Muhammad Subarkah" w:date="2024-12-07T23:43:00Z" w16du:dateUtc="2024-12-07T16:43:00Z"/>
                <w:rFonts w:eastAsia="Calibri" w:cs="Arial"/>
              </w:rPr>
              <w:pPrChange w:id="4096" w:author="Muhammad Subarkah" w:date="2024-12-11T00:12:00Z" w16du:dateUtc="2024-12-10T17:12:00Z">
                <w:pPr>
                  <w:pStyle w:val="NoBeforeAfter"/>
                  <w:spacing w:line="240" w:lineRule="auto"/>
                  <w:jc w:val="center"/>
                </w:pPr>
              </w:pPrChange>
            </w:pPr>
            <w:del w:id="4097" w:author="Muhammad Subarkah" w:date="2024-12-07T23:43:00Z" w16du:dateUtc="2024-12-07T16:43:00Z">
              <w:r w:rsidRPr="00CC05C7" w:rsidDel="00F96280">
                <w:rPr>
                  <w:rFonts w:eastAsia="Calibri" w:cs="Arial"/>
                </w:rPr>
                <w:delText>16</w:delText>
              </w:r>
            </w:del>
          </w:p>
        </w:tc>
        <w:tc>
          <w:tcPr>
            <w:tcW w:w="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3FEBE8" w14:textId="59A232B2" w:rsidR="00841BBF" w:rsidRPr="00CC05C7" w:rsidDel="00F96280" w:rsidRDefault="00841BBF">
            <w:pPr>
              <w:pStyle w:val="H2Paragh"/>
              <w:rPr>
                <w:del w:id="4098" w:author="Muhammad Subarkah" w:date="2024-12-07T23:43:00Z" w16du:dateUtc="2024-12-07T16:43:00Z"/>
                <w:rFonts w:eastAsia="Calibri" w:cs="Arial"/>
              </w:rPr>
              <w:pPrChange w:id="4099" w:author="Muhammad Subarkah" w:date="2024-12-11T00:12:00Z" w16du:dateUtc="2024-12-10T17:12:00Z">
                <w:pPr>
                  <w:pStyle w:val="NoBeforeAfter"/>
                  <w:spacing w:line="240" w:lineRule="auto"/>
                  <w:jc w:val="center"/>
                </w:pPr>
              </w:pPrChange>
            </w:pPr>
            <w:del w:id="4100" w:author="Muhammad Subarkah" w:date="2024-12-07T23:43:00Z" w16du:dateUtc="2024-12-07T16:43:00Z">
              <w:r w:rsidRPr="00CC05C7" w:rsidDel="00F96280">
                <w:rPr>
                  <w:rFonts w:eastAsia="Calibri" w:cs="Arial"/>
                </w:rPr>
                <w:delText>4</w:delText>
              </w:r>
            </w:del>
          </w:p>
        </w:tc>
        <w:tc>
          <w:tcPr>
            <w:tcW w:w="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49DBEE" w14:textId="459FDFA5" w:rsidR="00841BBF" w:rsidRPr="00CC05C7" w:rsidDel="00F96280" w:rsidRDefault="00841BBF">
            <w:pPr>
              <w:pStyle w:val="H2Paragh"/>
              <w:rPr>
                <w:del w:id="4101" w:author="Muhammad Subarkah" w:date="2024-12-07T23:43:00Z" w16du:dateUtc="2024-12-07T16:43:00Z"/>
                <w:rFonts w:eastAsia="Calibri" w:cs="Arial"/>
              </w:rPr>
              <w:pPrChange w:id="4102" w:author="Muhammad Subarkah" w:date="2024-12-11T00:12:00Z" w16du:dateUtc="2024-12-10T17:12:00Z">
                <w:pPr>
                  <w:pStyle w:val="NoBeforeAfter"/>
                  <w:spacing w:line="240" w:lineRule="auto"/>
                  <w:jc w:val="center"/>
                </w:pPr>
              </w:pPrChange>
            </w:pPr>
            <w:del w:id="4103" w:author="Muhammad Subarkah" w:date="2024-12-07T23:43:00Z" w16du:dateUtc="2024-12-07T16:43:00Z">
              <w:r w:rsidRPr="00CC05C7" w:rsidDel="00F96280">
                <w:rPr>
                  <w:rFonts w:eastAsia="Calibri" w:cs="Arial"/>
                </w:rPr>
                <w:delText>15</w:delText>
              </w:r>
            </w:del>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86F93A" w14:textId="1EA6EA03" w:rsidR="00841BBF" w:rsidRPr="00CC05C7" w:rsidDel="00F96280" w:rsidRDefault="00841BBF">
            <w:pPr>
              <w:pStyle w:val="H2Paragh"/>
              <w:rPr>
                <w:del w:id="4104" w:author="Muhammad Subarkah" w:date="2024-12-07T23:43:00Z" w16du:dateUtc="2024-12-07T16:43:00Z"/>
                <w:rFonts w:eastAsia="Calibri" w:cs="Arial"/>
              </w:rPr>
              <w:pPrChange w:id="4105" w:author="Muhammad Subarkah" w:date="2024-12-11T00:12:00Z" w16du:dateUtc="2024-12-10T17:12:00Z">
                <w:pPr>
                  <w:pStyle w:val="NoBeforeAfter"/>
                  <w:spacing w:line="240" w:lineRule="auto"/>
                  <w:jc w:val="center"/>
                </w:pPr>
              </w:pPrChange>
            </w:pPr>
            <w:del w:id="4106" w:author="Muhammad Subarkah" w:date="2024-12-07T23:43:00Z" w16du:dateUtc="2024-12-07T16:43:00Z">
              <w:r w:rsidRPr="00CC05C7" w:rsidDel="00F96280">
                <w:rPr>
                  <w:rFonts w:eastAsia="Calibri" w:cs="Arial"/>
                </w:rPr>
                <w:delText>93,75%</w:delText>
              </w:r>
            </w:del>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13EFA7" w14:textId="46935ADF" w:rsidR="00841BBF" w:rsidRPr="00CC05C7" w:rsidDel="00F96280" w:rsidRDefault="00841BBF">
            <w:pPr>
              <w:pStyle w:val="H2Paragh"/>
              <w:rPr>
                <w:del w:id="4107" w:author="Muhammad Subarkah" w:date="2024-12-07T23:43:00Z" w16du:dateUtc="2024-12-07T16:43:00Z"/>
                <w:rFonts w:eastAsia="Calibri" w:cs="Arial"/>
              </w:rPr>
              <w:pPrChange w:id="4108" w:author="Muhammad Subarkah" w:date="2024-12-11T00:12:00Z" w16du:dateUtc="2024-12-10T17:12:00Z">
                <w:pPr>
                  <w:pStyle w:val="NoBeforeAfter"/>
                  <w:spacing w:line="240" w:lineRule="auto"/>
                  <w:jc w:val="center"/>
                </w:pPr>
              </w:pPrChange>
            </w:pPr>
            <w:del w:id="4109" w:author="Muhammad Subarkah" w:date="2024-12-07T23:43:00Z" w16du:dateUtc="2024-12-07T16:43:00Z">
              <w:r w:rsidRPr="00CC05C7" w:rsidDel="00F96280">
                <w:rPr>
                  <w:rFonts w:eastAsia="Calibri" w:cs="Arial"/>
                </w:rPr>
                <w:delText>Sangat Layak</w:delText>
              </w:r>
            </w:del>
          </w:p>
        </w:tc>
      </w:tr>
      <w:tr w:rsidR="005B799D" w:rsidRPr="00CC05C7" w:rsidDel="00F96280" w14:paraId="2664AC70" w14:textId="6225785B" w:rsidTr="00CC05C7">
        <w:trPr>
          <w:trHeight w:val="20"/>
          <w:del w:id="4110" w:author="Muhammad Subarkah" w:date="2024-12-07T23:43:00Z"/>
        </w:trPr>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2CAFC" w14:textId="4D597FC5" w:rsidR="005B799D" w:rsidRPr="00CC05C7" w:rsidDel="00F96280" w:rsidRDefault="005B799D">
            <w:pPr>
              <w:pStyle w:val="H2Paragh"/>
              <w:rPr>
                <w:del w:id="4111" w:author="Muhammad Subarkah" w:date="2024-12-07T23:43:00Z" w16du:dateUtc="2024-12-07T16:43:00Z"/>
                <w:rFonts w:eastAsia="Calibri" w:cs="Arial"/>
              </w:rPr>
              <w:pPrChange w:id="4112" w:author="Muhammad Subarkah" w:date="2024-12-11T00:12:00Z" w16du:dateUtc="2024-12-10T17:12:00Z">
                <w:pPr>
                  <w:pStyle w:val="NoBeforeAfter"/>
                  <w:spacing w:line="240" w:lineRule="auto"/>
                  <w:jc w:val="center"/>
                </w:pPr>
              </w:pPrChange>
            </w:pPr>
            <w:del w:id="4113" w:author="Muhammad Subarkah" w:date="2024-12-07T23:43:00Z" w16du:dateUtc="2024-12-07T16:43:00Z">
              <w:r w:rsidRPr="00CC05C7" w:rsidDel="00F96280">
                <w:rPr>
                  <w:rFonts w:eastAsia="Calibri" w:cs="Arial"/>
                </w:rPr>
                <w:delText>3.</w:delText>
              </w:r>
            </w:del>
          </w:p>
        </w:tc>
        <w:tc>
          <w:tcPr>
            <w:tcW w:w="19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01F160" w14:textId="51A5ACD5" w:rsidR="005B799D" w:rsidRPr="00CC05C7" w:rsidDel="00F96280" w:rsidRDefault="005B799D">
            <w:pPr>
              <w:pStyle w:val="H2Paragh"/>
              <w:rPr>
                <w:del w:id="4114" w:author="Muhammad Subarkah" w:date="2024-12-07T23:43:00Z" w16du:dateUtc="2024-12-07T16:43:00Z"/>
                <w:rFonts w:eastAsia="Calibri" w:cs="Arial"/>
              </w:rPr>
              <w:pPrChange w:id="4115" w:author="Muhammad Subarkah" w:date="2024-12-11T00:12:00Z" w16du:dateUtc="2024-12-10T17:12:00Z">
                <w:pPr>
                  <w:pStyle w:val="NoBeforeAfter"/>
                  <w:spacing w:line="240" w:lineRule="auto"/>
                  <w:jc w:val="center"/>
                </w:pPr>
              </w:pPrChange>
            </w:pPr>
            <w:del w:id="4116" w:author="Muhammad Subarkah" w:date="2024-12-07T23:43:00Z" w16du:dateUtc="2024-12-07T16:43:00Z">
              <w:r w:rsidRPr="00CC05C7" w:rsidDel="00F96280">
                <w:rPr>
                  <w:rFonts w:eastAsia="Calibri" w:cs="Arial"/>
                </w:rPr>
                <w:delText>Kemudahan Pengguna</w:delText>
              </w:r>
            </w:del>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5C2D1" w14:textId="61363587" w:rsidR="005B799D" w:rsidRPr="00CC05C7" w:rsidDel="00F96280" w:rsidRDefault="005B799D">
            <w:pPr>
              <w:pStyle w:val="H2Paragh"/>
              <w:rPr>
                <w:del w:id="4117" w:author="Muhammad Subarkah" w:date="2024-12-07T23:43:00Z" w16du:dateUtc="2024-12-07T16:43:00Z"/>
                <w:rFonts w:eastAsia="Calibri" w:cs="Arial"/>
              </w:rPr>
              <w:pPrChange w:id="4118" w:author="Muhammad Subarkah" w:date="2024-12-11T00:12:00Z" w16du:dateUtc="2024-12-10T17:12:00Z">
                <w:pPr>
                  <w:pStyle w:val="NoBeforeAfter"/>
                  <w:spacing w:line="240" w:lineRule="auto"/>
                  <w:jc w:val="center"/>
                </w:pPr>
              </w:pPrChange>
            </w:pPr>
            <w:del w:id="4119" w:author="Muhammad Subarkah" w:date="2024-12-07T23:43:00Z" w16du:dateUtc="2024-12-07T16:43:00Z">
              <w:r w:rsidRPr="00CC05C7" w:rsidDel="00F96280">
                <w:rPr>
                  <w:rFonts w:eastAsia="Calibri" w:cs="Arial"/>
                </w:rPr>
                <w:delText>12</w:delText>
              </w:r>
            </w:del>
          </w:p>
        </w:tc>
        <w:tc>
          <w:tcPr>
            <w:tcW w:w="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5FCF0D" w14:textId="45B5AFED" w:rsidR="005B799D" w:rsidRPr="00CC05C7" w:rsidDel="00F96280" w:rsidRDefault="005B799D">
            <w:pPr>
              <w:pStyle w:val="H2Paragh"/>
              <w:rPr>
                <w:del w:id="4120" w:author="Muhammad Subarkah" w:date="2024-12-07T23:43:00Z" w16du:dateUtc="2024-12-07T16:43:00Z"/>
                <w:rFonts w:eastAsia="Calibri" w:cs="Arial"/>
              </w:rPr>
              <w:pPrChange w:id="4121" w:author="Muhammad Subarkah" w:date="2024-12-11T00:12:00Z" w16du:dateUtc="2024-12-10T17:12:00Z">
                <w:pPr>
                  <w:pStyle w:val="NoBeforeAfter"/>
                  <w:spacing w:line="240" w:lineRule="auto"/>
                  <w:jc w:val="center"/>
                </w:pPr>
              </w:pPrChange>
            </w:pPr>
            <w:del w:id="4122" w:author="Muhammad Subarkah" w:date="2024-12-07T23:43:00Z" w16du:dateUtc="2024-12-07T16:43:00Z">
              <w:r w:rsidRPr="00CC05C7" w:rsidDel="00F96280">
                <w:rPr>
                  <w:rFonts w:eastAsia="Calibri" w:cs="Arial"/>
                </w:rPr>
                <w:delText>3</w:delText>
              </w:r>
            </w:del>
          </w:p>
        </w:tc>
        <w:tc>
          <w:tcPr>
            <w:tcW w:w="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6FAC4" w14:textId="16B50C85" w:rsidR="005B799D" w:rsidRPr="00CC05C7" w:rsidDel="00F96280" w:rsidRDefault="005B799D">
            <w:pPr>
              <w:pStyle w:val="H2Paragh"/>
              <w:rPr>
                <w:del w:id="4123" w:author="Muhammad Subarkah" w:date="2024-12-07T23:43:00Z" w16du:dateUtc="2024-12-07T16:43:00Z"/>
                <w:rFonts w:eastAsia="Calibri" w:cs="Arial"/>
              </w:rPr>
              <w:pPrChange w:id="4124" w:author="Muhammad Subarkah" w:date="2024-12-11T00:12:00Z" w16du:dateUtc="2024-12-10T17:12:00Z">
                <w:pPr>
                  <w:pStyle w:val="NoBeforeAfter"/>
                  <w:spacing w:line="240" w:lineRule="auto"/>
                  <w:jc w:val="center"/>
                </w:pPr>
              </w:pPrChange>
            </w:pPr>
            <w:del w:id="4125" w:author="Muhammad Subarkah" w:date="2024-12-07T23:43:00Z" w16du:dateUtc="2024-12-07T16:43:00Z">
              <w:r w:rsidRPr="00CC05C7" w:rsidDel="00F96280">
                <w:rPr>
                  <w:rFonts w:eastAsia="Calibri" w:cs="Arial"/>
                </w:rPr>
                <w:delText>11</w:delText>
              </w:r>
            </w:del>
          </w:p>
        </w:tc>
        <w:tc>
          <w:tcPr>
            <w:tcW w:w="1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1F1143" w14:textId="41BFD178" w:rsidR="005B799D" w:rsidRPr="00CC05C7" w:rsidDel="00F96280" w:rsidRDefault="005B799D">
            <w:pPr>
              <w:pStyle w:val="H2Paragh"/>
              <w:rPr>
                <w:del w:id="4126" w:author="Muhammad Subarkah" w:date="2024-12-07T23:43:00Z" w16du:dateUtc="2024-12-07T16:43:00Z"/>
                <w:rFonts w:eastAsia="Calibri" w:cs="Arial"/>
              </w:rPr>
              <w:pPrChange w:id="4127" w:author="Muhammad Subarkah" w:date="2024-12-11T00:12:00Z" w16du:dateUtc="2024-12-10T17:12:00Z">
                <w:pPr>
                  <w:pStyle w:val="NoBeforeAfter"/>
                  <w:spacing w:line="240" w:lineRule="auto"/>
                  <w:jc w:val="center"/>
                </w:pPr>
              </w:pPrChange>
            </w:pPr>
            <w:del w:id="4128" w:author="Muhammad Subarkah" w:date="2024-12-07T23:43:00Z" w16du:dateUtc="2024-12-07T16:43:00Z">
              <w:r w:rsidRPr="00CC05C7" w:rsidDel="00F96280">
                <w:rPr>
                  <w:rFonts w:eastAsia="Calibri" w:cs="Arial"/>
                </w:rPr>
                <w:delText>91,67%</w:delText>
              </w:r>
            </w:del>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E60BEF" w14:textId="3275896A" w:rsidR="005B799D" w:rsidRPr="00CC05C7" w:rsidDel="00F96280" w:rsidRDefault="005B799D">
            <w:pPr>
              <w:pStyle w:val="H2Paragh"/>
              <w:rPr>
                <w:del w:id="4129" w:author="Muhammad Subarkah" w:date="2024-12-07T23:43:00Z" w16du:dateUtc="2024-12-07T16:43:00Z"/>
                <w:rFonts w:eastAsia="Calibri" w:cs="Arial"/>
              </w:rPr>
              <w:pPrChange w:id="4130" w:author="Muhammad Subarkah" w:date="2024-12-11T00:12:00Z" w16du:dateUtc="2024-12-10T17:12:00Z">
                <w:pPr>
                  <w:pStyle w:val="NoBeforeAfter"/>
                  <w:spacing w:line="240" w:lineRule="auto"/>
                  <w:jc w:val="center"/>
                </w:pPr>
              </w:pPrChange>
            </w:pPr>
            <w:del w:id="4131" w:author="Muhammad Subarkah" w:date="2024-12-07T23:43:00Z" w16du:dateUtc="2024-12-07T16:43:00Z">
              <w:r w:rsidRPr="00CC05C7" w:rsidDel="00F96280">
                <w:rPr>
                  <w:rFonts w:eastAsia="Calibri" w:cs="Arial"/>
                </w:rPr>
                <w:delText>Sangat Layak</w:delText>
              </w:r>
            </w:del>
          </w:p>
        </w:tc>
      </w:tr>
      <w:tr w:rsidR="005B799D" w:rsidRPr="00CC05C7" w:rsidDel="008D46B6" w14:paraId="198EE540" w14:textId="75842BE1" w:rsidTr="003E7165">
        <w:tblPrEx>
          <w:tblW w:w="7597" w:type="dxa"/>
          <w:tblInd w:w="431" w:type="dxa"/>
          <w:tblLayout w:type="fixed"/>
          <w:tblCellMar>
            <w:left w:w="10" w:type="dxa"/>
            <w:right w:w="10" w:type="dxa"/>
          </w:tblCellMar>
          <w:tblPrExChange w:id="4132" w:author="Muhammad Subarkah" w:date="2024-12-09T19:05:00Z" w16du:dateUtc="2024-12-09T12:05:00Z">
            <w:tblPrEx>
              <w:tblW w:w="7597" w:type="dxa"/>
              <w:tblInd w:w="431" w:type="dxa"/>
              <w:tblLayout w:type="fixed"/>
              <w:tblCellMar>
                <w:left w:w="10" w:type="dxa"/>
                <w:right w:w="10" w:type="dxa"/>
              </w:tblCellMar>
            </w:tblPrEx>
          </w:tblPrExChange>
        </w:tblPrEx>
        <w:trPr>
          <w:trHeight w:val="20"/>
          <w:del w:id="4133" w:author="Muhammad Subarkah" w:date="2024-12-06T18:52:00Z"/>
          <w:trPrChange w:id="4134" w:author="Muhammad Subarkah" w:date="2024-12-09T19:05:00Z" w16du:dateUtc="2024-12-09T12:05:00Z">
            <w:trPr>
              <w:gridAfter w:val="0"/>
              <w:trHeight w:val="20"/>
            </w:trPr>
          </w:trPrChange>
        </w:trPr>
        <w:tc>
          <w:tcPr>
            <w:tcW w:w="26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135" w:author="Muhammad Subarkah" w:date="2024-12-09T19:05:00Z" w16du:dateUtc="2024-12-09T12:05:00Z">
              <w:tcPr>
                <w:tcW w:w="2613"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62D9A7C" w14:textId="08D2A6D2" w:rsidR="005B799D" w:rsidRPr="00CC05C7" w:rsidDel="008D46B6" w:rsidRDefault="005B799D">
            <w:pPr>
              <w:pStyle w:val="H2Paragh"/>
              <w:rPr>
                <w:del w:id="4136" w:author="Muhammad Subarkah" w:date="2024-12-06T18:52:00Z" w16du:dateUtc="2024-12-06T11:52:00Z"/>
                <w:rFonts w:eastAsia="Calibri" w:cs="Arial"/>
              </w:rPr>
              <w:pPrChange w:id="4137" w:author="Muhammad Subarkah" w:date="2024-12-11T00:12:00Z" w16du:dateUtc="2024-12-10T17:12:00Z">
                <w:pPr>
                  <w:pStyle w:val="NoBeforeAfter"/>
                  <w:spacing w:line="240" w:lineRule="auto"/>
                  <w:jc w:val="center"/>
                </w:pPr>
              </w:pPrChange>
            </w:pPr>
            <w:commentRangeStart w:id="4138"/>
            <w:del w:id="4139" w:author="Muhammad Subarkah" w:date="2024-12-06T18:52:00Z" w16du:dateUtc="2024-12-06T11:52:00Z">
              <w:r w:rsidRPr="00CC05C7" w:rsidDel="008D46B6">
                <w:rPr>
                  <w:rFonts w:eastAsia="Calibri" w:cs="Arial"/>
                </w:rPr>
                <w:delText>Total</w:delText>
              </w:r>
            </w:del>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140" w:author="Muhammad Subarkah" w:date="2024-12-09T19:05:00Z" w16du:dateUtc="2024-12-09T12:05:00Z">
              <w:tcPr>
                <w:tcW w:w="81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E8C7B43" w14:textId="5613F428" w:rsidR="005B799D" w:rsidRPr="00CC05C7" w:rsidDel="008D46B6" w:rsidRDefault="005B799D">
            <w:pPr>
              <w:pStyle w:val="H2Paragh"/>
              <w:rPr>
                <w:del w:id="4141" w:author="Muhammad Subarkah" w:date="2024-12-06T18:52:00Z" w16du:dateUtc="2024-12-06T11:52:00Z"/>
                <w:rFonts w:eastAsia="Calibri" w:cs="Arial"/>
              </w:rPr>
              <w:pPrChange w:id="4142" w:author="Muhammad Subarkah" w:date="2024-12-11T00:12:00Z" w16du:dateUtc="2024-12-10T17:12:00Z">
                <w:pPr>
                  <w:pStyle w:val="NoBeforeAfter"/>
                  <w:spacing w:line="240" w:lineRule="auto"/>
                  <w:jc w:val="center"/>
                </w:pPr>
              </w:pPrChange>
            </w:pPr>
            <w:del w:id="4143" w:author="Muhammad Subarkah" w:date="2024-12-06T18:52:00Z" w16du:dateUtc="2024-12-06T11:52:00Z">
              <w:r w:rsidRPr="00CC05C7" w:rsidDel="008D46B6">
                <w:rPr>
                  <w:rFonts w:eastAsia="Calibri" w:cs="Arial"/>
                </w:rPr>
                <w:delText>68</w:delText>
              </w:r>
            </w:del>
          </w:p>
        </w:tc>
        <w:tc>
          <w:tcPr>
            <w:tcW w:w="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144" w:author="Muhammad Subarkah" w:date="2024-12-09T19:05:00Z" w16du:dateUtc="2024-12-09T12:05:00Z">
              <w:tcPr>
                <w:tcW w:w="75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E6188AF" w14:textId="1B61A836" w:rsidR="005B799D" w:rsidRPr="00CC05C7" w:rsidDel="008D46B6" w:rsidRDefault="005B799D">
            <w:pPr>
              <w:pStyle w:val="H2Paragh"/>
              <w:rPr>
                <w:del w:id="4145" w:author="Muhammad Subarkah" w:date="2024-12-06T18:52:00Z" w16du:dateUtc="2024-12-06T11:52:00Z"/>
                <w:rFonts w:eastAsia="Calibri" w:cs="Arial"/>
              </w:rPr>
              <w:pPrChange w:id="4146" w:author="Muhammad Subarkah" w:date="2024-12-11T00:12:00Z" w16du:dateUtc="2024-12-10T17:12:00Z">
                <w:pPr>
                  <w:pStyle w:val="NoBeforeAfter"/>
                  <w:spacing w:line="240" w:lineRule="auto"/>
                  <w:jc w:val="center"/>
                </w:pPr>
              </w:pPrChange>
            </w:pPr>
            <w:del w:id="4147" w:author="Muhammad Subarkah" w:date="2024-12-06T18:52:00Z" w16du:dateUtc="2024-12-06T11:52:00Z">
              <w:r w:rsidRPr="00CC05C7" w:rsidDel="008D46B6">
                <w:rPr>
                  <w:rFonts w:eastAsia="Calibri" w:cs="Arial"/>
                </w:rPr>
                <w:delText>17</w:delText>
              </w:r>
            </w:del>
          </w:p>
        </w:tc>
        <w:tc>
          <w:tcPr>
            <w:tcW w:w="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148" w:author="Muhammad Subarkah" w:date="2024-12-09T19:05:00Z" w16du:dateUtc="2024-12-09T12:05:00Z">
              <w:tcPr>
                <w:tcW w:w="9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EC5AF7C" w14:textId="78C86DA3" w:rsidR="005B799D" w:rsidRPr="00CC05C7" w:rsidDel="008D46B6" w:rsidRDefault="005B799D">
            <w:pPr>
              <w:pStyle w:val="H2Paragh"/>
              <w:rPr>
                <w:del w:id="4149" w:author="Muhammad Subarkah" w:date="2024-12-06T18:52:00Z" w16du:dateUtc="2024-12-06T11:52:00Z"/>
                <w:rFonts w:eastAsia="Calibri" w:cs="Arial"/>
              </w:rPr>
              <w:pPrChange w:id="4150" w:author="Muhammad Subarkah" w:date="2024-12-11T00:12:00Z" w16du:dateUtc="2024-12-10T17:12:00Z">
                <w:pPr>
                  <w:pStyle w:val="NoBeforeAfter"/>
                  <w:spacing w:line="240" w:lineRule="auto"/>
                  <w:jc w:val="center"/>
                </w:pPr>
              </w:pPrChange>
            </w:pPr>
            <w:del w:id="4151" w:author="Muhammad Subarkah" w:date="2024-12-06T18:52:00Z" w16du:dateUtc="2024-12-06T11:52:00Z">
              <w:r w:rsidRPr="00CC05C7" w:rsidDel="008D46B6">
                <w:rPr>
                  <w:rFonts w:eastAsia="Calibri" w:cs="Arial"/>
                </w:rPr>
                <w:delText>64</w:delText>
              </w:r>
            </w:del>
          </w:p>
        </w:tc>
        <w:tc>
          <w:tcPr>
            <w:tcW w:w="1229"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0" w:type="dxa"/>
              <w:left w:w="108" w:type="dxa"/>
              <w:bottom w:w="0" w:type="dxa"/>
              <w:right w:w="108" w:type="dxa"/>
            </w:tcMar>
            <w:vAlign w:val="center"/>
            <w:tcPrChange w:id="4152" w:author="Muhammad Subarkah" w:date="2024-12-09T19:05:00Z" w16du:dateUtc="2024-12-09T12:05:00Z">
              <w:tcPr>
                <w:tcW w:w="1229" w:type="dxa"/>
                <w:gridSpan w:val="2"/>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0" w:type="dxa"/>
                  <w:left w:w="108" w:type="dxa"/>
                  <w:bottom w:w="0" w:type="dxa"/>
                  <w:right w:w="108" w:type="dxa"/>
                </w:tcMar>
                <w:vAlign w:val="center"/>
              </w:tcPr>
            </w:tcPrChange>
          </w:tcPr>
          <w:p w14:paraId="00EA2974" w14:textId="25FF311A" w:rsidR="005B799D" w:rsidRPr="00CC05C7" w:rsidDel="008D46B6" w:rsidRDefault="005B799D">
            <w:pPr>
              <w:pStyle w:val="H2Paragh"/>
              <w:rPr>
                <w:del w:id="4153" w:author="Muhammad Subarkah" w:date="2024-12-06T18:52:00Z" w16du:dateUtc="2024-12-06T11:52:00Z"/>
                <w:rFonts w:eastAsia="Calibri" w:cs="Arial"/>
              </w:rPr>
              <w:pPrChange w:id="4154" w:author="Muhammad Subarkah" w:date="2024-12-11T00:12:00Z" w16du:dateUtc="2024-12-10T17:12:00Z">
                <w:pPr>
                  <w:pStyle w:val="NoBeforeAfter"/>
                  <w:spacing w:line="240" w:lineRule="auto"/>
                  <w:jc w:val="center"/>
                </w:pPr>
              </w:pPrChange>
            </w:pPr>
            <w:del w:id="4155" w:author="Muhammad Subarkah" w:date="2024-12-06T18:52:00Z" w16du:dateUtc="2024-12-06T11:52:00Z">
              <w:r w:rsidRPr="00CC05C7" w:rsidDel="008D46B6">
                <w:rPr>
                  <w:rFonts w:eastAsia="Calibri" w:cs="Arial"/>
                </w:rPr>
                <w:delText>94,12%</w:delText>
              </w:r>
            </w:del>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156" w:author="Muhammad Subarkah" w:date="2024-12-09T19:05:00Z" w16du:dateUtc="2024-12-09T12:05:00Z">
              <w:tcPr>
                <w:tcW w:w="12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244EEEE" w14:textId="33238A7A" w:rsidR="005B799D" w:rsidRPr="00CC05C7" w:rsidDel="008D46B6" w:rsidRDefault="005B799D">
            <w:pPr>
              <w:pStyle w:val="H2Paragh"/>
              <w:rPr>
                <w:del w:id="4157" w:author="Muhammad Subarkah" w:date="2024-12-06T18:52:00Z" w16du:dateUtc="2024-12-06T11:52:00Z"/>
                <w:rFonts w:eastAsia="Calibri" w:cs="Arial"/>
              </w:rPr>
              <w:pPrChange w:id="4158" w:author="Muhammad Subarkah" w:date="2024-12-11T00:12:00Z" w16du:dateUtc="2024-12-10T17:12:00Z">
                <w:pPr>
                  <w:pStyle w:val="NoBeforeAfter"/>
                  <w:spacing w:line="240" w:lineRule="auto"/>
                  <w:jc w:val="center"/>
                </w:pPr>
              </w:pPrChange>
            </w:pPr>
            <w:del w:id="4159" w:author="Muhammad Subarkah" w:date="2024-12-06T18:52:00Z" w16du:dateUtc="2024-12-06T11:52:00Z">
              <w:r w:rsidRPr="00CC05C7" w:rsidDel="008D46B6">
                <w:rPr>
                  <w:rFonts w:eastAsia="Calibri" w:cs="Arial"/>
                </w:rPr>
                <w:delText>Sangat Layak</w:delText>
              </w:r>
              <w:commentRangeEnd w:id="4138"/>
              <w:r w:rsidR="003B56E6" w:rsidDel="008D46B6">
                <w:rPr>
                  <w:rStyle w:val="CommentReference"/>
                </w:rPr>
                <w:commentReference w:id="4138"/>
              </w:r>
            </w:del>
          </w:p>
        </w:tc>
      </w:tr>
    </w:tbl>
    <w:p w14:paraId="60293C2F" w14:textId="77777777" w:rsidR="0009555B" w:rsidRDefault="0009555B" w:rsidP="0009555B">
      <w:pPr>
        <w:pStyle w:val="H2Paragh"/>
        <w:rPr>
          <w:ins w:id="4160" w:author="Muhammad Subarkah" w:date="2024-12-11T00:12:00Z" w16du:dateUtc="2024-12-10T17:12:00Z"/>
        </w:rPr>
      </w:pPr>
      <w:bookmarkStart w:id="4161" w:name="_Toc179883292"/>
      <w:bookmarkStart w:id="4162" w:name="_Toc181577696"/>
      <w:bookmarkStart w:id="4163" w:name="_Toc184742804"/>
    </w:p>
    <w:p w14:paraId="1BAE6A04" w14:textId="77777777" w:rsidR="0009555B" w:rsidRDefault="0009555B">
      <w:pPr>
        <w:spacing w:line="259" w:lineRule="auto"/>
        <w:jc w:val="left"/>
        <w:rPr>
          <w:ins w:id="4164" w:author="Muhammad Subarkah" w:date="2024-12-11T00:12:00Z" w16du:dateUtc="2024-12-10T17:12:00Z"/>
          <w:szCs w:val="24"/>
        </w:rPr>
      </w:pPr>
      <w:ins w:id="4165" w:author="Muhammad Subarkah" w:date="2024-12-11T00:12:00Z" w16du:dateUtc="2024-12-10T17:12:00Z">
        <w:r>
          <w:br w:type="page"/>
        </w:r>
      </w:ins>
    </w:p>
    <w:p w14:paraId="5DEF0ECF" w14:textId="64AB2BAF" w:rsidR="00774632" w:rsidRDefault="007674B0">
      <w:pPr>
        <w:pStyle w:val="H2Paragh"/>
        <w:ind w:firstLine="0"/>
        <w:rPr>
          <w:noProof/>
        </w:rPr>
        <w:pPrChange w:id="4166" w:author="Muhammad Subarkah" w:date="2024-12-11T00:12:00Z" w16du:dateUtc="2024-12-10T17:12:00Z">
          <w:pPr>
            <w:pStyle w:val="NoBeforeAfter"/>
            <w:spacing w:before="240"/>
            <w:ind w:left="426"/>
          </w:pPr>
        </w:pPrChange>
      </w:pPr>
      <w:bookmarkStart w:id="4167" w:name="_Toc184828419"/>
      <w:r>
        <w:lastRenderedPageBreak/>
        <w:t xml:space="preserve">Gambar </w:t>
      </w:r>
      <w:r w:rsidR="0075199D">
        <w:fldChar w:fldCharType="begin"/>
      </w:r>
      <w:r w:rsidR="0075199D">
        <w:instrText xml:space="preserve"> SEQ Gambar \* ARABIC </w:instrText>
      </w:r>
      <w:r w:rsidR="0075199D">
        <w:fldChar w:fldCharType="separate"/>
      </w:r>
      <w:ins w:id="4168" w:author="Muhammad Subarkah" w:date="2024-12-19T13:03:00Z" w16du:dateUtc="2024-12-19T06:03:00Z">
        <w:r w:rsidR="0021290A">
          <w:rPr>
            <w:noProof/>
          </w:rPr>
          <w:t>17</w:t>
        </w:r>
      </w:ins>
      <w:del w:id="4169" w:author="Muhammad Subarkah" w:date="2024-12-19T13:02:00Z" w16du:dateUtc="2024-12-19T06:02:00Z">
        <w:r w:rsidR="00DD71BD" w:rsidDel="0021290A">
          <w:rPr>
            <w:noProof/>
          </w:rPr>
          <w:delText>18</w:delText>
        </w:r>
      </w:del>
      <w:r w:rsidR="0075199D">
        <w:rPr>
          <w:noProof/>
        </w:rPr>
        <w:fldChar w:fldCharType="end"/>
      </w:r>
      <w:r>
        <w:t>. Vis</w:t>
      </w:r>
      <w:r w:rsidRPr="00EE3048">
        <w:t>u</w:t>
      </w:r>
      <w:r>
        <w:t xml:space="preserve">alisasi Hasil </w:t>
      </w:r>
      <w:r w:rsidRPr="00EE3048">
        <w:t>U</w:t>
      </w:r>
      <w:r>
        <w:t>ji</w:t>
      </w:r>
      <w:r>
        <w:rPr>
          <w:noProof/>
        </w:rPr>
        <w:t xml:space="preserve"> Kelayakan Ahli Media</w:t>
      </w:r>
      <w:bookmarkEnd w:id="4161"/>
      <w:bookmarkEnd w:id="4162"/>
      <w:bookmarkEnd w:id="4163"/>
      <w:bookmarkEnd w:id="4167"/>
    </w:p>
    <w:p w14:paraId="0569318D" w14:textId="2F9EAE96" w:rsidR="007674B0" w:rsidRDefault="007674B0">
      <w:pPr>
        <w:pStyle w:val="NoBeforeAfter"/>
        <w:ind w:left="567"/>
        <w:jc w:val="center"/>
        <w:rPr>
          <w:noProof/>
        </w:rPr>
        <w:pPrChange w:id="4170" w:author="Muhammad Subarkah" w:date="2024-12-11T00:12:00Z" w16du:dateUtc="2024-12-10T17:12:00Z">
          <w:pPr>
            <w:pStyle w:val="NoBeforeAfter"/>
            <w:ind w:left="426"/>
          </w:pPr>
        </w:pPrChange>
      </w:pPr>
      <w:r w:rsidRPr="00D544E6">
        <w:rPr>
          <w:rFonts w:cs="Times New Roman"/>
          <w:noProof/>
        </w:rPr>
        <w:drawing>
          <wp:inline distT="0" distB="0" distL="0" distR="0" wp14:anchorId="759C8B74" wp14:editId="742CBEF9">
            <wp:extent cx="4506812" cy="2709081"/>
            <wp:effectExtent l="0" t="0" r="8255" b="0"/>
            <wp:docPr id="90913368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3686" name="Picture 1" descr="A graph of a number of people&#10;&#10;Description automatically generated with medium confidence"/>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4524614" cy="2719782"/>
                    </a:xfrm>
                    <a:prstGeom prst="rect">
                      <a:avLst/>
                    </a:prstGeom>
                    <a:noFill/>
                  </pic:spPr>
                </pic:pic>
              </a:graphicData>
            </a:graphic>
          </wp:inline>
        </w:drawing>
      </w:r>
    </w:p>
    <w:p w14:paraId="6CAD2E4B" w14:textId="6050BB2C" w:rsidR="0077748F" w:rsidRDefault="00E62743">
      <w:pPr>
        <w:pStyle w:val="H2Paragh"/>
        <w:pPrChange w:id="4171" w:author="Muhammad Subarkah" w:date="2024-12-11T00:12:00Z" w16du:dateUtc="2024-12-10T17:12:00Z">
          <w:pPr>
            <w:pStyle w:val="NoBeforeAfter"/>
            <w:ind w:left="426" w:firstLine="425"/>
          </w:pPr>
        </w:pPrChange>
      </w:pPr>
      <w:bookmarkStart w:id="4172" w:name="OLE_LINK67"/>
      <w:ins w:id="4173" w:author="Muhammad Subarkah" w:date="2024-12-08T12:26:00Z" w16du:dateUtc="2024-12-08T05:26:00Z">
        <w:r>
          <w:t xml:space="preserve">Ketiga aspek penilaian ahli media </w:t>
        </w:r>
      </w:ins>
      <w:ins w:id="4174" w:author="Muhammad Subarkah" w:date="2024-12-08T14:10:00Z" w16du:dateUtc="2024-12-08T07:10:00Z">
        <w:r w:rsidR="000D6A72">
          <w:t xml:space="preserve">mendapat persentase lebih dari 85%, yang artinya </w:t>
        </w:r>
        <w:r w:rsidR="00FD7B2F">
          <w:t>tergolong</w:t>
        </w:r>
        <w:r w:rsidR="000D6A72">
          <w:t xml:space="preserve"> </w:t>
        </w:r>
      </w:ins>
      <w:ins w:id="4175" w:author="Muhammad Subarkah" w:date="2024-12-08T14:09:00Z" w16du:dateUtc="2024-12-08T07:09:00Z">
        <w:r w:rsidR="000D6A72">
          <w:t>kategori “Sangat Layak”</w:t>
        </w:r>
      </w:ins>
      <w:del w:id="4176" w:author="Muhammad Subarkah" w:date="2024-12-08T01:44:00Z" w16du:dateUtc="2024-12-07T18:44:00Z">
        <w:r w:rsidR="00B021EB" w:rsidDel="001217E7">
          <w:delText xml:space="preserve">Berdasarkan hasil evaluasi yang diberikan oleh para ahli media, semua aspek yang dinilai dari media pembelajaran dikategorikan sebagai "Sangat Layak." </w:delText>
        </w:r>
        <w:r w:rsidR="00DA6261" w:rsidDel="001217E7">
          <w:delText>Penilaian m</w:delText>
        </w:r>
        <w:r w:rsidR="00B021EB" w:rsidDel="001217E7">
          <w:delText xml:space="preserve">edia pembelajaran mencapai skor rata-rata 64 dari maksimum 68 dan skor minimum 17, menghasilkan persentase 93,75%. Hal ini menunjukkan bahwa media yang dikembangkan tidak hanya memenuhi tetapi juga melebihi harapan terkait kualitas. Aspek </w:delText>
        </w:r>
        <w:r w:rsidR="00A14ECB" w:rsidDel="001217E7">
          <w:delText>kebermanfaatan</w:delText>
        </w:r>
        <w:r w:rsidR="00B021EB" w:rsidDel="001217E7">
          <w:delText xml:space="preserve"> media juga dinilai "Sangat Layak," dengan skor rata-rata 38 dari maksimum 40 dan skor minimum 10, </w:delText>
        </w:r>
        <w:r w:rsidR="00C4750F" w:rsidDel="001217E7">
          <w:delText xml:space="preserve">menghasilkan </w:delText>
        </w:r>
        <w:r w:rsidR="00B021EB" w:rsidDel="001217E7">
          <w:delText>persentase 95%. Penilaian ini mengonfirmasi bahwa media pembelajaran secara efektif membantu siswa dalam memahami materi yang diajarkan.</w:delText>
        </w:r>
        <w:r w:rsidR="00FB71E0" w:rsidDel="001217E7">
          <w:delText xml:space="preserve"> Demiki</w:delText>
        </w:r>
        <w:bookmarkStart w:id="4177" w:name="OLE_LINK63"/>
        <w:r w:rsidR="00FB71E0" w:rsidDel="001217E7">
          <w:delText>a</w:delText>
        </w:r>
        <w:bookmarkEnd w:id="4177"/>
        <w:r w:rsidR="00FB71E0" w:rsidDel="001217E7">
          <w:delText>n j</w:delText>
        </w:r>
        <w:r w:rsidR="00FB71E0" w:rsidRPr="00FB71E0" w:rsidDel="001217E7">
          <w:delText>u</w:delText>
        </w:r>
        <w:r w:rsidR="00FB71E0" w:rsidDel="001217E7">
          <w:delText xml:space="preserve">ga </w:delText>
        </w:r>
        <w:r w:rsidR="00B021EB" w:rsidDel="001217E7">
          <w:delText xml:space="preserve">kelengkapan media </w:delText>
        </w:r>
        <w:r w:rsidR="00992A8A" w:rsidDel="001217E7">
          <w:delText>yang mendapat</w:delText>
        </w:r>
        <w:r w:rsidR="00B021EB" w:rsidDel="001217E7">
          <w:delText xml:space="preserve"> penilaian "Sangat Layak," dengan skor rata-rata 15 dari maksimum 16 dan skor minimum 4, menghasilkan persentase 93,75%. Selanjutnya, aspek kemudahan penggunaan dinilai "Sangat Layak," dengan skor rata-rata 11 dari maksimum 12 dan skor minimum 3, </w:delText>
        </w:r>
        <w:r w:rsidR="00D0339A" w:rsidDel="001217E7">
          <w:delText xml:space="preserve">menghasilkan </w:delText>
        </w:r>
        <w:r w:rsidR="00B021EB" w:rsidDel="001217E7">
          <w:delText>persentase 91,67%</w:delText>
        </w:r>
        <w:r w:rsidR="00B07006" w:rsidDel="001217E7">
          <w:delText xml:space="preserve">. </w:delText>
        </w:r>
      </w:del>
      <w:bookmarkEnd w:id="4172"/>
      <w:ins w:id="4178" w:author="Muhammad Subarkah" w:date="2024-12-08T14:10:00Z" w16du:dateUtc="2024-12-08T07:10:00Z">
        <w:r w:rsidR="00C33D63">
          <w:t>.</w:t>
        </w:r>
        <w:r w:rsidR="00214E2D">
          <w:t xml:space="preserve"> </w:t>
        </w:r>
      </w:ins>
      <w:proofErr w:type="spellStart"/>
      <w:ins w:id="4179" w:author="Muhammad Subarkah" w:date="2024-12-08T14:15:00Z" w16du:dateUtc="2024-12-08T07:15:00Z">
        <w:r w:rsidR="00B22A19">
          <w:t>Kebermanfaatan</w:t>
        </w:r>
        <w:proofErr w:type="spellEnd"/>
        <w:r w:rsidR="00B22A19">
          <w:t xml:space="preserve"> </w:t>
        </w:r>
      </w:ins>
      <w:ins w:id="4180" w:author="Muhammad Subarkah" w:date="2024-12-08T14:16:00Z" w16du:dateUtc="2024-12-08T07:16:00Z">
        <w:r w:rsidR="00B22A19">
          <w:t xml:space="preserve">media yang sangat </w:t>
        </w:r>
      </w:ins>
      <w:ins w:id="4181" w:author="Muhammad Subarkah" w:date="2024-12-08T14:25:00Z" w16du:dateUtc="2024-12-08T07:25:00Z">
        <w:r w:rsidR="00BB0778">
          <w:t>layak dipengar</w:t>
        </w:r>
        <w:r w:rsidR="00BB0778" w:rsidRPr="00BB0778">
          <w:t>u</w:t>
        </w:r>
        <w:r w:rsidR="00BB0778">
          <w:t>hi oleh</w:t>
        </w:r>
      </w:ins>
      <w:ins w:id="4182" w:author="Muhammad Subarkah" w:date="2024-12-08T14:26:00Z" w16du:dateUtc="2024-12-08T07:26:00Z">
        <w:r w:rsidR="00BB0778">
          <w:t xml:space="preserve"> </w:t>
        </w:r>
        <w:proofErr w:type="spellStart"/>
        <w:r w:rsidR="00BB0778">
          <w:t>keterbant</w:t>
        </w:r>
        <w:r w:rsidR="00BB0778" w:rsidRPr="00BB0778">
          <w:t>u</w:t>
        </w:r>
        <w:r w:rsidR="00BB0778">
          <w:t>an</w:t>
        </w:r>
        <w:proofErr w:type="spellEnd"/>
        <w:r w:rsidR="00BB0778">
          <w:t xml:space="preserve"> </w:t>
        </w:r>
        <w:r w:rsidR="00044CE6">
          <w:t>proses pembelajaran oleh pengg</w:t>
        </w:r>
        <w:r w:rsidR="00044CE6" w:rsidRPr="00044CE6">
          <w:t>u</w:t>
        </w:r>
        <w:r w:rsidR="00044CE6">
          <w:t>naan media pembelajaran.</w:t>
        </w:r>
        <w:r w:rsidR="000B1962">
          <w:t xml:space="preserve"> </w:t>
        </w:r>
      </w:ins>
      <w:ins w:id="4183" w:author="Muhammad Subarkah" w:date="2024-12-08T14:38:00Z" w16du:dateUtc="2024-12-08T07:38:00Z">
        <w:r w:rsidR="00D27FB3">
          <w:t xml:space="preserve">Selain </w:t>
        </w:r>
      </w:ins>
      <w:ins w:id="4184" w:author="Muhammad Subarkah" w:date="2024-12-08T14:39:00Z" w16du:dateUtc="2024-12-08T07:39:00Z">
        <w:r w:rsidR="00D27FB3">
          <w:t>it</w:t>
        </w:r>
        <w:r w:rsidR="00D27FB3" w:rsidRPr="00D27FB3">
          <w:t>u</w:t>
        </w:r>
        <w:r w:rsidR="00D27FB3">
          <w:t xml:space="preserve">, </w:t>
        </w:r>
      </w:ins>
      <w:ins w:id="4185" w:author="Muhammad Subarkah" w:date="2024-12-08T14:41:00Z" w16du:dateUtc="2024-12-08T07:41:00Z">
        <w:r w:rsidR="00D27FB3">
          <w:t>media pembelajaran j</w:t>
        </w:r>
        <w:r w:rsidR="00D27FB3" w:rsidRPr="00D27FB3">
          <w:t>u</w:t>
        </w:r>
        <w:r w:rsidR="00D27FB3">
          <w:t>ga mamp</w:t>
        </w:r>
        <w:r w:rsidR="00D27FB3" w:rsidRPr="00D27FB3">
          <w:t>u</w:t>
        </w:r>
        <w:r w:rsidR="00D27FB3">
          <w:t xml:space="preserve"> meningkatkan memperm</w:t>
        </w:r>
        <w:r w:rsidR="00D27FB3" w:rsidRPr="00D27FB3">
          <w:t>u</w:t>
        </w:r>
        <w:r w:rsidR="00D27FB3">
          <w:t>dah cara belajar</w:t>
        </w:r>
      </w:ins>
      <w:ins w:id="4186" w:author="Muhammad Subarkah" w:date="2024-12-08T14:42:00Z" w16du:dateUtc="2024-12-08T07:42:00Z">
        <w:r w:rsidR="00D86932">
          <w:t xml:space="preserve">, </w:t>
        </w:r>
      </w:ins>
      <w:ins w:id="4187" w:author="Muhammad Subarkah" w:date="2024-12-08T14:41:00Z" w16du:dateUtc="2024-12-08T07:41:00Z">
        <w:r w:rsidR="00D27FB3">
          <w:t>meningkatkan keakt</w:t>
        </w:r>
      </w:ins>
      <w:ins w:id="4188" w:author="Muhammad Subarkah" w:date="2024-12-08T14:42:00Z" w16du:dateUtc="2024-12-08T07:42:00Z">
        <w:r w:rsidR="00D27FB3">
          <w:t>ifan peserta didik</w:t>
        </w:r>
        <w:r w:rsidR="00D86932">
          <w:t xml:space="preserve"> dan mend</w:t>
        </w:r>
        <w:r w:rsidR="00D86932" w:rsidRPr="00D86932">
          <w:t>u</w:t>
        </w:r>
        <w:r w:rsidR="00D86932">
          <w:t>k</w:t>
        </w:r>
        <w:r w:rsidR="00D86932" w:rsidRPr="00D86932">
          <w:t>u</w:t>
        </w:r>
        <w:r w:rsidR="00D86932">
          <w:t>ng keterkaitan media pembelajaran dengan mata k</w:t>
        </w:r>
        <w:r w:rsidR="00D86932" w:rsidRPr="00D86932">
          <w:t>u</w:t>
        </w:r>
        <w:r w:rsidR="00D86932">
          <w:t>liah lain.</w:t>
        </w:r>
      </w:ins>
      <w:ins w:id="4189" w:author="Muhammad Subarkah" w:date="2024-12-08T15:10:00Z" w16du:dateUtc="2024-12-08T08:10:00Z">
        <w:r w:rsidR="00BD1A6A">
          <w:t xml:space="preserve"> </w:t>
        </w:r>
        <w:r w:rsidR="00BD1A6A" w:rsidRPr="00BD1A6A">
          <w:t>U</w:t>
        </w:r>
        <w:r w:rsidR="00BD1A6A">
          <w:t>nt</w:t>
        </w:r>
        <w:r w:rsidR="00BD1A6A" w:rsidRPr="00BD1A6A">
          <w:t>u</w:t>
        </w:r>
        <w:r w:rsidR="00BD1A6A">
          <w:t xml:space="preserve">k aspek kelengkapan media </w:t>
        </w:r>
      </w:ins>
      <w:ins w:id="4190" w:author="Muhammad Subarkah" w:date="2024-12-08T15:11:00Z" w16du:dateUtc="2024-12-08T08:11:00Z">
        <w:r w:rsidR="00BD1A6A">
          <w:t>yang sangat layak disebabkan oleh keses</w:t>
        </w:r>
        <w:r w:rsidR="00BD1A6A" w:rsidRPr="00BD1A6A">
          <w:t>u</w:t>
        </w:r>
        <w:r w:rsidR="00BD1A6A">
          <w:t>aian f</w:t>
        </w:r>
        <w:r w:rsidR="00BD1A6A" w:rsidRPr="00BD1A6A">
          <w:t>u</w:t>
        </w:r>
        <w:r w:rsidR="00BD1A6A">
          <w:t xml:space="preserve">ngsi perangkat media pembelajaran dan tampilan </w:t>
        </w:r>
      </w:ins>
      <w:ins w:id="4191" w:author="Muhammad Subarkah" w:date="2024-12-08T15:12:00Z" w16du:dateUtc="2024-12-08T08:12:00Z">
        <w:r w:rsidR="00BD1A6A">
          <w:t xml:space="preserve">yang ada pada media pembelajaran. </w:t>
        </w:r>
      </w:ins>
      <w:ins w:id="4192" w:author="Muhammad Subarkah" w:date="2024-12-08T15:20:00Z" w16du:dateUtc="2024-12-08T08:20:00Z">
        <w:r w:rsidR="00B91C09">
          <w:t xml:space="preserve">Media pembelajaran </w:t>
        </w:r>
      </w:ins>
      <w:ins w:id="4193" w:author="Muhammad Subarkah" w:date="2024-12-08T15:21:00Z" w16du:dateUtc="2024-12-08T08:21:00Z">
        <w:r w:rsidR="00B91C09">
          <w:t>j</w:t>
        </w:r>
        <w:r w:rsidR="00B91C09" w:rsidRPr="00B91C09">
          <w:t>u</w:t>
        </w:r>
        <w:r w:rsidR="00B91C09">
          <w:t xml:space="preserve">ga </w:t>
        </w:r>
      </w:ins>
      <w:ins w:id="4194" w:author="Muhammad Subarkah" w:date="2024-12-08T15:20:00Z" w16du:dateUtc="2024-12-08T08:20:00Z">
        <w:r w:rsidR="00B91C09">
          <w:t>m</w:t>
        </w:r>
        <w:r w:rsidR="00B91C09" w:rsidRPr="00B91C09">
          <w:t>u</w:t>
        </w:r>
        <w:r w:rsidR="00B91C09">
          <w:t>dah di</w:t>
        </w:r>
      </w:ins>
      <w:ins w:id="4195" w:author="Muhammad Subarkah" w:date="2024-12-08T15:21:00Z" w16du:dateUtc="2024-12-08T08:21:00Z">
        <w:r w:rsidR="00B91C09">
          <w:t>g</w:t>
        </w:r>
        <w:r w:rsidR="00B91C09" w:rsidRPr="00B91C09">
          <w:t>u</w:t>
        </w:r>
        <w:r w:rsidR="00B91C09">
          <w:t>nakan</w:t>
        </w:r>
      </w:ins>
      <w:ins w:id="4196" w:author="Muhammad Subarkah" w:date="2024-12-08T15:22:00Z" w16du:dateUtc="2024-12-08T08:22:00Z">
        <w:r w:rsidR="00B91C09">
          <w:t>, sehingga pada kategori Kem</w:t>
        </w:r>
        <w:r w:rsidR="00B91C09" w:rsidRPr="00B91C09">
          <w:t>u</w:t>
        </w:r>
        <w:r w:rsidR="00B91C09">
          <w:t>dahan Pengg</w:t>
        </w:r>
        <w:r w:rsidR="00B91C09" w:rsidRPr="00B91C09">
          <w:t>u</w:t>
        </w:r>
        <w:r w:rsidR="00B91C09">
          <w:t>na mendapat penilaian sangat layak j</w:t>
        </w:r>
        <w:r w:rsidR="00B91C09" w:rsidRPr="00B91C09">
          <w:t>u</w:t>
        </w:r>
        <w:r w:rsidR="00B91C09">
          <w:t>ga.</w:t>
        </w:r>
      </w:ins>
    </w:p>
    <w:p w14:paraId="2C29752E" w14:textId="015F33C9" w:rsidR="006A0D6C" w:rsidRDefault="00B021EB">
      <w:pPr>
        <w:pStyle w:val="H2Paragh"/>
        <w:pPrChange w:id="4197" w:author="Muhammad Subarkah" w:date="2024-12-11T00:12:00Z" w16du:dateUtc="2024-12-10T17:12:00Z">
          <w:pPr>
            <w:pStyle w:val="NoBeforeAfter"/>
            <w:ind w:left="426" w:firstLine="425"/>
          </w:pPr>
        </w:pPrChange>
      </w:pPr>
      <w:r>
        <w:t xml:space="preserve">Oleh karena itu, dapat disimpulkan bahwa media pembelajaran secara keseluruhan dinilai "Sangat Layak" </w:t>
      </w:r>
      <w:r w:rsidR="0077748F" w:rsidRPr="0077748F">
        <w:t xml:space="preserve">menunjukkan bahwa konten dan fungsinya telah memenuhi standar yang ditetapkan, termasuk kualitas isi dan </w:t>
      </w:r>
      <w:r w:rsidR="0077748F" w:rsidRPr="0077748F">
        <w:lastRenderedPageBreak/>
        <w:t>tujuan yang jelas, kemampuan dalam mendukung proses pembelajaran yang efektif</w:t>
      </w:r>
      <w:r w:rsidR="0022615D">
        <w:t xml:space="preserve">, </w:t>
      </w:r>
      <w:r w:rsidR="0077748F" w:rsidRPr="0077748F">
        <w:t>dapat membantu peserta didik dalam memahami materi dengan lebih baik, serta mempermudah mereka dalam belajar.</w:t>
      </w:r>
    </w:p>
    <w:p w14:paraId="5D6D1972" w14:textId="2E952E99" w:rsidR="0097085D" w:rsidRPr="001B4700" w:rsidRDefault="0097085D">
      <w:pPr>
        <w:pStyle w:val="Heading3"/>
        <w:numPr>
          <w:ilvl w:val="0"/>
          <w:numId w:val="64"/>
        </w:numPr>
        <w:ind w:left="1134" w:hanging="567"/>
        <w:pPrChange w:id="4198" w:author="Muhammad Subarkah" w:date="2024-12-11T00:12:00Z" w16du:dateUtc="2024-12-10T17:12:00Z">
          <w:pPr>
            <w:pStyle w:val="Heading3"/>
            <w:numPr>
              <w:numId w:val="37"/>
            </w:numPr>
            <w:ind w:left="426" w:hanging="360"/>
          </w:pPr>
        </w:pPrChange>
      </w:pPr>
      <w:bookmarkStart w:id="4199" w:name="_Toc184828372"/>
      <w:r w:rsidRPr="001B4700">
        <w:t>Analis Data Uji Pengguna</w:t>
      </w:r>
      <w:bookmarkEnd w:id="4199"/>
    </w:p>
    <w:p w14:paraId="12016053" w14:textId="24121B0A" w:rsidR="00A15DB7" w:rsidRDefault="00783021">
      <w:pPr>
        <w:pStyle w:val="H2Paragh"/>
        <w:pPrChange w:id="4200" w:author="Muhammad Subarkah" w:date="2024-12-11T00:12:00Z" w16du:dateUtc="2024-12-10T17:12:00Z">
          <w:pPr>
            <w:pStyle w:val="ListParagraph"/>
            <w:spacing w:after="0"/>
            <w:ind w:left="426" w:firstLine="425"/>
          </w:pPr>
        </w:pPrChange>
      </w:pPr>
      <w:r>
        <w:t>Pengujian kelayakan media pembelajaran dilakukan di antara pengguna dalam program Pendidikan Teknik Mekatronika, dengan target khusus pada siswa yang telah berpartisipasi dalam mata kuliah Praktik Robotika. Sebanyak 20 responden menyelesaikan formulir penilaian kelayakan untuk media pembelajaran yang dikembangkan. Evaluasi kelayakan media dilakukan setelah peserta menggunakan media tersebut selama kegiatan pembelajaran, dan responden diminta untuk memberikan penilaian berdasarkan kategori yang telah ditetapkan.</w:t>
      </w:r>
      <w:r w:rsidR="00FA0317">
        <w:t xml:space="preserve"> </w:t>
      </w:r>
      <w:r w:rsidR="00965444">
        <w:t>Klasifikasi</w:t>
      </w:r>
      <w:r>
        <w:t xml:space="preserve"> penilaian ini bertujuan untuk memberikan pemahaman yang jelas tentang efektivitas media pembelajaran dalam memfasilitasi proses pengajaran dan pembelajaran. Dengan menerapkan pendekatan penilaian sistematis ini, </w:t>
      </w:r>
      <w:r w:rsidR="006A0D6C">
        <w:t>diharapkan didapat</w:t>
      </w:r>
      <w:r>
        <w:t xml:space="preserve"> umpan balik </w:t>
      </w:r>
      <w:r w:rsidR="003D0C5F">
        <w:t>me</w:t>
      </w:r>
      <w:bookmarkStart w:id="4201" w:name="OLE_LINK60"/>
      <w:r w:rsidR="003D0C5F">
        <w:t>n</w:t>
      </w:r>
      <w:bookmarkEnd w:id="4201"/>
      <w:r w:rsidR="003D0C5F">
        <w:t>d</w:t>
      </w:r>
      <w:r w:rsidR="003D0C5F" w:rsidRPr="003D0C5F">
        <w:t>u</w:t>
      </w:r>
      <w:r w:rsidR="003D0C5F">
        <w:t>k</w:t>
      </w:r>
      <w:r w:rsidR="003D0C5F" w:rsidRPr="003D0C5F">
        <w:t>u</w:t>
      </w:r>
      <w:r w:rsidR="003D0C5F">
        <w:t>ng</w:t>
      </w:r>
      <w:r>
        <w:t xml:space="preserve"> mengenai </w:t>
      </w:r>
      <w:r w:rsidR="008306B1">
        <w:t>kelebihan</w:t>
      </w:r>
      <w:r>
        <w:t xml:space="preserve"> dan</w:t>
      </w:r>
      <w:r w:rsidR="008306B1">
        <w:t xml:space="preserve"> j</w:t>
      </w:r>
      <w:r w:rsidR="008306B1" w:rsidRPr="008306B1">
        <w:t>u</w:t>
      </w:r>
      <w:r w:rsidR="008306B1">
        <w:t>ga</w:t>
      </w:r>
      <w:r>
        <w:t xml:space="preserve"> kelemahan media</w:t>
      </w:r>
      <w:r w:rsidR="007E38A3">
        <w:t xml:space="preserve"> pembelajaran</w:t>
      </w:r>
      <w:r>
        <w:t xml:space="preserve"> yang telah dikembangkan.</w:t>
      </w:r>
      <w:bookmarkStart w:id="4202" w:name="_Toc179883766"/>
    </w:p>
    <w:p w14:paraId="203B7EDB" w14:textId="3FCC8416" w:rsidR="00A043AD" w:rsidRPr="001B4700" w:rsidRDefault="00B35EBD">
      <w:pPr>
        <w:pStyle w:val="NoBeforeAfter"/>
        <w:ind w:left="567"/>
        <w:pPrChange w:id="4203" w:author="Muhammad Subarkah" w:date="2024-12-11T00:13:00Z" w16du:dateUtc="2024-12-10T17:13:00Z">
          <w:pPr>
            <w:pStyle w:val="NoBeforeAfter"/>
            <w:ind w:left="426"/>
          </w:pPr>
        </w:pPrChange>
      </w:pPr>
      <w:bookmarkStart w:id="4204" w:name="_Toc181964305"/>
      <w:bookmarkStart w:id="4205" w:name="_Toc184828402"/>
      <w:r>
        <w:t xml:space="preserve">Tabel </w:t>
      </w:r>
      <w:r w:rsidR="0075199D">
        <w:fldChar w:fldCharType="begin"/>
      </w:r>
      <w:r w:rsidR="0075199D">
        <w:instrText xml:space="preserve"> SEQ Tabel \* ARABIC </w:instrText>
      </w:r>
      <w:r w:rsidR="0075199D">
        <w:fldChar w:fldCharType="separate"/>
      </w:r>
      <w:ins w:id="4206" w:author="Muhammad Subarkah" w:date="2024-12-19T13:03:00Z" w16du:dateUtc="2024-12-19T06:03:00Z">
        <w:r w:rsidR="0021290A">
          <w:rPr>
            <w:noProof/>
          </w:rPr>
          <w:t>18</w:t>
        </w:r>
      </w:ins>
      <w:del w:id="4207" w:author="Muhammad Subarkah" w:date="2024-12-04T21:19:00Z" w16du:dateUtc="2024-12-04T14:19:00Z">
        <w:r w:rsidR="00EC2E13" w:rsidDel="003D509A">
          <w:rPr>
            <w:noProof/>
          </w:rPr>
          <w:delText>16</w:delText>
        </w:r>
      </w:del>
      <w:r w:rsidR="0075199D">
        <w:rPr>
          <w:noProof/>
        </w:rPr>
        <w:fldChar w:fldCharType="end"/>
      </w:r>
      <w:r>
        <w:t xml:space="preserve">. </w:t>
      </w:r>
      <w:r w:rsidRPr="001A2B39">
        <w:t>Kategori Penilaian Kelayakan Pengguna</w:t>
      </w:r>
      <w:bookmarkEnd w:id="4202"/>
      <w:bookmarkEnd w:id="4204"/>
      <w:bookmarkEnd w:id="4205"/>
    </w:p>
    <w:tbl>
      <w:tblPr>
        <w:tblW w:w="7501" w:type="dxa"/>
        <w:tblInd w:w="421" w:type="dxa"/>
        <w:tblLayout w:type="fixed"/>
        <w:tblCellMar>
          <w:left w:w="10" w:type="dxa"/>
          <w:right w:w="10" w:type="dxa"/>
        </w:tblCellMar>
        <w:tblLook w:val="04A0" w:firstRow="1" w:lastRow="0" w:firstColumn="1" w:lastColumn="0" w:noHBand="0" w:noVBand="1"/>
        <w:tblPrChange w:id="4208" w:author="Muhammad Subarkah" w:date="2024-12-11T00:13:00Z" w16du:dateUtc="2024-12-10T17:13:00Z">
          <w:tblPr>
            <w:tblW w:w="7501" w:type="dxa"/>
            <w:tblInd w:w="431" w:type="dxa"/>
            <w:tblLayout w:type="fixed"/>
            <w:tblCellMar>
              <w:left w:w="10" w:type="dxa"/>
              <w:right w:w="10" w:type="dxa"/>
            </w:tblCellMar>
            <w:tblLook w:val="04A0" w:firstRow="1" w:lastRow="0" w:firstColumn="1" w:lastColumn="0" w:noHBand="0" w:noVBand="1"/>
          </w:tblPr>
        </w:tblPrChange>
      </w:tblPr>
      <w:tblGrid>
        <w:gridCol w:w="2500"/>
        <w:gridCol w:w="2488"/>
        <w:gridCol w:w="2513"/>
        <w:tblGridChange w:id="4209">
          <w:tblGrid>
            <w:gridCol w:w="40"/>
            <w:gridCol w:w="2460"/>
            <w:gridCol w:w="40"/>
            <w:gridCol w:w="2448"/>
            <w:gridCol w:w="40"/>
            <w:gridCol w:w="2473"/>
            <w:gridCol w:w="40"/>
          </w:tblGrid>
        </w:tblGridChange>
      </w:tblGrid>
      <w:tr w:rsidR="00A043AD" w:rsidRPr="001B4700" w14:paraId="62D4B070" w14:textId="77777777" w:rsidTr="0009555B">
        <w:trPr>
          <w:trHeight w:val="340"/>
          <w:trPrChange w:id="4210" w:author="Muhammad Subarkah" w:date="2024-12-11T00:13:00Z" w16du:dateUtc="2024-12-10T17:13:00Z">
            <w:trPr>
              <w:gridBefore w:val="1"/>
              <w:trHeight w:val="340"/>
            </w:trPr>
          </w:trPrChange>
        </w:trPr>
        <w:tc>
          <w:tcPr>
            <w:tcW w:w="250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4211" w:author="Muhammad Subarkah" w:date="2024-12-11T00:13:00Z" w16du:dateUtc="2024-12-10T17:13:00Z">
              <w:tcPr>
                <w:tcW w:w="2500"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257E58E6"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Kategori Penilaian</w:t>
            </w:r>
          </w:p>
        </w:tc>
        <w:tc>
          <w:tcPr>
            <w:tcW w:w="2488"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4212" w:author="Muhammad Subarkah" w:date="2024-12-11T00:13:00Z" w16du:dateUtc="2024-12-10T17:13:00Z">
              <w:tcPr>
                <w:tcW w:w="2488"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7B253203"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Interval Nilai</w:t>
            </w:r>
          </w:p>
        </w:tc>
        <w:tc>
          <w:tcPr>
            <w:tcW w:w="2513"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Change w:id="4213" w:author="Muhammad Subarkah" w:date="2024-12-11T00:13:00Z" w16du:dateUtc="2024-12-10T17:13:00Z">
              <w:tcPr>
                <w:tcW w:w="2513"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tcPrChange>
          </w:tcPr>
          <w:p w14:paraId="5CFCA1B6"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Persentase</w:t>
            </w:r>
          </w:p>
        </w:tc>
      </w:tr>
      <w:tr w:rsidR="00A043AD" w:rsidRPr="001B4700" w14:paraId="2789C1A8" w14:textId="77777777" w:rsidTr="0009555B">
        <w:trPr>
          <w:trHeight w:val="340"/>
          <w:trPrChange w:id="4214" w:author="Muhammad Subarkah" w:date="2024-12-11T00:13:00Z" w16du:dateUtc="2024-12-10T17:13:00Z">
            <w:trPr>
              <w:gridBefore w:val="1"/>
              <w:trHeight w:val="340"/>
            </w:trPr>
          </w:trPrChange>
        </w:trPr>
        <w:tc>
          <w:tcPr>
            <w:tcW w:w="2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15" w:author="Muhammad Subarkah" w:date="2024-12-11T00:13:00Z" w16du:dateUtc="2024-12-10T17:13:00Z">
              <w:tcPr>
                <w:tcW w:w="25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481930E"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Sangat Layak</w:t>
            </w:r>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16" w:author="Muhammad Subarkah" w:date="2024-12-11T00:13:00Z" w16du:dateUtc="2024-12-10T17:13:00Z">
              <w:tcPr>
                <w:tcW w:w="24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9F335CF"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X &gt; 54,4</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17" w:author="Muhammad Subarkah" w:date="2024-12-11T00:13:00Z" w16du:dateUtc="2024-12-10T17:13:00Z">
              <w:tcPr>
                <w:tcW w:w="25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1264291C"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X &gt; 85%</w:t>
            </w:r>
          </w:p>
        </w:tc>
      </w:tr>
      <w:tr w:rsidR="00A043AD" w:rsidRPr="001B4700" w14:paraId="74B975CF" w14:textId="77777777" w:rsidTr="0009555B">
        <w:trPr>
          <w:trHeight w:val="340"/>
          <w:trPrChange w:id="4218" w:author="Muhammad Subarkah" w:date="2024-12-11T00:13:00Z" w16du:dateUtc="2024-12-10T17:13:00Z">
            <w:trPr>
              <w:gridBefore w:val="1"/>
              <w:trHeight w:val="340"/>
            </w:trPr>
          </w:trPrChange>
        </w:trPr>
        <w:tc>
          <w:tcPr>
            <w:tcW w:w="2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19" w:author="Muhammad Subarkah" w:date="2024-12-11T00:13:00Z" w16du:dateUtc="2024-12-10T17:13:00Z">
              <w:tcPr>
                <w:tcW w:w="25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AD7237E"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Layak</w:t>
            </w:r>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20" w:author="Muhammad Subarkah" w:date="2024-12-11T00:13:00Z" w16du:dateUtc="2024-12-10T17:13:00Z">
              <w:tcPr>
                <w:tcW w:w="24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A799454"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44,8 &lt; X ≤ 54,4</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21" w:author="Muhammad Subarkah" w:date="2024-12-11T00:13:00Z" w16du:dateUtc="2024-12-10T17:13:00Z">
              <w:tcPr>
                <w:tcW w:w="25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53C4897"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70% &lt; X ≤ 85%</w:t>
            </w:r>
          </w:p>
        </w:tc>
      </w:tr>
      <w:tr w:rsidR="00A043AD" w:rsidRPr="001B4700" w14:paraId="67863BE1" w14:textId="77777777" w:rsidTr="0009555B">
        <w:trPr>
          <w:trHeight w:val="340"/>
          <w:trPrChange w:id="4222" w:author="Muhammad Subarkah" w:date="2024-12-11T00:13:00Z" w16du:dateUtc="2024-12-10T17:13:00Z">
            <w:trPr>
              <w:gridBefore w:val="1"/>
              <w:trHeight w:val="340"/>
            </w:trPr>
          </w:trPrChange>
        </w:trPr>
        <w:tc>
          <w:tcPr>
            <w:tcW w:w="2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23" w:author="Muhammad Subarkah" w:date="2024-12-11T00:13:00Z" w16du:dateUtc="2024-12-10T17:13:00Z">
              <w:tcPr>
                <w:tcW w:w="25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09E985CE"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Cukup</w:t>
            </w:r>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24" w:author="Muhammad Subarkah" w:date="2024-12-11T00:13:00Z" w16du:dateUtc="2024-12-10T17:13:00Z">
              <w:tcPr>
                <w:tcW w:w="24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EBEF033"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35,2 &lt; X ≤ 44,8</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25" w:author="Muhammad Subarkah" w:date="2024-12-11T00:13:00Z" w16du:dateUtc="2024-12-10T17:13:00Z">
              <w:tcPr>
                <w:tcW w:w="25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5E11AF7D"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55% &lt; X ≤ 70%</w:t>
            </w:r>
          </w:p>
        </w:tc>
      </w:tr>
      <w:tr w:rsidR="00A043AD" w:rsidRPr="001B4700" w14:paraId="0FA955A1" w14:textId="77777777" w:rsidTr="0009555B">
        <w:trPr>
          <w:trHeight w:val="340"/>
          <w:trPrChange w:id="4226" w:author="Muhammad Subarkah" w:date="2024-12-11T00:13:00Z" w16du:dateUtc="2024-12-10T17:13:00Z">
            <w:trPr>
              <w:gridBefore w:val="1"/>
              <w:trHeight w:val="340"/>
            </w:trPr>
          </w:trPrChange>
        </w:trPr>
        <w:tc>
          <w:tcPr>
            <w:tcW w:w="2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27" w:author="Muhammad Subarkah" w:date="2024-12-11T00:13:00Z" w16du:dateUtc="2024-12-10T17:13:00Z">
              <w:tcPr>
                <w:tcW w:w="25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3B40F0A"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Kurang Layak</w:t>
            </w:r>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28" w:author="Muhammad Subarkah" w:date="2024-12-11T00:13:00Z" w16du:dateUtc="2024-12-10T17:13:00Z">
              <w:tcPr>
                <w:tcW w:w="24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4DB1C67A"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25,6 &lt; X ≤ 35,2</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29" w:author="Muhammad Subarkah" w:date="2024-12-11T00:13:00Z" w16du:dateUtc="2024-12-10T17:13:00Z">
              <w:tcPr>
                <w:tcW w:w="25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381819FA"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40% &lt; X ≤ 55%</w:t>
            </w:r>
          </w:p>
        </w:tc>
      </w:tr>
      <w:tr w:rsidR="00A043AD" w:rsidRPr="001B4700" w14:paraId="68B62393" w14:textId="77777777" w:rsidTr="0009555B">
        <w:trPr>
          <w:trHeight w:val="340"/>
          <w:trPrChange w:id="4230" w:author="Muhammad Subarkah" w:date="2024-12-11T00:13:00Z" w16du:dateUtc="2024-12-10T17:13:00Z">
            <w:trPr>
              <w:gridBefore w:val="1"/>
              <w:trHeight w:val="340"/>
            </w:trPr>
          </w:trPrChange>
        </w:trPr>
        <w:tc>
          <w:tcPr>
            <w:tcW w:w="25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31" w:author="Muhammad Subarkah" w:date="2024-12-11T00:13:00Z" w16du:dateUtc="2024-12-10T17:13:00Z">
              <w:tcPr>
                <w:tcW w:w="25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6E46B1BD"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Tidak Layak</w:t>
            </w:r>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32" w:author="Muhammad Subarkah" w:date="2024-12-11T00:13:00Z" w16du:dateUtc="2024-12-10T17:13:00Z">
              <w:tcPr>
                <w:tcW w:w="24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291D9EF7"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X ≤ 25,6</w:t>
            </w:r>
          </w:p>
        </w:tc>
        <w:tc>
          <w:tcPr>
            <w:tcW w:w="25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Change w:id="4233" w:author="Muhammad Subarkah" w:date="2024-12-11T00:13:00Z" w16du:dateUtc="2024-12-10T17:13:00Z">
              <w:tcPr>
                <w:tcW w:w="25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tcPrChange>
          </w:tcPr>
          <w:p w14:paraId="70683495" w14:textId="77777777" w:rsidR="00A043AD" w:rsidRPr="001B4700" w:rsidRDefault="00A043AD" w:rsidP="00BE22D4">
            <w:pPr>
              <w:pStyle w:val="NoBeforeAfter"/>
              <w:spacing w:line="240" w:lineRule="auto"/>
              <w:jc w:val="center"/>
              <w:rPr>
                <w:rFonts w:eastAsia="Calibri" w:cs="Arial"/>
              </w:rPr>
            </w:pPr>
            <w:r w:rsidRPr="001B4700">
              <w:rPr>
                <w:rFonts w:eastAsia="Calibri" w:cs="Arial"/>
              </w:rPr>
              <w:t>X ≤ 40%</w:t>
            </w:r>
          </w:p>
        </w:tc>
      </w:tr>
    </w:tbl>
    <w:p w14:paraId="76ACF456" w14:textId="76A46DF2" w:rsidR="007F75BC" w:rsidDel="005C4D55" w:rsidRDefault="00224474">
      <w:pPr>
        <w:pStyle w:val="H2Paragh"/>
        <w:rPr>
          <w:del w:id="4234" w:author="Muhammad Subarkah" w:date="2024-12-11T00:13:00Z" w16du:dateUtc="2024-12-10T17:13:00Z"/>
        </w:rPr>
        <w:pPrChange w:id="4235" w:author="Muhammad Subarkah" w:date="2024-12-11T00:13:00Z" w16du:dateUtc="2024-12-10T17:13:00Z">
          <w:pPr>
            <w:pStyle w:val="NoBeforeAfter"/>
            <w:spacing w:before="240"/>
            <w:ind w:left="426" w:firstLine="425"/>
          </w:pPr>
        </w:pPrChange>
      </w:pPr>
      <w:r w:rsidRPr="00224474">
        <w:lastRenderedPageBreak/>
        <w:t>Dengan menggunakan interval nilai yang telah ditentukan, hasil penilaian menunjukkan hasil kategori penilaian yang berbeda-beda untuk setiap faktor yang diuji. Jika skor rata-rata (X) melebihi 85%, materi dikategorikan sebagai "Sangat Layak." Skor rata-rata dalam rentang 70% &lt; X ≤ 85% mengategorikan materi sebagai "Layak." Jika skor rata-rata berada di antara 55% &lt; X ≤ 70%, materi diang</w:t>
      </w:r>
      <w:bookmarkStart w:id="4236" w:name="OLE_LINK59"/>
      <w:r w:rsidRPr="00224474">
        <w:t>g</w:t>
      </w:r>
      <w:bookmarkEnd w:id="4236"/>
      <w:r w:rsidRPr="00224474">
        <w:t>ap "</w:t>
      </w:r>
      <w:r w:rsidR="001B41CA">
        <w:t>C</w:t>
      </w:r>
      <w:r w:rsidR="001B41CA" w:rsidRPr="001B41CA">
        <w:t>u</w:t>
      </w:r>
      <w:r w:rsidR="001B41CA">
        <w:t>k</w:t>
      </w:r>
      <w:r w:rsidR="001B41CA" w:rsidRPr="001B41CA">
        <w:t>u</w:t>
      </w:r>
      <w:r w:rsidR="001B41CA">
        <w:t>p.</w:t>
      </w:r>
      <w:r w:rsidRPr="00224474">
        <w:t xml:space="preserve">" Skor rata-rata dalam rentang 40% &lt; X ≤ 55% mengklasifikasikan materi sebagai "Kurang Layak," sedangkan skor rata-rata X ≤ 40% </w:t>
      </w:r>
      <w:proofErr w:type="spellStart"/>
      <w:r w:rsidRPr="00224474">
        <w:t>mengkategorikan</w:t>
      </w:r>
      <w:proofErr w:type="spellEnd"/>
      <w:r w:rsidRPr="00224474">
        <w:t xml:space="preserve"> materi sebagai "Tidak Layak." Hasil evaluasi mengenai kelayakan pengguna untuk media pembelajaran disajikan dalam tabel </w:t>
      </w:r>
      <w:r w:rsidR="000F7D60" w:rsidRPr="001B4700">
        <w:t>analisis hasil uji kelayakan pengguna</w:t>
      </w:r>
      <w:r w:rsidR="000F7D60" w:rsidRPr="00224474">
        <w:t xml:space="preserve"> </w:t>
      </w:r>
      <w:r w:rsidRPr="00224474">
        <w:t>berikut.</w:t>
      </w:r>
    </w:p>
    <w:p w14:paraId="32210FD1" w14:textId="77777777" w:rsidR="000F3475" w:rsidRDefault="000F3475">
      <w:pPr>
        <w:pStyle w:val="H2Paragh"/>
        <w:pPrChange w:id="4237" w:author="Muhammad Subarkah" w:date="2024-12-11T00:13:00Z" w16du:dateUtc="2024-12-10T17:13:00Z">
          <w:pPr>
            <w:spacing w:line="259" w:lineRule="auto"/>
            <w:jc w:val="left"/>
          </w:pPr>
        </w:pPrChange>
      </w:pPr>
      <w:del w:id="4238" w:author="Muhammad Subarkah" w:date="2024-12-11T00:13:00Z" w16du:dateUtc="2024-12-10T17:13:00Z">
        <w:r w:rsidDel="005C4D55">
          <w:br w:type="page"/>
        </w:r>
      </w:del>
    </w:p>
    <w:p w14:paraId="0328A7C7" w14:textId="42FB0F2F" w:rsidR="002E5084" w:rsidRPr="001B4700" w:rsidDel="00230832" w:rsidRDefault="002E5084" w:rsidP="002E5084">
      <w:pPr>
        <w:pStyle w:val="NoBeforeAfter"/>
        <w:ind w:left="426"/>
        <w:rPr>
          <w:del w:id="4239" w:author="Muhammad Subarkah" w:date="2024-12-07T23:12:00Z" w16du:dateUtc="2024-12-07T16:12:00Z"/>
        </w:rPr>
      </w:pPr>
      <w:bookmarkStart w:id="4240" w:name="_Toc181964306"/>
      <w:del w:id="4241" w:author="Muhammad Subarkah" w:date="2024-12-07T23:12:00Z" w16du:dateUtc="2024-12-07T16:12:00Z">
        <w:r w:rsidRPr="001B4700" w:rsidDel="00230832">
          <w:delText xml:space="preserve">Tabel </w:delText>
        </w:r>
        <w:r w:rsidR="0075199D" w:rsidDel="00230832">
          <w:fldChar w:fldCharType="begin"/>
        </w:r>
        <w:r w:rsidR="0075199D" w:rsidDel="00230832">
          <w:delInstrText xml:space="preserve"> SEQ Tabel \* ARABIC </w:delInstrText>
        </w:r>
        <w:r w:rsidR="0075199D" w:rsidDel="00230832">
          <w:fldChar w:fldCharType="separate"/>
        </w:r>
      </w:del>
      <w:del w:id="4242" w:author="Muhammad Subarkah" w:date="2024-12-04T21:19:00Z" w16du:dateUtc="2024-12-04T14:19:00Z">
        <w:r w:rsidR="00EC2E13" w:rsidDel="003D509A">
          <w:rPr>
            <w:noProof/>
          </w:rPr>
          <w:delText>17</w:delText>
        </w:r>
      </w:del>
      <w:del w:id="4243" w:author="Muhammad Subarkah" w:date="2024-12-07T23:12:00Z" w16du:dateUtc="2024-12-07T16:12:00Z">
        <w:r w:rsidR="0075199D" w:rsidDel="00230832">
          <w:rPr>
            <w:noProof/>
          </w:rPr>
          <w:fldChar w:fldCharType="end"/>
        </w:r>
        <w:r w:rsidRPr="001B4700" w:rsidDel="00230832">
          <w:delText xml:space="preserve">. </w:delText>
        </w:r>
        <w:r w:rsidR="00C62230" w:rsidRPr="001B4700" w:rsidDel="00230832">
          <w:delText xml:space="preserve">Analisis </w:delText>
        </w:r>
        <w:r w:rsidR="00A45008" w:rsidRPr="001B4700" w:rsidDel="00230832">
          <w:delText>Hasil Uji Kelayakan Pengguna</w:delText>
        </w:r>
        <w:bookmarkEnd w:id="4240"/>
      </w:del>
    </w:p>
    <w:tbl>
      <w:tblPr>
        <w:tblW w:w="7502" w:type="dxa"/>
        <w:tblInd w:w="431" w:type="dxa"/>
        <w:tblLayout w:type="fixed"/>
        <w:tblCellMar>
          <w:left w:w="10" w:type="dxa"/>
          <w:right w:w="10" w:type="dxa"/>
        </w:tblCellMar>
        <w:tblLook w:val="04A0" w:firstRow="1" w:lastRow="0" w:firstColumn="1" w:lastColumn="0" w:noHBand="0" w:noVBand="1"/>
      </w:tblPr>
      <w:tblGrid>
        <w:gridCol w:w="698"/>
        <w:gridCol w:w="1843"/>
        <w:gridCol w:w="810"/>
        <w:gridCol w:w="749"/>
        <w:gridCol w:w="851"/>
        <w:gridCol w:w="1276"/>
        <w:gridCol w:w="1275"/>
      </w:tblGrid>
      <w:tr w:rsidR="00A043AD" w:rsidRPr="001B4700" w:rsidDel="00230832" w14:paraId="1A872F32" w14:textId="05370E7E" w:rsidTr="00FA25B0">
        <w:trPr>
          <w:trHeight w:val="170"/>
          <w:del w:id="4244" w:author="Muhammad Subarkah" w:date="2024-12-07T23:12:00Z"/>
        </w:trPr>
        <w:tc>
          <w:tcPr>
            <w:tcW w:w="698"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72BDB4A3" w14:textId="06B2E659" w:rsidR="00A043AD" w:rsidRPr="001B4700" w:rsidDel="00230832" w:rsidRDefault="00A043AD" w:rsidP="00BE22D4">
            <w:pPr>
              <w:pStyle w:val="NoBeforeAfter"/>
              <w:spacing w:line="240" w:lineRule="auto"/>
              <w:jc w:val="center"/>
              <w:rPr>
                <w:del w:id="4245" w:author="Muhammad Subarkah" w:date="2024-12-07T23:12:00Z" w16du:dateUtc="2024-12-07T16:12:00Z"/>
                <w:rFonts w:eastAsia="Calibri" w:cs="Arial"/>
              </w:rPr>
            </w:pPr>
            <w:del w:id="4246" w:author="Muhammad Subarkah" w:date="2024-12-07T23:12:00Z" w16du:dateUtc="2024-12-07T16:12:00Z">
              <w:r w:rsidRPr="001B4700" w:rsidDel="00230832">
                <w:rPr>
                  <w:rFonts w:eastAsia="Calibri" w:cs="Arial"/>
                </w:rPr>
                <w:delText>NO.</w:delText>
              </w:r>
            </w:del>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72C7C8DF" w14:textId="424CC596" w:rsidR="00A043AD" w:rsidRPr="001B4700" w:rsidDel="00230832" w:rsidRDefault="00A043AD" w:rsidP="00BE22D4">
            <w:pPr>
              <w:pStyle w:val="NoBeforeAfter"/>
              <w:spacing w:line="240" w:lineRule="auto"/>
              <w:jc w:val="center"/>
              <w:rPr>
                <w:del w:id="4247" w:author="Muhammad Subarkah" w:date="2024-12-07T23:12:00Z" w16du:dateUtc="2024-12-07T16:12:00Z"/>
                <w:rFonts w:eastAsia="Calibri" w:cs="Arial"/>
              </w:rPr>
            </w:pPr>
            <w:del w:id="4248" w:author="Muhammad Subarkah" w:date="2024-12-07T23:12:00Z" w16du:dateUtc="2024-12-07T16:12:00Z">
              <w:r w:rsidRPr="001B4700" w:rsidDel="00230832">
                <w:rPr>
                  <w:rFonts w:eastAsia="Calibri" w:cs="Arial"/>
                </w:rPr>
                <w:delText>Kriteria Penilaian</w:delText>
              </w:r>
            </w:del>
          </w:p>
        </w:tc>
        <w:tc>
          <w:tcPr>
            <w:tcW w:w="1559" w:type="dxa"/>
            <w:gridSpan w:val="2"/>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7572165C" w14:textId="6ADFADE7" w:rsidR="00A043AD" w:rsidRPr="001B4700" w:rsidDel="00230832" w:rsidRDefault="00A043AD" w:rsidP="00BE22D4">
            <w:pPr>
              <w:pStyle w:val="NoBeforeAfter"/>
              <w:spacing w:line="240" w:lineRule="auto"/>
              <w:jc w:val="center"/>
              <w:rPr>
                <w:del w:id="4249" w:author="Muhammad Subarkah" w:date="2024-12-07T23:12:00Z" w16du:dateUtc="2024-12-07T16:12:00Z"/>
                <w:rFonts w:eastAsia="Calibri" w:cs="Arial"/>
              </w:rPr>
            </w:pPr>
            <w:del w:id="4250" w:author="Muhammad Subarkah" w:date="2024-12-07T23:12:00Z" w16du:dateUtc="2024-12-07T16:12:00Z">
              <w:r w:rsidRPr="001B4700" w:rsidDel="00230832">
                <w:rPr>
                  <w:rFonts w:eastAsia="Calibri" w:cs="Arial"/>
                </w:rPr>
                <w:delText>Skor</w:delText>
              </w:r>
            </w:del>
          </w:p>
        </w:tc>
        <w:tc>
          <w:tcPr>
            <w:tcW w:w="851"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34D0B14C" w14:textId="2BA857E8" w:rsidR="00A043AD" w:rsidRPr="001B4700" w:rsidDel="00230832" w:rsidRDefault="00A043AD" w:rsidP="00BE22D4">
            <w:pPr>
              <w:pStyle w:val="NoBeforeAfter"/>
              <w:spacing w:line="240" w:lineRule="auto"/>
              <w:jc w:val="center"/>
              <w:rPr>
                <w:del w:id="4251" w:author="Muhammad Subarkah" w:date="2024-12-07T23:12:00Z" w16du:dateUtc="2024-12-07T16:12:00Z"/>
                <w:rFonts w:eastAsia="Calibri" w:cs="Arial"/>
              </w:rPr>
            </w:pPr>
            <w:del w:id="4252" w:author="Muhammad Subarkah" w:date="2024-12-07T23:12:00Z" w16du:dateUtc="2024-12-07T16:12:00Z">
              <w:r w:rsidRPr="001B4700" w:rsidDel="00230832">
                <w:rPr>
                  <w:rFonts w:eastAsia="Calibri" w:cs="Arial"/>
                </w:rPr>
                <w:delText>Nilai</w:delText>
              </w:r>
            </w:del>
          </w:p>
        </w:tc>
        <w:tc>
          <w:tcPr>
            <w:tcW w:w="1276"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452E7D69" w14:textId="008A81DE" w:rsidR="00A043AD" w:rsidRPr="001B4700" w:rsidDel="00230832" w:rsidRDefault="00A043AD" w:rsidP="00BE22D4">
            <w:pPr>
              <w:pStyle w:val="NoBeforeAfter"/>
              <w:spacing w:line="240" w:lineRule="auto"/>
              <w:jc w:val="center"/>
              <w:rPr>
                <w:del w:id="4253" w:author="Muhammad Subarkah" w:date="2024-12-07T23:12:00Z" w16du:dateUtc="2024-12-07T16:12:00Z"/>
                <w:rFonts w:eastAsia="Calibri" w:cs="Arial"/>
              </w:rPr>
            </w:pPr>
            <w:del w:id="4254" w:author="Muhammad Subarkah" w:date="2024-12-07T23:12:00Z" w16du:dateUtc="2024-12-07T16:12:00Z">
              <w:r w:rsidRPr="001B4700" w:rsidDel="00230832">
                <w:rPr>
                  <w:rFonts w:eastAsia="Calibri" w:cs="Arial"/>
                </w:rPr>
                <w:delText>Nilai Persentase</w:delText>
              </w:r>
            </w:del>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238E05F4" w14:textId="3954CC86" w:rsidR="00A043AD" w:rsidRPr="001B4700" w:rsidDel="00230832" w:rsidRDefault="00A043AD" w:rsidP="00BE22D4">
            <w:pPr>
              <w:pStyle w:val="NoBeforeAfter"/>
              <w:spacing w:line="240" w:lineRule="auto"/>
              <w:jc w:val="center"/>
              <w:rPr>
                <w:del w:id="4255" w:author="Muhammad Subarkah" w:date="2024-12-07T23:12:00Z" w16du:dateUtc="2024-12-07T16:12:00Z"/>
                <w:rFonts w:eastAsia="Calibri" w:cs="Arial"/>
              </w:rPr>
            </w:pPr>
            <w:del w:id="4256" w:author="Muhammad Subarkah" w:date="2024-12-07T23:12:00Z" w16du:dateUtc="2024-12-07T16:12:00Z">
              <w:r w:rsidRPr="001B4700" w:rsidDel="00230832">
                <w:rPr>
                  <w:rFonts w:eastAsia="Calibri" w:cs="Arial"/>
                </w:rPr>
                <w:delText>Kategori</w:delText>
              </w:r>
            </w:del>
          </w:p>
        </w:tc>
      </w:tr>
      <w:tr w:rsidR="00A043AD" w:rsidRPr="001B4700" w:rsidDel="00230832" w14:paraId="2E86D4F1" w14:textId="356D1F15" w:rsidTr="00FA25B0">
        <w:trPr>
          <w:trHeight w:val="170"/>
          <w:del w:id="4257" w:author="Muhammad Subarkah" w:date="2024-12-07T23:12:00Z"/>
        </w:trPr>
        <w:tc>
          <w:tcPr>
            <w:tcW w:w="698"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4F2A4490" w14:textId="2C33BB23" w:rsidR="00A043AD" w:rsidRPr="001B4700" w:rsidDel="00230832" w:rsidRDefault="00A043AD" w:rsidP="00BE22D4">
            <w:pPr>
              <w:rPr>
                <w:del w:id="4258" w:author="Muhammad Subarkah" w:date="2024-12-07T23:12:00Z" w16du:dateUtc="2024-12-07T16:12:00Z"/>
              </w:rPr>
            </w:pPr>
          </w:p>
        </w:tc>
        <w:tc>
          <w:tcPr>
            <w:tcW w:w="1843"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23953962" w14:textId="579EEC81" w:rsidR="00A043AD" w:rsidRPr="001B4700" w:rsidDel="00230832" w:rsidRDefault="00A043AD" w:rsidP="00BE22D4">
            <w:pPr>
              <w:rPr>
                <w:del w:id="4259" w:author="Muhammad Subarkah" w:date="2024-12-07T23:12:00Z" w16du:dateUtc="2024-12-07T16:12:00Z"/>
              </w:rPr>
            </w:pPr>
          </w:p>
        </w:tc>
        <w:tc>
          <w:tcPr>
            <w:tcW w:w="810"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2EC71BC0" w14:textId="71EBFED5" w:rsidR="00A043AD" w:rsidRPr="001B4700" w:rsidDel="00230832" w:rsidRDefault="00A043AD" w:rsidP="00BE22D4">
            <w:pPr>
              <w:pStyle w:val="NoBeforeAfter"/>
              <w:spacing w:line="240" w:lineRule="auto"/>
              <w:jc w:val="center"/>
              <w:rPr>
                <w:del w:id="4260" w:author="Muhammad Subarkah" w:date="2024-12-07T23:12:00Z" w16du:dateUtc="2024-12-07T16:12:00Z"/>
                <w:rFonts w:eastAsia="Calibri" w:cs="Arial"/>
              </w:rPr>
            </w:pPr>
            <w:del w:id="4261" w:author="Muhammad Subarkah" w:date="2024-12-07T23:12:00Z" w16du:dateUtc="2024-12-07T16:12:00Z">
              <w:r w:rsidRPr="001B4700" w:rsidDel="00230832">
                <w:rPr>
                  <w:rFonts w:eastAsia="Calibri" w:cs="Arial"/>
                </w:rPr>
                <w:delText>Maks.</w:delText>
              </w:r>
            </w:del>
          </w:p>
        </w:tc>
        <w:tc>
          <w:tcPr>
            <w:tcW w:w="749" w:type="dxa"/>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2780629A" w14:textId="5523E77E" w:rsidR="00A043AD" w:rsidRPr="001B4700" w:rsidDel="00230832" w:rsidRDefault="00A043AD" w:rsidP="00BE22D4">
            <w:pPr>
              <w:pStyle w:val="NoBeforeAfter"/>
              <w:spacing w:line="240" w:lineRule="auto"/>
              <w:jc w:val="center"/>
              <w:rPr>
                <w:del w:id="4262" w:author="Muhammad Subarkah" w:date="2024-12-07T23:12:00Z" w16du:dateUtc="2024-12-07T16:12:00Z"/>
                <w:rFonts w:eastAsia="Calibri" w:cs="Arial"/>
              </w:rPr>
            </w:pPr>
            <w:del w:id="4263" w:author="Muhammad Subarkah" w:date="2024-12-07T23:12:00Z" w16du:dateUtc="2024-12-07T16:12:00Z">
              <w:r w:rsidRPr="001B4700" w:rsidDel="00230832">
                <w:rPr>
                  <w:rFonts w:eastAsia="Calibri" w:cs="Arial"/>
                </w:rPr>
                <w:delText>Min.</w:delText>
              </w:r>
            </w:del>
          </w:p>
        </w:tc>
        <w:tc>
          <w:tcPr>
            <w:tcW w:w="851"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03537D39" w14:textId="5D74C21C" w:rsidR="00A043AD" w:rsidRPr="001B4700" w:rsidDel="00230832" w:rsidRDefault="00A043AD" w:rsidP="00BE22D4">
            <w:pPr>
              <w:rPr>
                <w:del w:id="4264" w:author="Muhammad Subarkah" w:date="2024-12-07T23:12:00Z" w16du:dateUtc="2024-12-07T16:12:00Z"/>
              </w:rPr>
            </w:pPr>
          </w:p>
        </w:tc>
        <w:tc>
          <w:tcPr>
            <w:tcW w:w="1276"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34F7ADED" w14:textId="6347973E" w:rsidR="00A043AD" w:rsidRPr="001B4700" w:rsidDel="00230832" w:rsidRDefault="00A043AD" w:rsidP="00BE22D4">
            <w:pPr>
              <w:rPr>
                <w:del w:id="4265" w:author="Muhammad Subarkah" w:date="2024-12-07T23:12:00Z" w16du:dateUtc="2024-12-07T16:12:00Z"/>
              </w:rPr>
            </w:pPr>
          </w:p>
        </w:tc>
        <w:tc>
          <w:tcPr>
            <w:tcW w:w="1275" w:type="dxa"/>
            <w:vMerge/>
            <w:tcBorders>
              <w:top w:val="single" w:sz="4" w:space="0" w:color="000000"/>
              <w:left w:val="single" w:sz="4" w:space="0" w:color="000000"/>
              <w:bottom w:val="single" w:sz="4" w:space="0" w:color="000000"/>
              <w:right w:val="single" w:sz="4" w:space="0" w:color="000000"/>
            </w:tcBorders>
            <w:shd w:val="clear" w:color="auto" w:fill="F4B083"/>
            <w:tcMar>
              <w:top w:w="0" w:type="dxa"/>
              <w:left w:w="108" w:type="dxa"/>
              <w:bottom w:w="0" w:type="dxa"/>
              <w:right w:w="108" w:type="dxa"/>
            </w:tcMar>
            <w:vAlign w:val="center"/>
          </w:tcPr>
          <w:p w14:paraId="1CD83C1D" w14:textId="4C821504" w:rsidR="00A043AD" w:rsidRPr="001B4700" w:rsidDel="00230832" w:rsidRDefault="00A043AD" w:rsidP="00BE22D4">
            <w:pPr>
              <w:rPr>
                <w:del w:id="4266" w:author="Muhammad Subarkah" w:date="2024-12-07T23:12:00Z" w16du:dateUtc="2024-12-07T16:12:00Z"/>
              </w:rPr>
            </w:pPr>
          </w:p>
        </w:tc>
      </w:tr>
      <w:tr w:rsidR="00A043AD" w:rsidRPr="001B4700" w:rsidDel="00230832" w14:paraId="0CE90FD8" w14:textId="0F1639CD" w:rsidTr="00FA25B0">
        <w:trPr>
          <w:trHeight w:val="170"/>
          <w:del w:id="4267" w:author="Muhammad Subarkah" w:date="2024-12-07T23:12:00Z"/>
        </w:trPr>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A3E211" w14:textId="73056B03" w:rsidR="00A043AD" w:rsidRPr="001B4700" w:rsidDel="00230832" w:rsidRDefault="00A043AD" w:rsidP="00BE22D4">
            <w:pPr>
              <w:pStyle w:val="NoBeforeAfter"/>
              <w:spacing w:line="240" w:lineRule="auto"/>
              <w:jc w:val="center"/>
              <w:rPr>
                <w:del w:id="4268" w:author="Muhammad Subarkah" w:date="2024-12-07T23:12:00Z" w16du:dateUtc="2024-12-07T16:12:00Z"/>
                <w:rFonts w:eastAsia="Calibri" w:cs="Arial"/>
              </w:rPr>
            </w:pPr>
            <w:del w:id="4269" w:author="Muhammad Subarkah" w:date="2024-12-07T23:12:00Z" w16du:dateUtc="2024-12-07T16:12:00Z">
              <w:r w:rsidRPr="001B4700" w:rsidDel="00230832">
                <w:rPr>
                  <w:rFonts w:eastAsia="Calibri" w:cs="Arial"/>
                </w:rPr>
                <w:delText>1.</w:delText>
              </w:r>
            </w:del>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468B5" w14:textId="12E53211" w:rsidR="00A043AD" w:rsidRPr="001B4700" w:rsidDel="00230832" w:rsidRDefault="00A043AD" w:rsidP="00BE22D4">
            <w:pPr>
              <w:pStyle w:val="NoBeforeAfter"/>
              <w:spacing w:line="240" w:lineRule="auto"/>
              <w:jc w:val="center"/>
              <w:rPr>
                <w:del w:id="4270" w:author="Muhammad Subarkah" w:date="2024-12-07T23:12:00Z" w16du:dateUtc="2024-12-07T16:12:00Z"/>
                <w:rFonts w:eastAsia="Calibri" w:cs="Arial"/>
              </w:rPr>
            </w:pPr>
            <w:del w:id="4271" w:author="Muhammad Subarkah" w:date="2024-12-07T23:12:00Z" w16du:dateUtc="2024-12-07T16:12:00Z">
              <w:r w:rsidRPr="001B4700" w:rsidDel="00230832">
                <w:rPr>
                  <w:rFonts w:eastAsia="Calibri" w:cs="Arial"/>
                </w:rPr>
                <w:delText>Kualitas Isi dan Tujuan</w:delText>
              </w:r>
            </w:del>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D1F359" w14:textId="0E9A09D1" w:rsidR="00A043AD" w:rsidRPr="001B4700" w:rsidDel="00230832" w:rsidRDefault="00A043AD" w:rsidP="00BE22D4">
            <w:pPr>
              <w:pStyle w:val="NoBeforeAfter"/>
              <w:spacing w:line="240" w:lineRule="auto"/>
              <w:jc w:val="center"/>
              <w:rPr>
                <w:del w:id="4272" w:author="Muhammad Subarkah" w:date="2024-12-07T23:12:00Z" w16du:dateUtc="2024-12-07T16:12:00Z"/>
                <w:rFonts w:eastAsia="Calibri" w:cs="Arial"/>
              </w:rPr>
            </w:pPr>
            <w:del w:id="4273" w:author="Muhammad Subarkah" w:date="2024-12-07T23:12:00Z" w16du:dateUtc="2024-12-07T16:12:00Z">
              <w:r w:rsidRPr="001B4700" w:rsidDel="00230832">
                <w:rPr>
                  <w:rFonts w:eastAsia="Calibri" w:cs="Arial"/>
                </w:rPr>
                <w:delText>24</w:delText>
              </w:r>
            </w:del>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716019" w14:textId="681AF259" w:rsidR="00A043AD" w:rsidRPr="001B4700" w:rsidDel="00230832" w:rsidRDefault="00A043AD" w:rsidP="00BE22D4">
            <w:pPr>
              <w:pStyle w:val="NoBeforeAfter"/>
              <w:spacing w:line="240" w:lineRule="auto"/>
              <w:jc w:val="center"/>
              <w:rPr>
                <w:del w:id="4274" w:author="Muhammad Subarkah" w:date="2024-12-07T23:12:00Z" w16du:dateUtc="2024-12-07T16:12:00Z"/>
                <w:rFonts w:eastAsia="Calibri" w:cs="Arial"/>
              </w:rPr>
            </w:pPr>
            <w:del w:id="4275" w:author="Muhammad Subarkah" w:date="2024-12-07T23:12:00Z" w16du:dateUtc="2024-12-07T16:12:00Z">
              <w:r w:rsidRPr="001B4700" w:rsidDel="00230832">
                <w:rPr>
                  <w:rFonts w:eastAsia="Calibri" w:cs="Arial"/>
                </w:rPr>
                <w:delText>6</w:delText>
              </w:r>
            </w:del>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804C7C" w14:textId="0A5A2FB0" w:rsidR="00A043AD" w:rsidRPr="001B4700" w:rsidDel="00230832" w:rsidRDefault="00A043AD" w:rsidP="00BE22D4">
            <w:pPr>
              <w:pStyle w:val="Standard"/>
              <w:spacing w:after="0" w:line="240" w:lineRule="auto"/>
              <w:jc w:val="center"/>
              <w:rPr>
                <w:del w:id="4276" w:author="Muhammad Subarkah" w:date="2024-12-07T23:12:00Z" w16du:dateUtc="2024-12-07T16:12:00Z"/>
                <w:rFonts w:eastAsia="Calibri" w:cs="Arial"/>
                <w:lang w:val="id-ID"/>
              </w:rPr>
            </w:pPr>
            <w:del w:id="4277" w:author="Muhammad Subarkah" w:date="2024-12-07T23:12:00Z" w16du:dateUtc="2024-12-07T16:12:00Z">
              <w:r w:rsidRPr="001B4700" w:rsidDel="00230832">
                <w:rPr>
                  <w:rFonts w:eastAsia="Calibri" w:cs="Arial"/>
                  <w:color w:val="000000"/>
                  <w:lang w:val="id-ID"/>
                </w:rPr>
                <w:delText>22,2</w:delText>
              </w:r>
            </w:del>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033419" w14:textId="0E546325" w:rsidR="00A043AD" w:rsidRPr="001B4700" w:rsidDel="00230832" w:rsidRDefault="00A043AD" w:rsidP="00BE22D4">
            <w:pPr>
              <w:pStyle w:val="NoBeforeAfter"/>
              <w:spacing w:line="240" w:lineRule="auto"/>
              <w:jc w:val="center"/>
              <w:rPr>
                <w:del w:id="4278" w:author="Muhammad Subarkah" w:date="2024-12-07T23:12:00Z" w16du:dateUtc="2024-12-07T16:12:00Z"/>
                <w:rFonts w:eastAsia="Calibri" w:cs="Arial"/>
              </w:rPr>
            </w:pPr>
            <w:del w:id="4279" w:author="Muhammad Subarkah" w:date="2024-12-07T23:12:00Z" w16du:dateUtc="2024-12-07T16:12:00Z">
              <w:r w:rsidRPr="001B4700" w:rsidDel="00230832">
                <w:rPr>
                  <w:rFonts w:eastAsia="Calibri" w:cs="Arial"/>
                </w:rPr>
                <w:delText>93%</w:delText>
              </w:r>
            </w:del>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27115" w14:textId="118DFC56" w:rsidR="00A043AD" w:rsidRPr="001B4700" w:rsidDel="00230832" w:rsidRDefault="00A043AD" w:rsidP="00BE22D4">
            <w:pPr>
              <w:pStyle w:val="NoBeforeAfter"/>
              <w:spacing w:line="240" w:lineRule="auto"/>
              <w:jc w:val="center"/>
              <w:rPr>
                <w:del w:id="4280" w:author="Muhammad Subarkah" w:date="2024-12-07T23:12:00Z" w16du:dateUtc="2024-12-07T16:12:00Z"/>
                <w:rFonts w:eastAsia="Calibri" w:cs="Arial"/>
              </w:rPr>
            </w:pPr>
            <w:del w:id="4281" w:author="Muhammad Subarkah" w:date="2024-12-07T23:12:00Z" w16du:dateUtc="2024-12-07T16:12:00Z">
              <w:r w:rsidRPr="001B4700" w:rsidDel="00230832">
                <w:rPr>
                  <w:rFonts w:eastAsia="Calibri" w:cs="Arial"/>
                </w:rPr>
                <w:delText>Sangat Layak</w:delText>
              </w:r>
            </w:del>
          </w:p>
        </w:tc>
      </w:tr>
      <w:tr w:rsidR="00A043AD" w:rsidRPr="001B4700" w:rsidDel="00230832" w14:paraId="552D40CB" w14:textId="58749007" w:rsidTr="00FA25B0">
        <w:trPr>
          <w:trHeight w:val="170"/>
          <w:del w:id="4282" w:author="Muhammad Subarkah" w:date="2024-12-07T23:12:00Z"/>
        </w:trPr>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118372" w14:textId="31D70DAB" w:rsidR="00A043AD" w:rsidRPr="001B4700" w:rsidDel="00230832" w:rsidRDefault="00A043AD" w:rsidP="00BE22D4">
            <w:pPr>
              <w:pStyle w:val="NoBeforeAfter"/>
              <w:spacing w:line="240" w:lineRule="auto"/>
              <w:jc w:val="center"/>
              <w:rPr>
                <w:del w:id="4283" w:author="Muhammad Subarkah" w:date="2024-12-07T23:12:00Z" w16du:dateUtc="2024-12-07T16:12:00Z"/>
                <w:rFonts w:eastAsia="Calibri" w:cs="Arial"/>
              </w:rPr>
            </w:pPr>
            <w:del w:id="4284" w:author="Muhammad Subarkah" w:date="2024-12-07T23:12:00Z" w16du:dateUtc="2024-12-07T16:12:00Z">
              <w:r w:rsidRPr="001B4700" w:rsidDel="00230832">
                <w:rPr>
                  <w:rFonts w:eastAsia="Calibri" w:cs="Arial"/>
                </w:rPr>
                <w:delText>2.</w:delText>
              </w:r>
            </w:del>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C8C2D" w14:textId="45E1CC91" w:rsidR="00A043AD" w:rsidRPr="001B4700" w:rsidDel="00230832" w:rsidRDefault="00A043AD" w:rsidP="00BE22D4">
            <w:pPr>
              <w:pStyle w:val="NoBeforeAfter"/>
              <w:spacing w:line="240" w:lineRule="auto"/>
              <w:jc w:val="center"/>
              <w:rPr>
                <w:del w:id="4285" w:author="Muhammad Subarkah" w:date="2024-12-07T23:12:00Z" w16du:dateUtc="2024-12-07T16:12:00Z"/>
                <w:rFonts w:eastAsia="Calibri" w:cs="Arial"/>
              </w:rPr>
            </w:pPr>
            <w:del w:id="4286" w:author="Muhammad Subarkah" w:date="2024-12-07T23:12:00Z" w16du:dateUtc="2024-12-07T16:12:00Z">
              <w:r w:rsidRPr="001B4700" w:rsidDel="00230832">
                <w:rPr>
                  <w:rFonts w:eastAsia="Calibri" w:cs="Arial"/>
                </w:rPr>
                <w:delText>Kualitas Pembelajaran</w:delText>
              </w:r>
            </w:del>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CA5312" w14:textId="5FC11BC9" w:rsidR="00A043AD" w:rsidRPr="001B4700" w:rsidDel="00230832" w:rsidRDefault="00A043AD" w:rsidP="00BE22D4">
            <w:pPr>
              <w:pStyle w:val="NoBeforeAfter"/>
              <w:spacing w:line="240" w:lineRule="auto"/>
              <w:jc w:val="center"/>
              <w:rPr>
                <w:del w:id="4287" w:author="Muhammad Subarkah" w:date="2024-12-07T23:12:00Z" w16du:dateUtc="2024-12-07T16:12:00Z"/>
                <w:rFonts w:eastAsia="Calibri" w:cs="Arial"/>
              </w:rPr>
            </w:pPr>
            <w:del w:id="4288" w:author="Muhammad Subarkah" w:date="2024-12-07T23:12:00Z" w16du:dateUtc="2024-12-07T16:12:00Z">
              <w:r w:rsidRPr="001B4700" w:rsidDel="00230832">
                <w:rPr>
                  <w:rFonts w:eastAsia="Calibri" w:cs="Arial"/>
                </w:rPr>
                <w:delText>32</w:delText>
              </w:r>
            </w:del>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E1A046" w14:textId="41FE6AE1" w:rsidR="00A043AD" w:rsidRPr="001B4700" w:rsidDel="00230832" w:rsidRDefault="00A043AD" w:rsidP="00BE22D4">
            <w:pPr>
              <w:pStyle w:val="NoBeforeAfter"/>
              <w:spacing w:line="240" w:lineRule="auto"/>
              <w:jc w:val="center"/>
              <w:rPr>
                <w:del w:id="4289" w:author="Muhammad Subarkah" w:date="2024-12-07T23:12:00Z" w16du:dateUtc="2024-12-07T16:12:00Z"/>
                <w:rFonts w:eastAsia="Calibri" w:cs="Arial"/>
              </w:rPr>
            </w:pPr>
            <w:del w:id="4290" w:author="Muhammad Subarkah" w:date="2024-12-07T23:12:00Z" w16du:dateUtc="2024-12-07T16:12:00Z">
              <w:r w:rsidRPr="001B4700" w:rsidDel="00230832">
                <w:rPr>
                  <w:rFonts w:eastAsia="Calibri" w:cs="Arial"/>
                </w:rPr>
                <w:delText>8</w:delText>
              </w:r>
            </w:del>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CE62E4" w14:textId="1D2442A2" w:rsidR="00A043AD" w:rsidRPr="001B4700" w:rsidDel="00230832" w:rsidRDefault="00A043AD" w:rsidP="00BE22D4">
            <w:pPr>
              <w:pStyle w:val="Standard"/>
              <w:spacing w:after="0" w:line="240" w:lineRule="auto"/>
              <w:jc w:val="center"/>
              <w:rPr>
                <w:del w:id="4291" w:author="Muhammad Subarkah" w:date="2024-12-07T23:12:00Z" w16du:dateUtc="2024-12-07T16:12:00Z"/>
                <w:rFonts w:eastAsia="Calibri" w:cs="Arial"/>
                <w:lang w:val="id-ID"/>
              </w:rPr>
            </w:pPr>
            <w:del w:id="4292" w:author="Muhammad Subarkah" w:date="2024-12-07T23:12:00Z" w16du:dateUtc="2024-12-07T16:12:00Z">
              <w:r w:rsidRPr="001B4700" w:rsidDel="00230832">
                <w:rPr>
                  <w:rFonts w:eastAsia="Calibri" w:cs="Arial"/>
                  <w:color w:val="000000"/>
                  <w:lang w:val="id-ID"/>
                </w:rPr>
                <w:delText>29,4</w:delText>
              </w:r>
            </w:del>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486EB" w14:textId="5B2BF149" w:rsidR="00A043AD" w:rsidRPr="001B4700" w:rsidDel="00230832" w:rsidRDefault="00A043AD" w:rsidP="00BE22D4">
            <w:pPr>
              <w:pStyle w:val="NoBeforeAfter"/>
              <w:spacing w:line="240" w:lineRule="auto"/>
              <w:jc w:val="center"/>
              <w:rPr>
                <w:del w:id="4293" w:author="Muhammad Subarkah" w:date="2024-12-07T23:12:00Z" w16du:dateUtc="2024-12-07T16:12:00Z"/>
                <w:rFonts w:eastAsia="Calibri" w:cs="Arial"/>
              </w:rPr>
            </w:pPr>
            <w:del w:id="4294" w:author="Muhammad Subarkah" w:date="2024-12-07T23:12:00Z" w16du:dateUtc="2024-12-07T16:12:00Z">
              <w:r w:rsidRPr="001B4700" w:rsidDel="00230832">
                <w:rPr>
                  <w:rFonts w:eastAsia="Calibri" w:cs="Arial"/>
                </w:rPr>
                <w:delText>92%</w:delText>
              </w:r>
            </w:del>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8A0C9" w14:textId="53DCCB6A" w:rsidR="00A043AD" w:rsidRPr="001B4700" w:rsidDel="00230832" w:rsidRDefault="00A043AD" w:rsidP="00BE22D4">
            <w:pPr>
              <w:pStyle w:val="NoBeforeAfter"/>
              <w:spacing w:line="240" w:lineRule="auto"/>
              <w:jc w:val="center"/>
              <w:rPr>
                <w:del w:id="4295" w:author="Muhammad Subarkah" w:date="2024-12-07T23:12:00Z" w16du:dateUtc="2024-12-07T16:12:00Z"/>
                <w:rFonts w:eastAsia="Calibri" w:cs="Arial"/>
              </w:rPr>
            </w:pPr>
            <w:del w:id="4296" w:author="Muhammad Subarkah" w:date="2024-12-07T23:12:00Z" w16du:dateUtc="2024-12-07T16:12:00Z">
              <w:r w:rsidRPr="001B4700" w:rsidDel="00230832">
                <w:rPr>
                  <w:rFonts w:eastAsia="Calibri" w:cs="Arial"/>
                </w:rPr>
                <w:delText>Sangat Layak</w:delText>
              </w:r>
            </w:del>
          </w:p>
        </w:tc>
      </w:tr>
      <w:tr w:rsidR="00A043AD" w:rsidRPr="001B4700" w:rsidDel="00230832" w14:paraId="14E85066" w14:textId="6FF0B5A4" w:rsidTr="00FA25B0">
        <w:trPr>
          <w:trHeight w:val="170"/>
          <w:del w:id="4297" w:author="Muhammad Subarkah" w:date="2024-12-07T23:12:00Z"/>
        </w:trPr>
        <w:tc>
          <w:tcPr>
            <w:tcW w:w="6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1B9CAA" w14:textId="70AB4493" w:rsidR="00A043AD" w:rsidRPr="001B4700" w:rsidDel="00230832" w:rsidRDefault="00A043AD" w:rsidP="00BE22D4">
            <w:pPr>
              <w:pStyle w:val="NoBeforeAfter"/>
              <w:spacing w:line="240" w:lineRule="auto"/>
              <w:jc w:val="center"/>
              <w:rPr>
                <w:del w:id="4298" w:author="Muhammad Subarkah" w:date="2024-12-07T23:12:00Z" w16du:dateUtc="2024-12-07T16:12:00Z"/>
                <w:rFonts w:eastAsia="Calibri" w:cs="Arial"/>
              </w:rPr>
            </w:pPr>
            <w:del w:id="4299" w:author="Muhammad Subarkah" w:date="2024-12-07T23:12:00Z" w16du:dateUtc="2024-12-07T16:12:00Z">
              <w:r w:rsidRPr="001B4700" w:rsidDel="00230832">
                <w:rPr>
                  <w:rFonts w:eastAsia="Calibri" w:cs="Arial"/>
                </w:rPr>
                <w:delText>3.</w:delText>
              </w:r>
            </w:del>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55F554" w14:textId="4A160333" w:rsidR="00A043AD" w:rsidRPr="001B4700" w:rsidDel="00230832" w:rsidRDefault="00A043AD" w:rsidP="00BE22D4">
            <w:pPr>
              <w:pStyle w:val="NoBeforeAfter"/>
              <w:spacing w:line="240" w:lineRule="auto"/>
              <w:jc w:val="center"/>
              <w:rPr>
                <w:del w:id="4300" w:author="Muhammad Subarkah" w:date="2024-12-07T23:12:00Z" w16du:dateUtc="2024-12-07T16:12:00Z"/>
                <w:rFonts w:eastAsia="Calibri" w:cs="Arial"/>
              </w:rPr>
            </w:pPr>
            <w:del w:id="4301" w:author="Muhammad Subarkah" w:date="2024-12-07T23:12:00Z" w16du:dateUtc="2024-12-07T16:12:00Z">
              <w:r w:rsidRPr="001B4700" w:rsidDel="00230832">
                <w:rPr>
                  <w:rFonts w:eastAsia="Calibri" w:cs="Arial"/>
                </w:rPr>
                <w:delText>Penggunaan Media</w:delText>
              </w:r>
            </w:del>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B193F8" w14:textId="270A6E71" w:rsidR="00A043AD" w:rsidRPr="001B4700" w:rsidDel="00230832" w:rsidRDefault="00A043AD" w:rsidP="00BE22D4">
            <w:pPr>
              <w:pStyle w:val="NoBeforeAfter"/>
              <w:spacing w:line="240" w:lineRule="auto"/>
              <w:jc w:val="center"/>
              <w:rPr>
                <w:del w:id="4302" w:author="Muhammad Subarkah" w:date="2024-12-07T23:12:00Z" w16du:dateUtc="2024-12-07T16:12:00Z"/>
                <w:rFonts w:eastAsia="Calibri" w:cs="Arial"/>
              </w:rPr>
            </w:pPr>
            <w:del w:id="4303" w:author="Muhammad Subarkah" w:date="2024-12-07T23:12:00Z" w16du:dateUtc="2024-12-07T16:12:00Z">
              <w:r w:rsidRPr="001B4700" w:rsidDel="00230832">
                <w:rPr>
                  <w:rFonts w:eastAsia="Calibri" w:cs="Arial"/>
                </w:rPr>
                <w:delText>16</w:delText>
              </w:r>
            </w:del>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86860F" w14:textId="47C47FCD" w:rsidR="00A043AD" w:rsidRPr="001B4700" w:rsidDel="00230832" w:rsidRDefault="00A043AD" w:rsidP="00BE22D4">
            <w:pPr>
              <w:pStyle w:val="NoBeforeAfter"/>
              <w:spacing w:line="240" w:lineRule="auto"/>
              <w:jc w:val="center"/>
              <w:rPr>
                <w:del w:id="4304" w:author="Muhammad Subarkah" w:date="2024-12-07T23:12:00Z" w16du:dateUtc="2024-12-07T16:12:00Z"/>
                <w:rFonts w:eastAsia="Calibri" w:cs="Arial"/>
              </w:rPr>
            </w:pPr>
            <w:del w:id="4305" w:author="Muhammad Subarkah" w:date="2024-12-07T23:12:00Z" w16du:dateUtc="2024-12-07T16:12:00Z">
              <w:r w:rsidRPr="001B4700" w:rsidDel="00230832">
                <w:rPr>
                  <w:rFonts w:eastAsia="Calibri" w:cs="Arial"/>
                </w:rPr>
                <w:delText>4</w:delText>
              </w:r>
            </w:del>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1B5AE" w14:textId="1D1995F2" w:rsidR="00A043AD" w:rsidRPr="001B4700" w:rsidDel="00230832" w:rsidRDefault="00A043AD" w:rsidP="00BE22D4">
            <w:pPr>
              <w:pStyle w:val="Standard"/>
              <w:spacing w:after="0" w:line="240" w:lineRule="auto"/>
              <w:jc w:val="center"/>
              <w:rPr>
                <w:del w:id="4306" w:author="Muhammad Subarkah" w:date="2024-12-07T23:12:00Z" w16du:dateUtc="2024-12-07T16:12:00Z"/>
                <w:rFonts w:eastAsia="Calibri" w:cs="Arial"/>
                <w:lang w:val="id-ID"/>
              </w:rPr>
            </w:pPr>
            <w:del w:id="4307" w:author="Muhammad Subarkah" w:date="2024-12-07T23:12:00Z" w16du:dateUtc="2024-12-07T16:12:00Z">
              <w:r w:rsidRPr="001B4700" w:rsidDel="00230832">
                <w:rPr>
                  <w:rFonts w:eastAsia="Calibri" w:cs="Arial"/>
                  <w:color w:val="000000"/>
                  <w:lang w:val="id-ID"/>
                </w:rPr>
                <w:delText>14,05</w:delText>
              </w:r>
            </w:del>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33B1F3" w14:textId="287B3C6E" w:rsidR="00A043AD" w:rsidRPr="001B4700" w:rsidDel="00230832" w:rsidRDefault="00A043AD" w:rsidP="00BE22D4">
            <w:pPr>
              <w:pStyle w:val="NoBeforeAfter"/>
              <w:spacing w:line="240" w:lineRule="auto"/>
              <w:jc w:val="center"/>
              <w:rPr>
                <w:del w:id="4308" w:author="Muhammad Subarkah" w:date="2024-12-07T23:12:00Z" w16du:dateUtc="2024-12-07T16:12:00Z"/>
                <w:rFonts w:eastAsia="Calibri" w:cs="Arial"/>
              </w:rPr>
            </w:pPr>
            <w:del w:id="4309" w:author="Muhammad Subarkah" w:date="2024-12-07T23:12:00Z" w16du:dateUtc="2024-12-07T16:12:00Z">
              <w:r w:rsidRPr="001B4700" w:rsidDel="00230832">
                <w:rPr>
                  <w:rFonts w:eastAsia="Calibri" w:cs="Arial"/>
                </w:rPr>
                <w:delText>88%</w:delText>
              </w:r>
            </w:del>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3E73AC" w14:textId="57B9048F" w:rsidR="00A043AD" w:rsidRPr="001B4700" w:rsidDel="00230832" w:rsidRDefault="00A043AD" w:rsidP="00BE22D4">
            <w:pPr>
              <w:pStyle w:val="NoBeforeAfter"/>
              <w:spacing w:line="240" w:lineRule="auto"/>
              <w:jc w:val="center"/>
              <w:rPr>
                <w:del w:id="4310" w:author="Muhammad Subarkah" w:date="2024-12-07T23:12:00Z" w16du:dateUtc="2024-12-07T16:12:00Z"/>
                <w:rFonts w:eastAsia="Calibri" w:cs="Arial"/>
              </w:rPr>
            </w:pPr>
            <w:del w:id="4311" w:author="Muhammad Subarkah" w:date="2024-12-07T23:12:00Z" w16du:dateUtc="2024-12-07T16:12:00Z">
              <w:r w:rsidRPr="001B4700" w:rsidDel="00230832">
                <w:rPr>
                  <w:rFonts w:eastAsia="Calibri" w:cs="Arial"/>
                </w:rPr>
                <w:delText>Sangat Layak</w:delText>
              </w:r>
            </w:del>
          </w:p>
        </w:tc>
      </w:tr>
      <w:tr w:rsidR="00A043AD" w:rsidRPr="001B4700" w:rsidDel="00230832" w14:paraId="72ECFBA2" w14:textId="748E22F3" w:rsidTr="00FA25B0">
        <w:trPr>
          <w:trHeight w:val="170"/>
          <w:del w:id="4312" w:author="Muhammad Subarkah" w:date="2024-12-07T23:12:00Z"/>
        </w:trPr>
        <w:tc>
          <w:tcPr>
            <w:tcW w:w="25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611466" w14:textId="2FA43571" w:rsidR="00A043AD" w:rsidRPr="001B4700" w:rsidDel="00230832" w:rsidRDefault="00A043AD" w:rsidP="00BE22D4">
            <w:pPr>
              <w:pStyle w:val="NoBeforeAfter"/>
              <w:spacing w:line="240" w:lineRule="auto"/>
              <w:jc w:val="center"/>
              <w:rPr>
                <w:del w:id="4313" w:author="Muhammad Subarkah" w:date="2024-12-07T23:12:00Z" w16du:dateUtc="2024-12-07T16:12:00Z"/>
                <w:rFonts w:eastAsia="Calibri" w:cs="Arial"/>
              </w:rPr>
            </w:pPr>
            <w:del w:id="4314" w:author="Muhammad Subarkah" w:date="2024-12-07T23:12:00Z" w16du:dateUtc="2024-12-07T16:12:00Z">
              <w:r w:rsidRPr="001B4700" w:rsidDel="00230832">
                <w:rPr>
                  <w:rFonts w:eastAsia="Calibri" w:cs="Arial"/>
                </w:rPr>
                <w:delText>Total</w:delText>
              </w:r>
            </w:del>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586180" w14:textId="0E26F3DC" w:rsidR="00A043AD" w:rsidRPr="001B4700" w:rsidDel="00230832" w:rsidRDefault="00A043AD" w:rsidP="00BE22D4">
            <w:pPr>
              <w:pStyle w:val="NoBeforeAfter"/>
              <w:spacing w:line="240" w:lineRule="auto"/>
              <w:jc w:val="center"/>
              <w:rPr>
                <w:del w:id="4315" w:author="Muhammad Subarkah" w:date="2024-12-07T23:12:00Z" w16du:dateUtc="2024-12-07T16:12:00Z"/>
                <w:rFonts w:eastAsia="Calibri" w:cs="Arial"/>
              </w:rPr>
            </w:pPr>
            <w:del w:id="4316" w:author="Muhammad Subarkah" w:date="2024-12-07T23:12:00Z" w16du:dateUtc="2024-12-07T16:12:00Z">
              <w:r w:rsidRPr="001B4700" w:rsidDel="00230832">
                <w:rPr>
                  <w:rFonts w:eastAsia="Calibri" w:cs="Arial"/>
                </w:rPr>
                <w:delText>72</w:delText>
              </w:r>
            </w:del>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13A2C" w14:textId="6D6FE075" w:rsidR="00A043AD" w:rsidRPr="001B4700" w:rsidDel="00230832" w:rsidRDefault="00A043AD" w:rsidP="00BE22D4">
            <w:pPr>
              <w:pStyle w:val="NoBeforeAfter"/>
              <w:spacing w:line="240" w:lineRule="auto"/>
              <w:jc w:val="center"/>
              <w:rPr>
                <w:del w:id="4317" w:author="Muhammad Subarkah" w:date="2024-12-07T23:12:00Z" w16du:dateUtc="2024-12-07T16:12:00Z"/>
                <w:rFonts w:eastAsia="Calibri" w:cs="Arial"/>
              </w:rPr>
            </w:pPr>
            <w:del w:id="4318" w:author="Muhammad Subarkah" w:date="2024-12-07T23:12:00Z" w16du:dateUtc="2024-12-07T16:12:00Z">
              <w:r w:rsidRPr="001B4700" w:rsidDel="00230832">
                <w:rPr>
                  <w:rFonts w:eastAsia="Calibri" w:cs="Arial"/>
                </w:rPr>
                <w:delText>18</w:delText>
              </w:r>
            </w:del>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419F8D" w14:textId="1F72FE70" w:rsidR="00A043AD" w:rsidRPr="001B4700" w:rsidDel="00230832" w:rsidRDefault="00A043AD" w:rsidP="00BE22D4">
            <w:pPr>
              <w:pStyle w:val="Standard"/>
              <w:spacing w:after="0" w:line="240" w:lineRule="auto"/>
              <w:jc w:val="center"/>
              <w:rPr>
                <w:del w:id="4319" w:author="Muhammad Subarkah" w:date="2024-12-07T23:12:00Z" w16du:dateUtc="2024-12-07T16:12:00Z"/>
                <w:rFonts w:eastAsia="Calibri" w:cs="Arial"/>
                <w:lang w:val="id-ID"/>
              </w:rPr>
            </w:pPr>
            <w:del w:id="4320" w:author="Muhammad Subarkah" w:date="2024-12-07T23:12:00Z" w16du:dateUtc="2024-12-07T16:12:00Z">
              <w:r w:rsidRPr="001B4700" w:rsidDel="00230832">
                <w:rPr>
                  <w:rFonts w:eastAsia="Calibri" w:cs="Arial"/>
                  <w:color w:val="000000"/>
                  <w:lang w:val="id-ID"/>
                </w:rPr>
                <w:delText>65,65</w:delText>
              </w:r>
            </w:del>
          </w:p>
        </w:tc>
        <w:tc>
          <w:tcPr>
            <w:tcW w:w="1276"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0" w:type="dxa"/>
              <w:left w:w="108" w:type="dxa"/>
              <w:bottom w:w="0" w:type="dxa"/>
              <w:right w:w="108" w:type="dxa"/>
            </w:tcMar>
            <w:vAlign w:val="center"/>
          </w:tcPr>
          <w:p w14:paraId="2792978D" w14:textId="6DD298FF" w:rsidR="00A043AD" w:rsidRPr="001B4700" w:rsidDel="00230832" w:rsidRDefault="00A043AD" w:rsidP="00BE22D4">
            <w:pPr>
              <w:pStyle w:val="NoBeforeAfter"/>
              <w:spacing w:line="240" w:lineRule="auto"/>
              <w:jc w:val="center"/>
              <w:rPr>
                <w:del w:id="4321" w:author="Muhammad Subarkah" w:date="2024-12-07T23:12:00Z" w16du:dateUtc="2024-12-07T16:12:00Z"/>
                <w:rFonts w:eastAsia="Calibri" w:cs="Arial"/>
              </w:rPr>
            </w:pPr>
            <w:del w:id="4322" w:author="Muhammad Subarkah" w:date="2024-12-07T23:12:00Z" w16du:dateUtc="2024-12-07T16:12:00Z">
              <w:r w:rsidRPr="001B4700" w:rsidDel="00230832">
                <w:rPr>
                  <w:rFonts w:eastAsia="Calibri" w:cs="Arial"/>
                </w:rPr>
                <w:delText>91%</w:delText>
              </w:r>
            </w:del>
          </w:p>
        </w:tc>
        <w:tc>
          <w:tcPr>
            <w:tcW w:w="127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3DCCBFF5" w14:textId="31ADD341" w:rsidR="00A043AD" w:rsidRPr="001B4700" w:rsidDel="00230832" w:rsidRDefault="00A043AD" w:rsidP="00BE22D4">
            <w:pPr>
              <w:pStyle w:val="NoBeforeAfter"/>
              <w:spacing w:line="240" w:lineRule="auto"/>
              <w:jc w:val="center"/>
              <w:rPr>
                <w:del w:id="4323" w:author="Muhammad Subarkah" w:date="2024-12-07T23:12:00Z" w16du:dateUtc="2024-12-07T16:12:00Z"/>
                <w:rFonts w:eastAsia="Calibri" w:cs="Arial"/>
              </w:rPr>
            </w:pPr>
            <w:del w:id="4324" w:author="Muhammad Subarkah" w:date="2024-12-07T23:12:00Z" w16du:dateUtc="2024-12-07T16:12:00Z">
              <w:r w:rsidRPr="001B4700" w:rsidDel="00230832">
                <w:rPr>
                  <w:rFonts w:eastAsia="Calibri" w:cs="Arial"/>
                </w:rPr>
                <w:delText>Sangat Layak</w:delText>
              </w:r>
            </w:del>
          </w:p>
        </w:tc>
      </w:tr>
    </w:tbl>
    <w:p w14:paraId="08C86147" w14:textId="44BE1B14" w:rsidR="00523B3D" w:rsidRDefault="00523B3D">
      <w:pPr>
        <w:pStyle w:val="NoBeforeAfter"/>
        <w:ind w:left="567"/>
        <w:pPrChange w:id="4325" w:author="Muhammad Subarkah" w:date="2024-12-11T00:13:00Z" w16du:dateUtc="2024-12-10T17:13:00Z">
          <w:pPr>
            <w:pStyle w:val="NoBeforeAfter"/>
            <w:spacing w:before="240"/>
            <w:ind w:left="426"/>
          </w:pPr>
        </w:pPrChange>
      </w:pPr>
      <w:bookmarkStart w:id="4326" w:name="_Toc179883293"/>
      <w:bookmarkStart w:id="4327" w:name="_Toc181577697"/>
      <w:bookmarkStart w:id="4328" w:name="_Toc184742805"/>
      <w:bookmarkStart w:id="4329" w:name="_Toc184828420"/>
      <w:r>
        <w:t xml:space="preserve">Gambar </w:t>
      </w:r>
      <w:r w:rsidR="0075199D">
        <w:fldChar w:fldCharType="begin"/>
      </w:r>
      <w:r w:rsidR="0075199D">
        <w:instrText xml:space="preserve"> SEQ Gambar \* ARABIC </w:instrText>
      </w:r>
      <w:r w:rsidR="0075199D">
        <w:fldChar w:fldCharType="separate"/>
      </w:r>
      <w:ins w:id="4330" w:author="Muhammad Subarkah" w:date="2024-12-19T13:03:00Z" w16du:dateUtc="2024-12-19T06:03:00Z">
        <w:r w:rsidR="0021290A">
          <w:rPr>
            <w:noProof/>
          </w:rPr>
          <w:t>18</w:t>
        </w:r>
      </w:ins>
      <w:del w:id="4331" w:author="Muhammad Subarkah" w:date="2024-12-19T13:02:00Z" w16du:dateUtc="2024-12-19T06:02:00Z">
        <w:r w:rsidR="00DD71BD" w:rsidDel="0021290A">
          <w:rPr>
            <w:noProof/>
          </w:rPr>
          <w:delText>19</w:delText>
        </w:r>
      </w:del>
      <w:r w:rsidR="0075199D">
        <w:rPr>
          <w:noProof/>
        </w:rPr>
        <w:fldChar w:fldCharType="end"/>
      </w:r>
      <w:r>
        <w:t>. Vis</w:t>
      </w:r>
      <w:r w:rsidRPr="009F64F4">
        <w:t>u</w:t>
      </w:r>
      <w:r>
        <w:t xml:space="preserve">alisasi Hasil </w:t>
      </w:r>
      <w:r w:rsidRPr="009F64F4">
        <w:t>U</w:t>
      </w:r>
      <w:r>
        <w:t>ji Kelayakan Pengg</w:t>
      </w:r>
      <w:r w:rsidRPr="009F64F4">
        <w:t>u</w:t>
      </w:r>
      <w:r>
        <w:t>na</w:t>
      </w:r>
      <w:bookmarkEnd w:id="4326"/>
      <w:bookmarkEnd w:id="4327"/>
      <w:bookmarkEnd w:id="4328"/>
      <w:bookmarkEnd w:id="4329"/>
    </w:p>
    <w:p w14:paraId="7DE19E37" w14:textId="2728D322" w:rsidR="00523B3D" w:rsidRDefault="006D005B">
      <w:pPr>
        <w:pStyle w:val="NoBeforeAfter"/>
        <w:ind w:left="567"/>
        <w:pPrChange w:id="4332" w:author="Muhammad Subarkah" w:date="2024-12-11T00:13:00Z" w16du:dateUtc="2024-12-10T17:13:00Z">
          <w:pPr>
            <w:pStyle w:val="NoBeforeAfter"/>
            <w:ind w:left="426"/>
          </w:pPr>
        </w:pPrChange>
      </w:pPr>
      <w:r w:rsidRPr="00D544E6">
        <w:rPr>
          <w:rFonts w:cs="Times New Roman"/>
          <w:noProof/>
        </w:rPr>
        <w:drawing>
          <wp:inline distT="0" distB="0" distL="0" distR="0" wp14:anchorId="64387FA3" wp14:editId="0E628248">
            <wp:extent cx="4762800" cy="2886142"/>
            <wp:effectExtent l="0" t="0" r="0" b="0"/>
            <wp:docPr id="753377488" name="Picture 3"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7488" name="Picture 3" descr="A graph of different colored squares&#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4762800" cy="2886142"/>
                    </a:xfrm>
                    <a:prstGeom prst="rect">
                      <a:avLst/>
                    </a:prstGeom>
                    <a:noFill/>
                  </pic:spPr>
                </pic:pic>
              </a:graphicData>
            </a:graphic>
          </wp:inline>
        </w:drawing>
      </w:r>
    </w:p>
    <w:p w14:paraId="7B403AF9" w14:textId="49BEE7CD" w:rsidR="00062816" w:rsidRDefault="00975DDB">
      <w:pPr>
        <w:pStyle w:val="H2Paragh"/>
        <w:rPr>
          <w:ins w:id="4333" w:author="Muhammad Subarkah" w:date="2024-12-08T13:06:00Z" w16du:dateUtc="2024-12-08T06:06:00Z"/>
        </w:rPr>
        <w:pPrChange w:id="4334" w:author="Muhammad Subarkah" w:date="2024-12-11T00:13:00Z" w16du:dateUtc="2024-12-10T17:13:00Z">
          <w:pPr>
            <w:pStyle w:val="NoBeforeAfter"/>
            <w:ind w:left="426" w:firstLine="426"/>
          </w:pPr>
        </w:pPrChange>
      </w:pPr>
      <w:r>
        <w:t xml:space="preserve">Berdasarkan data, semua </w:t>
      </w:r>
      <w:r w:rsidR="00AE3ED9">
        <w:t>kategori pada penilaian pengg</w:t>
      </w:r>
      <w:r w:rsidR="00AE3ED9" w:rsidRPr="00AE3ED9">
        <w:t>u</w:t>
      </w:r>
      <w:r w:rsidR="00AE3ED9">
        <w:t xml:space="preserve">na </w:t>
      </w:r>
      <w:r>
        <w:t xml:space="preserve">dikategorikan sebagai "Sangat Layak." Dalam hal Kualitas </w:t>
      </w:r>
      <w:r w:rsidR="0034621E">
        <w:t>Isi</w:t>
      </w:r>
      <w:r>
        <w:t xml:space="preserve"> dan Tujuan</w:t>
      </w:r>
      <w:r w:rsidR="00B86459">
        <w:t xml:space="preserve"> </w:t>
      </w:r>
      <w:r>
        <w:t xml:space="preserve">media pembelajaran </w:t>
      </w:r>
      <w:del w:id="4335" w:author="Muhammad Subarkah" w:date="2024-12-07T23:13:00Z" w16du:dateUtc="2024-12-07T16:13:00Z">
        <w:r w:rsidDel="009758FF">
          <w:delText xml:space="preserve">mencapai skor 22,2 dari maksimum 24 dan minimum 6, menghasilkan persentase 93%. Skor ini </w:delText>
        </w:r>
      </w:del>
      <w:r w:rsidR="00B86459">
        <w:t>menandakan</w:t>
      </w:r>
      <w:r>
        <w:t xml:space="preserve"> </w:t>
      </w:r>
      <w:del w:id="4336" w:author="Muhammad Subarkah" w:date="2024-12-08T12:45:00Z" w16du:dateUtc="2024-12-08T05:45:00Z">
        <w:r w:rsidDel="008053C1">
          <w:delText>relevansi materi yang disajikan dan kesesuaiannya dengan tujuan pembelajaran yang telah ditetapkan</w:delText>
        </w:r>
      </w:del>
      <w:ins w:id="4337" w:author="Muhammad Subarkah" w:date="2024-12-08T12:45:00Z" w16du:dateUtc="2024-12-08T05:45:00Z">
        <w:r w:rsidR="008053C1">
          <w:t>media yang dikembangkan</w:t>
        </w:r>
      </w:ins>
      <w:ins w:id="4338" w:author="Muhammad Subarkah" w:date="2024-12-08T12:46:00Z" w16du:dateUtc="2024-12-08T05:46:00Z">
        <w:r w:rsidR="008053C1">
          <w:t xml:space="preserve"> materinya jelas </w:t>
        </w:r>
        <w:r w:rsidR="008053C1">
          <w:lastRenderedPageBreak/>
          <w:t>dan ses</w:t>
        </w:r>
        <w:r w:rsidR="008053C1" w:rsidRPr="008053C1">
          <w:t>u</w:t>
        </w:r>
        <w:r w:rsidR="008053C1">
          <w:t xml:space="preserve">ai dengan </w:t>
        </w:r>
      </w:ins>
      <w:ins w:id="4339" w:author="Muhammad Subarkah" w:date="2024-12-08T12:47:00Z" w16du:dateUtc="2024-12-08T05:47:00Z">
        <w:r w:rsidR="00C74EEE">
          <w:t xml:space="preserve">rencana </w:t>
        </w:r>
      </w:ins>
      <w:ins w:id="4340" w:author="Muhammad Subarkah" w:date="2024-12-08T12:46:00Z" w16du:dateUtc="2024-12-08T05:46:00Z">
        <w:r w:rsidR="008053C1">
          <w:t>pembelajaran</w:t>
        </w:r>
      </w:ins>
      <w:r>
        <w:t xml:space="preserve">. </w:t>
      </w:r>
      <w:del w:id="4341" w:author="Muhammad Subarkah" w:date="2024-12-07T23:14:00Z" w16du:dateUtc="2024-12-07T16:14:00Z">
        <w:r w:rsidDel="009E76FD">
          <w:delText>Selain itu, aspek</w:delText>
        </w:r>
      </w:del>
      <w:ins w:id="4342" w:author="Muhammad Subarkah" w:date="2024-12-07T23:14:00Z" w16du:dateUtc="2024-12-07T16:14:00Z">
        <w:r w:rsidR="009E76FD">
          <w:t>Pada aspek</w:t>
        </w:r>
      </w:ins>
      <w:r>
        <w:t xml:space="preserve"> Kualitas Pembelajaran</w:t>
      </w:r>
      <w:ins w:id="4343" w:author="Muhammad Subarkah" w:date="2024-12-07T23:14:00Z" w16du:dateUtc="2024-12-07T16:14:00Z">
        <w:r w:rsidR="00AB5568">
          <w:t>,</w:t>
        </w:r>
      </w:ins>
      <w:r>
        <w:t xml:space="preserve"> </w:t>
      </w:r>
      <w:del w:id="4344" w:author="Muhammad Subarkah" w:date="2024-12-07T23:14:00Z" w16du:dateUtc="2024-12-07T16:14:00Z">
        <w:r w:rsidDel="002A1255">
          <w:delText>juga dinilai "Sangat Layak," dengan skor 29,4 dari maksimum 32 dan minimum 8, yang menghasilkan persentase 92%. H</w:delText>
        </w:r>
      </w:del>
      <w:ins w:id="4345" w:author="Muhammad Subarkah" w:date="2024-12-07T23:14:00Z" w16du:dateUtc="2024-12-07T16:14:00Z">
        <w:r w:rsidR="002A1255">
          <w:t>h</w:t>
        </w:r>
      </w:ins>
      <w:r>
        <w:t xml:space="preserve">al ini menunjukkan bahwa </w:t>
      </w:r>
      <w:del w:id="4346" w:author="Muhammad Subarkah" w:date="2024-12-08T12:49:00Z" w16du:dateUtc="2024-12-08T05:49:00Z">
        <w:r w:rsidDel="00B15B5E">
          <w:delText>metode pengajaran dan interaksi yang digunakan selama proses pembelajaran efektif mendukung pemahaman siswa</w:delText>
        </w:r>
      </w:del>
      <w:ins w:id="4347" w:author="Muhammad Subarkah" w:date="2024-12-08T12:49:00Z" w16du:dateUtc="2024-12-08T05:49:00Z">
        <w:r w:rsidR="00B15B5E">
          <w:t xml:space="preserve">media </w:t>
        </w:r>
      </w:ins>
      <w:ins w:id="4348" w:author="Muhammad Subarkah" w:date="2024-12-08T12:50:00Z" w16du:dateUtc="2024-12-08T05:50:00Z">
        <w:r w:rsidR="00B15B5E">
          <w:t>mamp</w:t>
        </w:r>
        <w:r w:rsidR="00B15B5E" w:rsidRPr="00B15B5E">
          <w:t>u</w:t>
        </w:r>
        <w:r w:rsidR="00B15B5E">
          <w:t xml:space="preserve"> membawa k</w:t>
        </w:r>
        <w:r w:rsidR="00B15B5E" w:rsidRPr="00B15B5E">
          <w:t>u</w:t>
        </w:r>
        <w:r w:rsidR="00B15B5E">
          <w:t>alitas pembelajaran yang</w:t>
        </w:r>
        <w:r w:rsidR="00B2374C">
          <w:t xml:space="preserve"> bag</w:t>
        </w:r>
        <w:r w:rsidR="00B2374C" w:rsidRPr="00B2374C">
          <w:t>u</w:t>
        </w:r>
        <w:r w:rsidR="00B2374C">
          <w:t>s</w:t>
        </w:r>
      </w:ins>
      <w:ins w:id="4349" w:author="Muhammad Subarkah" w:date="2024-12-08T12:52:00Z" w16du:dateUtc="2024-12-08T05:52:00Z">
        <w:r w:rsidR="001209C4">
          <w:t>, bagi pendidik dan peserta didik</w:t>
        </w:r>
      </w:ins>
      <w:r>
        <w:t xml:space="preserve">. Lebih lanjut, aspek </w:t>
      </w:r>
      <w:del w:id="4350" w:author="Muhammad Subarkah" w:date="2024-12-08T12:52:00Z" w16du:dateUtc="2024-12-08T05:52:00Z">
        <w:r w:rsidDel="007150FC">
          <w:delText xml:space="preserve">Kegunaan </w:delText>
        </w:r>
      </w:del>
      <w:ins w:id="4351" w:author="Muhammad Subarkah" w:date="2024-12-08T12:52:00Z" w16du:dateUtc="2024-12-08T05:52:00Z">
        <w:r w:rsidR="007150FC">
          <w:t>Pengg</w:t>
        </w:r>
        <w:r w:rsidR="007150FC" w:rsidRPr="007150FC">
          <w:t>u</w:t>
        </w:r>
        <w:r w:rsidR="007150FC">
          <w:t xml:space="preserve">naan </w:t>
        </w:r>
      </w:ins>
      <w:r>
        <w:t>Media</w:t>
      </w:r>
      <w:ins w:id="4352" w:author="Muhammad Subarkah" w:date="2024-12-07T23:16:00Z" w16du:dateUtc="2024-12-07T16:16:00Z">
        <w:r w:rsidR="00032C80">
          <w:t xml:space="preserve"> </w:t>
        </w:r>
      </w:ins>
      <w:del w:id="4353" w:author="Muhammad Subarkah" w:date="2024-12-07T23:16:00Z" w16du:dateUtc="2024-12-07T16:16:00Z">
        <w:r w:rsidDel="00032C80">
          <w:delText xml:space="preserve"> juga dinilai "Sangat Layak," dengan skor 14,05 dari maksimum 16 dan minimum 4, yang sesuai dengan persentase 88%. Evaluasi ini</w:delText>
        </w:r>
      </w:del>
      <w:r>
        <w:t xml:space="preserve"> menunjukkan bahwa media yang digunakan dalam proses pembelajaran</w:t>
      </w:r>
      <w:ins w:id="4354" w:author="Muhammad Subarkah" w:date="2024-12-08T12:54:00Z" w16du:dateUtc="2024-12-08T05:54:00Z">
        <w:r w:rsidR="00CD3241">
          <w:t xml:space="preserve"> m</w:t>
        </w:r>
        <w:r w:rsidR="00CD3241" w:rsidRPr="00CD3241">
          <w:t>u</w:t>
        </w:r>
        <w:r w:rsidR="00CD3241">
          <w:t>dah dipakai,</w:t>
        </w:r>
      </w:ins>
      <w:r>
        <w:t xml:space="preserve"> </w:t>
      </w:r>
      <w:ins w:id="4355" w:author="Muhammad Subarkah" w:date="2024-12-07T23:16:00Z" w16du:dateUtc="2024-12-07T16:16:00Z">
        <w:r w:rsidR="00D90D33">
          <w:t>mamp</w:t>
        </w:r>
        <w:r w:rsidR="00D90D33" w:rsidRPr="00D90D33">
          <w:t>u</w:t>
        </w:r>
        <w:r w:rsidR="00D90D33">
          <w:t xml:space="preserve"> </w:t>
        </w:r>
      </w:ins>
      <w:del w:id="4356" w:author="Muhammad Subarkah" w:date="2024-12-07T23:16:00Z" w16du:dateUtc="2024-12-07T16:16:00Z">
        <w:r w:rsidDel="00D90D33">
          <w:delText xml:space="preserve">secara signifikan </w:delText>
        </w:r>
      </w:del>
      <w:r>
        <w:t xml:space="preserve">meningkatkan keterlibatan dan minat siswa. </w:t>
      </w:r>
    </w:p>
    <w:p w14:paraId="087E69B2" w14:textId="1495AD78" w:rsidR="00A043AD" w:rsidRPr="001B4700" w:rsidDel="000512ED" w:rsidRDefault="00975DDB">
      <w:pPr>
        <w:pStyle w:val="H2Paragh"/>
        <w:rPr>
          <w:del w:id="4357" w:author="Muhammad Subarkah" w:date="2024-12-11T00:13:00Z" w16du:dateUtc="2024-12-10T17:13:00Z"/>
        </w:rPr>
        <w:pPrChange w:id="4358" w:author="Muhammad Subarkah" w:date="2024-12-11T00:13:00Z" w16du:dateUtc="2024-12-10T17:13:00Z">
          <w:pPr>
            <w:pStyle w:val="NoBeforeAfter"/>
            <w:ind w:left="426" w:firstLine="426"/>
          </w:pPr>
        </w:pPrChange>
      </w:pPr>
      <w:r>
        <w:t xml:space="preserve">Oleh karena itu, </w:t>
      </w:r>
      <w:ins w:id="4359" w:author="Muhammad Subarkah" w:date="2024-12-08T13:06:00Z" w16du:dateUtc="2024-12-08T06:06:00Z">
        <w:r w:rsidR="007B187E">
          <w:t>disimp</w:t>
        </w:r>
        <w:r w:rsidR="007B187E" w:rsidRPr="007B187E">
          <w:t>u</w:t>
        </w:r>
        <w:r w:rsidR="007B187E">
          <w:t xml:space="preserve">lkan </w:t>
        </w:r>
        <w:r w:rsidR="00004D0C">
          <w:t xml:space="preserve">berdasar </w:t>
        </w:r>
      </w:ins>
      <w:del w:id="4360" w:author="Muhammad Subarkah" w:date="2024-12-07T23:17:00Z" w16du:dateUtc="2024-12-07T16:17:00Z">
        <w:r w:rsidDel="000B2B56">
          <w:delText xml:space="preserve">dapat </w:delText>
        </w:r>
      </w:del>
      <w:ins w:id="4361" w:author="Muhammad Subarkah" w:date="2024-12-07T23:17:00Z" w16du:dateUtc="2024-12-07T16:17:00Z">
        <w:r w:rsidR="000B2B56">
          <w:t xml:space="preserve">hasil </w:t>
        </w:r>
      </w:ins>
      <w:del w:id="4362" w:author="Muhammad Subarkah" w:date="2024-12-07T23:17:00Z" w16du:dateUtc="2024-12-07T16:17:00Z">
        <w:r w:rsidDel="00D32CFF">
          <w:delText xml:space="preserve">disimpulkan bahwa </w:delText>
        </w:r>
      </w:del>
      <w:r>
        <w:t xml:space="preserve">penilaian </w:t>
      </w:r>
      <w:del w:id="4363" w:author="Muhammad Subarkah" w:date="2024-12-07T23:18:00Z" w16du:dateUtc="2024-12-07T16:18:00Z">
        <w:r w:rsidDel="00F3737D">
          <w:delText>keseluruhan</w:delText>
        </w:r>
      </w:del>
      <w:ins w:id="4364" w:author="Muhammad Subarkah" w:date="2024-12-07T23:18:00Z" w16du:dateUtc="2024-12-07T16:18:00Z">
        <w:r w:rsidR="00970EFA">
          <w:t>pengg</w:t>
        </w:r>
        <w:r w:rsidR="00970EFA" w:rsidRPr="00970EFA">
          <w:t>u</w:t>
        </w:r>
        <w:r w:rsidR="00970EFA">
          <w:t>na</w:t>
        </w:r>
      </w:ins>
      <w:ins w:id="4365" w:author="Muhammad Subarkah" w:date="2024-12-08T13:07:00Z" w16du:dateUtc="2024-12-08T06:07:00Z">
        <w:r w:rsidR="00DA0430">
          <w:t>,</w:t>
        </w:r>
      </w:ins>
      <w:del w:id="4366" w:author="Muhammad Subarkah" w:date="2024-12-08T13:07:00Z" w16du:dateUtc="2024-12-08T06:07:00Z">
        <w:r w:rsidDel="00DA0430">
          <w:delText xml:space="preserve"> terhadap</w:delText>
        </w:r>
      </w:del>
      <w:r>
        <w:t xml:space="preserve"> media pembelajaran </w:t>
      </w:r>
      <w:del w:id="4367" w:author="Muhammad Subarkah" w:date="2024-12-08T12:54:00Z" w16du:dateUtc="2024-12-08T05:54:00Z">
        <w:r w:rsidDel="00594ACC">
          <w:delText xml:space="preserve">adalah </w:delText>
        </w:r>
      </w:del>
      <w:ins w:id="4368" w:author="Muhammad Subarkah" w:date="2024-12-08T13:07:00Z" w16du:dateUtc="2024-12-08T06:07:00Z">
        <w:r w:rsidR="00511A12">
          <w:t>dikategorikan</w:t>
        </w:r>
      </w:ins>
      <w:ins w:id="4369" w:author="Muhammad Subarkah" w:date="2024-12-08T12:54:00Z" w16du:dateUtc="2024-12-08T05:54:00Z">
        <w:r w:rsidR="00594ACC">
          <w:t xml:space="preserve"> </w:t>
        </w:r>
      </w:ins>
      <w:r>
        <w:t>"Sangat Layak</w:t>
      </w:r>
      <w:del w:id="4370" w:author="Muhammad Subarkah" w:date="2024-12-07T23:18:00Z" w16du:dateUtc="2024-12-07T16:18:00Z">
        <w:r w:rsidDel="00213E15">
          <w:delText>,</w:delText>
        </w:r>
      </w:del>
      <w:r>
        <w:t>"</w:t>
      </w:r>
      <w:ins w:id="4371" w:author="Muhammad Subarkah" w:date="2024-12-07T23:18:00Z" w16du:dateUtc="2024-12-07T16:18:00Z">
        <w:r w:rsidR="003A5999">
          <w:t>,</w:t>
        </w:r>
      </w:ins>
      <w:r>
        <w:t xml:space="preserve"> </w:t>
      </w:r>
      <w:del w:id="4372" w:author="Muhammad Subarkah" w:date="2024-12-07T23:18:00Z" w16du:dateUtc="2024-12-07T16:18:00Z">
        <w:r w:rsidDel="005C6E92">
          <w:delText xml:space="preserve">yang menunjukkan bahwa media tersebut dapat </w:delText>
        </w:r>
        <w:r w:rsidR="003853F3" w:rsidDel="005C6E92">
          <w:delText>diterapkan</w:delText>
        </w:r>
        <w:r w:rsidDel="005C6E92">
          <w:delText xml:space="preserve"> secara</w:delText>
        </w:r>
      </w:del>
      <w:ins w:id="4373" w:author="Muhammad Subarkah" w:date="2024-12-07T23:18:00Z" w16du:dateUtc="2024-12-07T16:18:00Z">
        <w:r w:rsidR="005C6E92">
          <w:t>sehingga dapat diterapkan secara</w:t>
        </w:r>
      </w:ins>
      <w:r>
        <w:t xml:space="preserve"> efektif dalam proses pembelajaran dan memiliki potensi untuk meningkatkan kualitas </w:t>
      </w:r>
      <w:del w:id="4374" w:author="Muhammad Subarkah" w:date="2024-12-08T12:53:00Z" w16du:dateUtc="2024-12-08T05:53:00Z">
        <w:r w:rsidDel="00FD1519">
          <w:delText xml:space="preserve">pendidikan </w:delText>
        </w:r>
      </w:del>
      <w:ins w:id="4375" w:author="Muhammad Subarkah" w:date="2024-12-08T12:53:00Z" w16du:dateUtc="2024-12-08T05:53:00Z">
        <w:r w:rsidR="00FD1519">
          <w:t>pembelajaran mata k</w:t>
        </w:r>
        <w:r w:rsidR="00FD1519" w:rsidRPr="00FD1519">
          <w:t>u</w:t>
        </w:r>
        <w:r w:rsidR="00FD1519">
          <w:t xml:space="preserve">liah </w:t>
        </w:r>
      </w:ins>
      <w:ins w:id="4376" w:author="Muhammad Subarkah" w:date="2024-12-07T23:19:00Z" w16du:dateUtc="2024-12-07T16:19:00Z">
        <w:r w:rsidR="00CF7076">
          <w:t>praktik robotika</w:t>
        </w:r>
      </w:ins>
      <w:ins w:id="4377" w:author="Muhammad Subarkah" w:date="2024-12-08T12:53:00Z" w16du:dateUtc="2024-12-08T05:53:00Z">
        <w:r w:rsidR="00450636">
          <w:t>.</w:t>
        </w:r>
      </w:ins>
      <w:del w:id="4378" w:author="Muhammad Subarkah" w:date="2024-12-08T12:53:00Z" w16du:dateUtc="2024-12-08T05:53:00Z">
        <w:r w:rsidDel="00450636">
          <w:delText xml:space="preserve">di bidang </w:delText>
        </w:r>
      </w:del>
      <w:del w:id="4379" w:author="Muhammad Subarkah" w:date="2024-12-07T23:19:00Z" w16du:dateUtc="2024-12-07T16:19:00Z">
        <w:r w:rsidDel="00CF7076">
          <w:delText>yang bersangkutan</w:delText>
        </w:r>
      </w:del>
      <w:del w:id="4380" w:author="Muhammad Subarkah" w:date="2024-12-08T12:53:00Z" w16du:dateUtc="2024-12-08T05:53:00Z">
        <w:r w:rsidDel="00450636">
          <w:delText>.</w:delText>
        </w:r>
      </w:del>
    </w:p>
    <w:p w14:paraId="467F7C59" w14:textId="73FC6A13" w:rsidR="00912C3B" w:rsidRDefault="00912C3B">
      <w:pPr>
        <w:pStyle w:val="H2Paragh"/>
        <w:rPr>
          <w:ins w:id="4381" w:author="Muhammad Subarkah" w:date="2024-12-08T13:09:00Z" w16du:dateUtc="2024-12-08T06:09:00Z"/>
        </w:rPr>
        <w:pPrChange w:id="4382" w:author="Muhammad Subarkah" w:date="2024-12-11T00:13:00Z" w16du:dateUtc="2024-12-10T17:13:00Z">
          <w:pPr>
            <w:spacing w:line="259" w:lineRule="auto"/>
            <w:jc w:val="left"/>
          </w:pPr>
        </w:pPrChange>
      </w:pPr>
    </w:p>
    <w:p w14:paraId="0E9839B5" w14:textId="0952BF3F" w:rsidR="0097085D" w:rsidRPr="001B4700" w:rsidRDefault="0097085D">
      <w:pPr>
        <w:pStyle w:val="Heading3"/>
        <w:numPr>
          <w:ilvl w:val="0"/>
          <w:numId w:val="64"/>
        </w:numPr>
        <w:ind w:left="1134" w:hanging="567"/>
        <w:pPrChange w:id="4383" w:author="Muhammad Subarkah" w:date="2024-12-11T00:14:00Z" w16du:dateUtc="2024-12-10T17:14:00Z">
          <w:pPr>
            <w:pStyle w:val="Heading3"/>
            <w:numPr>
              <w:numId w:val="37"/>
            </w:numPr>
            <w:ind w:left="426" w:hanging="360"/>
          </w:pPr>
        </w:pPrChange>
      </w:pPr>
      <w:bookmarkStart w:id="4384" w:name="_Toc184828373"/>
      <w:r w:rsidRPr="001B4700">
        <w:t xml:space="preserve">Analisis Uji </w:t>
      </w:r>
      <w:r w:rsidR="00A52566" w:rsidRPr="001B4700">
        <w:t>Reliabilitas</w:t>
      </w:r>
      <w:bookmarkEnd w:id="4384"/>
    </w:p>
    <w:p w14:paraId="44C49B20" w14:textId="44E62033" w:rsidR="001745A4" w:rsidRPr="001B4700" w:rsidRDefault="008B2419">
      <w:pPr>
        <w:pStyle w:val="H2Paragh"/>
        <w:pPrChange w:id="4385" w:author="Muhammad Subarkah" w:date="2024-12-11T00:14:00Z" w16du:dateUtc="2024-12-10T17:14:00Z">
          <w:pPr>
            <w:pStyle w:val="ListParagraph"/>
            <w:spacing w:after="0"/>
            <w:ind w:left="426" w:firstLine="426"/>
          </w:pPr>
        </w:pPrChange>
      </w:pPr>
      <w:r w:rsidRPr="001B4700">
        <w:t xml:space="preserve">Dalam pengujian reliabilitas dengan menggunakan Formula </w:t>
      </w:r>
      <w:proofErr w:type="spellStart"/>
      <w:r w:rsidR="00EB3A1C">
        <w:rPr>
          <w:i/>
          <w:iCs/>
        </w:rPr>
        <w:t>c</w:t>
      </w:r>
      <w:r w:rsidRPr="00A52566">
        <w:rPr>
          <w:i/>
          <w:iCs/>
        </w:rPr>
        <w:t>ronbach</w:t>
      </w:r>
      <w:proofErr w:type="spellEnd"/>
      <w:r w:rsidR="002961CB">
        <w:rPr>
          <w:i/>
          <w:iCs/>
        </w:rPr>
        <w:t xml:space="preserve"> </w:t>
      </w:r>
      <w:proofErr w:type="spellStart"/>
      <w:r w:rsidR="002961CB">
        <w:rPr>
          <w:i/>
          <w:iCs/>
        </w:rPr>
        <w:t>alpha</w:t>
      </w:r>
      <w:proofErr w:type="spellEnd"/>
      <w:r w:rsidRPr="001B4700">
        <w:t xml:space="preserve">, suatu instrumen </w:t>
      </w:r>
      <w:r w:rsidR="001D1206">
        <w:t>dinyatakan</w:t>
      </w:r>
      <w:r w:rsidRPr="001B4700">
        <w:t xml:space="preserve"> "Reliabel" </w:t>
      </w:r>
      <w:r w:rsidR="00D03A00">
        <w:t>apabila</w:t>
      </w:r>
      <w:r w:rsidRPr="001B4700">
        <w:t xml:space="preserve"> nilai</w:t>
      </w:r>
      <w:r w:rsidR="00126C7D">
        <w:t xml:space="preserve"> yang didapat dari</w:t>
      </w:r>
      <w:r w:rsidRPr="001B4700">
        <w:t xml:space="preserve"> </w:t>
      </w:r>
      <w:r w:rsidR="0024069C">
        <w:t>form</w:t>
      </w:r>
      <w:r w:rsidR="0024069C" w:rsidRPr="0024069C">
        <w:t>u</w:t>
      </w:r>
      <w:r w:rsidR="0024069C">
        <w:t>la ini</w:t>
      </w:r>
      <w:r w:rsidR="004876EC">
        <w:t xml:space="preserve"> melebihi</w:t>
      </w:r>
      <w:r w:rsidRPr="001B4700">
        <w:t xml:space="preserve"> 0,60</w:t>
      </w:r>
      <w:r w:rsidR="00FE2CF6">
        <w:t>. Ata</w:t>
      </w:r>
      <w:r w:rsidR="00FE2CF6" w:rsidRPr="00FE2CF6">
        <w:t>u</w:t>
      </w:r>
      <w:r w:rsidR="00EA368D">
        <w:t xml:space="preserve"> </w:t>
      </w:r>
      <w:r w:rsidR="00443398">
        <w:t>dinyatakan</w:t>
      </w:r>
      <w:r w:rsidRPr="001B4700">
        <w:t xml:space="preserve"> "Tidak Reliabel" </w:t>
      </w:r>
      <w:r w:rsidR="00FF4AFC">
        <w:t>apabila</w:t>
      </w:r>
      <w:r w:rsidRPr="001B4700">
        <w:t xml:space="preserve"> nilai</w:t>
      </w:r>
      <w:r w:rsidR="0003251D">
        <w:t xml:space="preserve"> yang didapat dari</w:t>
      </w:r>
      <w:r w:rsidR="00815958">
        <w:t xml:space="preserve"> form</w:t>
      </w:r>
      <w:r w:rsidR="00815958" w:rsidRPr="00815958">
        <w:t>u</w:t>
      </w:r>
      <w:r w:rsidR="00815958">
        <w:t>la</w:t>
      </w:r>
      <w:r w:rsidRPr="001B4700">
        <w:t xml:space="preserve"> </w:t>
      </w:r>
      <w:proofErr w:type="spellStart"/>
      <w:r w:rsidR="00EB3A1C">
        <w:rPr>
          <w:i/>
          <w:iCs/>
        </w:rPr>
        <w:t>c</w:t>
      </w:r>
      <w:r w:rsidRPr="00A52566">
        <w:rPr>
          <w:i/>
          <w:iCs/>
        </w:rPr>
        <w:t>ronbach</w:t>
      </w:r>
      <w:proofErr w:type="spellEnd"/>
      <w:r w:rsidRPr="00A52566">
        <w:rPr>
          <w:i/>
          <w:iCs/>
        </w:rPr>
        <w:t xml:space="preserve"> </w:t>
      </w:r>
      <w:proofErr w:type="spellStart"/>
      <w:r w:rsidRPr="00A52566">
        <w:rPr>
          <w:i/>
          <w:iCs/>
        </w:rPr>
        <w:t>alpha</w:t>
      </w:r>
      <w:proofErr w:type="spellEnd"/>
      <w:r w:rsidRPr="001B4700">
        <w:t xml:space="preserve"> </w:t>
      </w:r>
      <w:r w:rsidR="00815958">
        <w:t xml:space="preserve">ini </w:t>
      </w:r>
      <w:r w:rsidRPr="001B4700">
        <w:t xml:space="preserve">kurang dari 0,60. Setelah instrumen penilaian divalidasi oleh </w:t>
      </w:r>
      <w:proofErr w:type="spellStart"/>
      <w:r w:rsidRPr="001B4700">
        <w:t>validator</w:t>
      </w:r>
      <w:proofErr w:type="spellEnd"/>
      <w:r w:rsidRPr="001B4700">
        <w:t>, dilakukan uji reliabilitas pada</w:t>
      </w:r>
      <w:r w:rsidR="000A4C96">
        <w:t xml:space="preserve"> data</w:t>
      </w:r>
      <w:r w:rsidRPr="001B4700">
        <w:t xml:space="preserve"> pengguna, hasilnya menunjukkan nilai sebesar 0,95. Berdasarkan nilai tersebut, instrumen tersebut dapat dikategorikan sebagai "Reliabel".</w:t>
      </w:r>
    </w:p>
    <w:p w14:paraId="056BD7E5" w14:textId="10C27CB0" w:rsidR="00742500" w:rsidRPr="001B4700" w:rsidRDefault="00742500">
      <w:pPr>
        <w:pStyle w:val="Heading2"/>
        <w:numPr>
          <w:ilvl w:val="0"/>
          <w:numId w:val="59"/>
        </w:numPr>
        <w:ind w:left="567" w:hanging="425"/>
        <w:rPr>
          <w:rStyle w:val="Heading2Char"/>
          <w:b/>
          <w:bCs/>
          <w:lang w:val="id-ID"/>
        </w:rPr>
        <w:pPrChange w:id="4386" w:author="Muhammad Subarkah" w:date="2024-12-11T00:14:00Z" w16du:dateUtc="2024-12-10T17:14:00Z">
          <w:pPr>
            <w:pStyle w:val="Heading2"/>
            <w:ind w:left="426" w:hanging="426"/>
          </w:pPr>
        </w:pPrChange>
      </w:pPr>
      <w:bookmarkStart w:id="4387" w:name="_Toc184828374"/>
      <w:r w:rsidRPr="001B4700">
        <w:rPr>
          <w:rStyle w:val="Heading2Char"/>
          <w:b/>
          <w:bCs/>
          <w:lang w:val="id-ID"/>
        </w:rPr>
        <w:t>Revisi Produk</w:t>
      </w:r>
      <w:bookmarkEnd w:id="4387"/>
    </w:p>
    <w:p w14:paraId="7121245E" w14:textId="5238C8FB" w:rsidR="00E81D18" w:rsidRPr="001B4700" w:rsidRDefault="00F7781E">
      <w:pPr>
        <w:pStyle w:val="Heading3"/>
        <w:numPr>
          <w:ilvl w:val="0"/>
          <w:numId w:val="65"/>
        </w:numPr>
        <w:ind w:left="851" w:hanging="284"/>
        <w:pPrChange w:id="4388" w:author="Muhammad Subarkah" w:date="2024-12-11T13:08:00Z" w16du:dateUtc="2024-12-11T06:08:00Z">
          <w:pPr>
            <w:pStyle w:val="Heading3"/>
            <w:numPr>
              <w:numId w:val="38"/>
            </w:numPr>
            <w:ind w:left="426" w:hanging="426"/>
          </w:pPr>
        </w:pPrChange>
      </w:pPr>
      <w:bookmarkStart w:id="4389" w:name="_Toc184828375"/>
      <w:r w:rsidRPr="001B4700">
        <w:t>Hasil Revisi Berdasarkan Ahli Materi</w:t>
      </w:r>
      <w:bookmarkEnd w:id="4389"/>
    </w:p>
    <w:p w14:paraId="4C93DA36" w14:textId="3731921E" w:rsidR="001A11D6" w:rsidRPr="001B4700" w:rsidRDefault="00001E43" w:rsidP="003F73F3">
      <w:pPr>
        <w:pStyle w:val="ListParagraph"/>
        <w:numPr>
          <w:ilvl w:val="0"/>
          <w:numId w:val="30"/>
        </w:numPr>
        <w:spacing w:after="0"/>
        <w:ind w:left="1134" w:hanging="283"/>
      </w:pPr>
      <w:r w:rsidRPr="001B4700">
        <w:t xml:space="preserve">Diagram koneksi </w:t>
      </w:r>
      <w:r w:rsidR="00A52566" w:rsidRPr="001B4700">
        <w:t>antar</w:t>
      </w:r>
      <w:r w:rsidRPr="001B4700">
        <w:t xml:space="preserve"> komponen perlu ditambahkan tabel koneksi.</w:t>
      </w:r>
    </w:p>
    <w:p w14:paraId="3F6CCE62" w14:textId="3B8338A8" w:rsidR="00001E43" w:rsidRPr="001B4700" w:rsidRDefault="00001E43" w:rsidP="003F73F3">
      <w:pPr>
        <w:pStyle w:val="ListParagraph"/>
        <w:numPr>
          <w:ilvl w:val="0"/>
          <w:numId w:val="30"/>
        </w:numPr>
        <w:spacing w:after="0"/>
        <w:ind w:left="1134" w:hanging="283"/>
      </w:pPr>
      <w:r w:rsidRPr="001B4700">
        <w:t xml:space="preserve">Tugas percobaan pengaplikasian sensor pada </w:t>
      </w:r>
      <w:proofErr w:type="spellStart"/>
      <w:r w:rsidRPr="00A52566">
        <w:rPr>
          <w:i/>
          <w:iCs/>
        </w:rPr>
        <w:t>labsheet</w:t>
      </w:r>
      <w:proofErr w:type="spellEnd"/>
      <w:r w:rsidRPr="001B4700">
        <w:t xml:space="preserve"> 2 dan 3 perlu ditentukan sudut awal.</w:t>
      </w:r>
    </w:p>
    <w:p w14:paraId="1799DAD2" w14:textId="568BFBE0" w:rsidR="00881E78" w:rsidRPr="001B4700" w:rsidRDefault="008914C5" w:rsidP="009E22D7">
      <w:pPr>
        <w:pStyle w:val="ListParagraph"/>
        <w:numPr>
          <w:ilvl w:val="0"/>
          <w:numId w:val="30"/>
        </w:numPr>
        <w:spacing w:after="0"/>
        <w:ind w:left="1134" w:hanging="283"/>
      </w:pPr>
      <w:r w:rsidRPr="001B4700">
        <w:lastRenderedPageBreak/>
        <w:t>Program pada modul perlu dijelaskan dan di tampilkan per bagian.</w:t>
      </w:r>
    </w:p>
    <w:p w14:paraId="5DDA039A" w14:textId="0F18083E" w:rsidR="003772B7" w:rsidRPr="001B4700" w:rsidRDefault="00F7781E">
      <w:pPr>
        <w:pStyle w:val="Heading3"/>
        <w:numPr>
          <w:ilvl w:val="0"/>
          <w:numId w:val="65"/>
        </w:numPr>
        <w:ind w:left="851" w:hanging="284"/>
        <w:pPrChange w:id="4390" w:author="Muhammad Subarkah" w:date="2024-12-11T13:08:00Z" w16du:dateUtc="2024-12-11T06:08:00Z">
          <w:pPr>
            <w:pStyle w:val="Heading3"/>
            <w:ind w:left="426" w:hanging="426"/>
          </w:pPr>
        </w:pPrChange>
      </w:pPr>
      <w:bookmarkStart w:id="4391" w:name="_Toc184828376"/>
      <w:r w:rsidRPr="001B4700">
        <w:t xml:space="preserve">Hasil Revisi Berdasarkan Ahli </w:t>
      </w:r>
      <w:r w:rsidR="003F5722" w:rsidRPr="001B4700">
        <w:t>Media</w:t>
      </w:r>
      <w:bookmarkEnd w:id="4391"/>
    </w:p>
    <w:p w14:paraId="5A0AE4B3" w14:textId="77777777" w:rsidR="00E73669" w:rsidRDefault="00844E98">
      <w:pPr>
        <w:pStyle w:val="ListParagraph"/>
        <w:numPr>
          <w:ilvl w:val="0"/>
          <w:numId w:val="31"/>
        </w:numPr>
        <w:spacing w:after="0"/>
        <w:ind w:left="1134" w:hanging="283"/>
        <w:pPrChange w:id="4392" w:author="Muhammad Subarkah" w:date="2024-12-11T13:09:00Z" w16du:dateUtc="2024-12-11T06:09:00Z">
          <w:pPr>
            <w:pStyle w:val="ListParagraph"/>
            <w:numPr>
              <w:numId w:val="31"/>
            </w:numPr>
            <w:spacing w:after="0"/>
            <w:ind w:left="786" w:hanging="360"/>
          </w:pPr>
        </w:pPrChange>
      </w:pPr>
      <w:r w:rsidRPr="001B4700">
        <w:t>Bahan aksesoris media harus ditingkatkan menjadi lebih layak, misalnya di</w:t>
      </w:r>
      <w:r w:rsidR="00A52566">
        <w:t xml:space="preserve"> </w:t>
      </w:r>
      <w:r w:rsidRPr="001B4700">
        <w:t>laminasi.</w:t>
      </w:r>
    </w:p>
    <w:p w14:paraId="3D6DF589" w14:textId="656B222C" w:rsidR="000D47A7" w:rsidRPr="001B4700" w:rsidRDefault="00945111">
      <w:pPr>
        <w:pStyle w:val="ListParagraph"/>
        <w:numPr>
          <w:ilvl w:val="0"/>
          <w:numId w:val="31"/>
        </w:numPr>
        <w:spacing w:after="0"/>
        <w:ind w:left="1134" w:hanging="283"/>
        <w:pPrChange w:id="4393" w:author="Muhammad Subarkah" w:date="2024-12-11T13:09:00Z" w16du:dateUtc="2024-12-11T06:09:00Z">
          <w:pPr>
            <w:pStyle w:val="ListParagraph"/>
            <w:numPr>
              <w:numId w:val="31"/>
            </w:numPr>
            <w:spacing w:after="0"/>
            <w:ind w:left="786" w:hanging="360"/>
          </w:pPr>
        </w:pPrChange>
      </w:pPr>
      <w:r w:rsidRPr="001B4700">
        <w:t xml:space="preserve">Perlu ditambahkan </w:t>
      </w:r>
      <w:proofErr w:type="spellStart"/>
      <w:r w:rsidR="003772B7" w:rsidRPr="00E73669">
        <w:rPr>
          <w:i/>
          <w:iCs/>
        </w:rPr>
        <w:t>link</w:t>
      </w:r>
      <w:proofErr w:type="spellEnd"/>
      <w:r w:rsidR="003772B7" w:rsidRPr="001B4700">
        <w:t xml:space="preserve"> yang merujuk pada program lengkap/sebagian dikosongkan</w:t>
      </w:r>
      <w:r w:rsidR="00324BD7" w:rsidRPr="001B4700">
        <w:t xml:space="preserve"> untuk memudahkan mahasiswa menulis program yang panjang.</w:t>
      </w:r>
    </w:p>
    <w:p w14:paraId="270C4757" w14:textId="6ED83B86" w:rsidR="000D47A7" w:rsidRPr="001B4700" w:rsidRDefault="003772B7">
      <w:pPr>
        <w:pStyle w:val="ListParagraph"/>
        <w:numPr>
          <w:ilvl w:val="0"/>
          <w:numId w:val="31"/>
        </w:numPr>
        <w:spacing w:after="0"/>
        <w:ind w:left="1134" w:hanging="283"/>
        <w:pPrChange w:id="4394" w:author="Muhammad Subarkah" w:date="2024-12-11T13:09:00Z" w16du:dateUtc="2024-12-11T06:09:00Z">
          <w:pPr>
            <w:pStyle w:val="ListParagraph"/>
            <w:numPr>
              <w:numId w:val="31"/>
            </w:numPr>
            <w:spacing w:after="0"/>
            <w:ind w:left="786" w:hanging="360"/>
          </w:pPr>
        </w:pPrChange>
      </w:pPr>
      <w:r w:rsidRPr="001B4700">
        <w:t xml:space="preserve">Pada </w:t>
      </w:r>
      <w:proofErr w:type="spellStart"/>
      <w:r w:rsidRPr="0091029C">
        <w:rPr>
          <w:i/>
          <w:iCs/>
        </w:rPr>
        <w:t>labsheet</w:t>
      </w:r>
      <w:proofErr w:type="spellEnd"/>
      <w:r w:rsidRPr="001B4700">
        <w:t xml:space="preserve"> perlu dibuat panduan cara </w:t>
      </w:r>
      <w:r w:rsidR="00656129">
        <w:t>menyiapkan</w:t>
      </w:r>
      <w:r w:rsidRPr="001B4700">
        <w:t xml:space="preserve"> </w:t>
      </w:r>
      <w:proofErr w:type="spellStart"/>
      <w:r w:rsidRPr="00656129">
        <w:rPr>
          <w:i/>
          <w:iCs/>
        </w:rPr>
        <w:t>environment</w:t>
      </w:r>
      <w:proofErr w:type="spellEnd"/>
      <w:r w:rsidRPr="001B4700">
        <w:t xml:space="preserve"> dari seluruh media pembelajaran. Mulai dari letak pemosisian awal robot, posisi </w:t>
      </w:r>
      <w:proofErr w:type="spellStart"/>
      <w:r w:rsidRPr="0091029C">
        <w:rPr>
          <w:i/>
          <w:iCs/>
        </w:rPr>
        <w:t>box</w:t>
      </w:r>
      <w:proofErr w:type="spellEnd"/>
      <w:r w:rsidRPr="001B4700">
        <w:t xml:space="preserve">, lokasi drop </w:t>
      </w:r>
      <w:proofErr w:type="spellStart"/>
      <w:r w:rsidRPr="0091029C">
        <w:rPr>
          <w:i/>
          <w:iCs/>
        </w:rPr>
        <w:t>point</w:t>
      </w:r>
      <w:proofErr w:type="spellEnd"/>
      <w:r w:rsidRPr="001B4700">
        <w:t>, dsb.</w:t>
      </w:r>
    </w:p>
    <w:p w14:paraId="422F6917" w14:textId="77777777" w:rsidR="000D47A7" w:rsidRPr="001B4700" w:rsidRDefault="003772B7">
      <w:pPr>
        <w:pStyle w:val="ListParagraph"/>
        <w:numPr>
          <w:ilvl w:val="0"/>
          <w:numId w:val="31"/>
        </w:numPr>
        <w:spacing w:after="0"/>
        <w:ind w:left="1134" w:hanging="283"/>
        <w:pPrChange w:id="4395" w:author="Muhammad Subarkah" w:date="2024-12-11T13:09:00Z" w16du:dateUtc="2024-12-11T06:09:00Z">
          <w:pPr>
            <w:pStyle w:val="ListParagraph"/>
            <w:numPr>
              <w:numId w:val="31"/>
            </w:numPr>
            <w:spacing w:after="0"/>
            <w:ind w:left="786" w:hanging="360"/>
          </w:pPr>
        </w:pPrChange>
      </w:pPr>
      <w:r w:rsidRPr="001B4700">
        <w:t xml:space="preserve">Pada robot, perlu diberi label teks menunjukkan fungsi PB1, </w:t>
      </w:r>
      <w:r w:rsidR="005A115B" w:rsidRPr="001B4700">
        <w:t>PB</w:t>
      </w:r>
      <w:r w:rsidRPr="001B4700">
        <w:t xml:space="preserve">2, </w:t>
      </w:r>
      <w:r w:rsidR="005A115B" w:rsidRPr="001B4700">
        <w:t>PB</w:t>
      </w:r>
      <w:r w:rsidRPr="001B4700">
        <w:t>3</w:t>
      </w:r>
      <w:r w:rsidR="005A115B" w:rsidRPr="001B4700">
        <w:t xml:space="preserve"> dan LCD atau monitor.</w:t>
      </w:r>
    </w:p>
    <w:p w14:paraId="27AE349A" w14:textId="77777777" w:rsidR="000D47A7" w:rsidRPr="001B4700" w:rsidRDefault="002B1472">
      <w:pPr>
        <w:pStyle w:val="ListParagraph"/>
        <w:numPr>
          <w:ilvl w:val="0"/>
          <w:numId w:val="31"/>
        </w:numPr>
        <w:spacing w:after="0"/>
        <w:ind w:left="1134" w:hanging="283"/>
        <w:pPrChange w:id="4396" w:author="Muhammad Subarkah" w:date="2024-12-11T13:09:00Z" w16du:dateUtc="2024-12-11T06:09:00Z">
          <w:pPr>
            <w:pStyle w:val="ListParagraph"/>
            <w:numPr>
              <w:numId w:val="31"/>
            </w:numPr>
            <w:spacing w:after="0"/>
            <w:ind w:left="786" w:hanging="360"/>
          </w:pPr>
        </w:pPrChange>
      </w:pPr>
      <w:r w:rsidRPr="001B4700">
        <w:t xml:space="preserve">Periksa ulang penulisan pada </w:t>
      </w:r>
      <w:proofErr w:type="spellStart"/>
      <w:r w:rsidRPr="000A30F4">
        <w:rPr>
          <w:i/>
          <w:iCs/>
        </w:rPr>
        <w:t>labsheet</w:t>
      </w:r>
      <w:proofErr w:type="spellEnd"/>
      <w:r w:rsidRPr="001B4700">
        <w:t xml:space="preserve"> sehingga tidak ada kesalahan penulisan.</w:t>
      </w:r>
    </w:p>
    <w:p w14:paraId="447667B5" w14:textId="19BDF6B5" w:rsidR="00BA5403" w:rsidRPr="001B4700" w:rsidRDefault="00BA5403">
      <w:pPr>
        <w:pStyle w:val="ListParagraph"/>
        <w:numPr>
          <w:ilvl w:val="0"/>
          <w:numId w:val="31"/>
        </w:numPr>
        <w:spacing w:after="0"/>
        <w:ind w:left="1134" w:hanging="283"/>
        <w:pPrChange w:id="4397" w:author="Muhammad Subarkah" w:date="2024-12-11T13:09:00Z" w16du:dateUtc="2024-12-11T06:09:00Z">
          <w:pPr>
            <w:pStyle w:val="ListParagraph"/>
            <w:numPr>
              <w:numId w:val="31"/>
            </w:numPr>
            <w:spacing w:after="0"/>
            <w:ind w:left="786" w:hanging="360"/>
          </w:pPr>
        </w:pPrChange>
      </w:pPr>
      <w:r w:rsidRPr="001B4700">
        <w:t>Tambahkan gambar pada langkah-langkah modul/</w:t>
      </w:r>
      <w:proofErr w:type="spellStart"/>
      <w:r w:rsidRPr="000A30F4">
        <w:rPr>
          <w:i/>
          <w:iCs/>
        </w:rPr>
        <w:t>labsheet</w:t>
      </w:r>
      <w:proofErr w:type="spellEnd"/>
      <w:r w:rsidRPr="001B4700">
        <w:t xml:space="preserve"> untuk memperjelas instruksi.</w:t>
      </w:r>
    </w:p>
    <w:p w14:paraId="67991152" w14:textId="73C0C1E7" w:rsidR="00CD0AD6" w:rsidRPr="001B4700" w:rsidRDefault="00CD0AD6">
      <w:pPr>
        <w:pStyle w:val="Heading2"/>
        <w:numPr>
          <w:ilvl w:val="0"/>
          <w:numId w:val="59"/>
        </w:numPr>
        <w:ind w:left="567" w:hanging="425"/>
        <w:pPrChange w:id="4398" w:author="Muhammad Subarkah" w:date="2024-12-11T00:16:00Z" w16du:dateUtc="2024-12-10T17:16:00Z">
          <w:pPr>
            <w:pStyle w:val="Heading2"/>
            <w:ind w:left="426" w:hanging="426"/>
          </w:pPr>
        </w:pPrChange>
      </w:pPr>
      <w:bookmarkStart w:id="4399" w:name="_Toc184828377"/>
      <w:r w:rsidRPr="001B4700">
        <w:t>Kajian Produk</w:t>
      </w:r>
      <w:bookmarkEnd w:id="4399"/>
    </w:p>
    <w:p w14:paraId="1D4E7ECA" w14:textId="73285EEC" w:rsidR="007168BA" w:rsidRPr="001B4700" w:rsidRDefault="00A23531">
      <w:pPr>
        <w:pStyle w:val="H2Paragh"/>
        <w:pPrChange w:id="4400" w:author="Muhammad Subarkah" w:date="2024-12-11T00:16:00Z" w16du:dateUtc="2024-12-10T17:16:00Z">
          <w:pPr>
            <w:pStyle w:val="ListParagraph"/>
            <w:spacing w:after="0"/>
            <w:ind w:left="426" w:firstLine="425"/>
          </w:pPr>
        </w:pPrChange>
      </w:pPr>
      <w:r>
        <w:t>Penelitian ini mengg</w:t>
      </w:r>
      <w:r w:rsidRPr="00A23531">
        <w:t>u</w:t>
      </w:r>
      <w:r>
        <w:t>nakan metode penelitian dan pengembangan ata</w:t>
      </w:r>
      <w:r w:rsidRPr="00A23531">
        <w:t>u</w:t>
      </w:r>
      <w:r>
        <w:t xml:space="preserve"> R&amp;D dengan model ADDIE oleh Robert </w:t>
      </w:r>
      <w:proofErr w:type="spellStart"/>
      <w:r>
        <w:t>Maribe</w:t>
      </w:r>
      <w:proofErr w:type="spellEnd"/>
      <w:r>
        <w:t xml:space="preserve"> </w:t>
      </w:r>
      <w:proofErr w:type="spellStart"/>
      <w:r>
        <w:t>Brach</w:t>
      </w:r>
      <w:proofErr w:type="spellEnd"/>
      <w:r w:rsidR="008D5D14" w:rsidRPr="008D5D14">
        <w:t xml:space="preserve">. Pada tahap analisis, observasi dan wawancara dilakukan dengan mahasiswa yang mengikuti mata kuliah Praktik Robotika. Temuan menunjukkan bahwa banyak mahasiswa belum sepenuhnya memahami penggunaan sensor </w:t>
      </w:r>
      <w:proofErr w:type="spellStart"/>
      <w:r w:rsidR="008D5D14" w:rsidRPr="005D33EA">
        <w:rPr>
          <w:i/>
          <w:iCs/>
        </w:rPr>
        <w:t>Inertial</w:t>
      </w:r>
      <w:proofErr w:type="spellEnd"/>
      <w:r w:rsidR="008D5D14" w:rsidRPr="005D33EA">
        <w:rPr>
          <w:i/>
          <w:iCs/>
        </w:rPr>
        <w:t xml:space="preserve"> </w:t>
      </w:r>
      <w:proofErr w:type="spellStart"/>
      <w:r w:rsidR="008D5D14" w:rsidRPr="005D33EA">
        <w:rPr>
          <w:i/>
          <w:iCs/>
        </w:rPr>
        <w:t>Measurement</w:t>
      </w:r>
      <w:proofErr w:type="spellEnd"/>
      <w:r w:rsidR="008D5D14" w:rsidRPr="005D33EA">
        <w:rPr>
          <w:i/>
          <w:iCs/>
        </w:rPr>
        <w:t xml:space="preserve"> Unit</w:t>
      </w:r>
      <w:r w:rsidR="008D5D14" w:rsidRPr="008D5D14">
        <w:t xml:space="preserve"> </w:t>
      </w:r>
      <w:r w:rsidR="008D5D14" w:rsidRPr="008D5D14">
        <w:lastRenderedPageBreak/>
        <w:t>(IMU), dan media pembelajaran yang tersedia mengenai topik ini masih terbatas.</w:t>
      </w:r>
    </w:p>
    <w:p w14:paraId="6762CD3E" w14:textId="77777777" w:rsidR="007168BA" w:rsidRPr="001B4700" w:rsidRDefault="007168BA">
      <w:pPr>
        <w:pStyle w:val="H2Paragh"/>
        <w:pPrChange w:id="4401" w:author="Muhammad Subarkah" w:date="2024-12-11T00:16:00Z" w16du:dateUtc="2024-12-10T17:16:00Z">
          <w:pPr>
            <w:pStyle w:val="ListParagraph"/>
            <w:spacing w:after="0"/>
            <w:ind w:left="426" w:firstLine="425"/>
          </w:pPr>
        </w:pPrChange>
      </w:pPr>
      <w:r w:rsidRPr="001B4700">
        <w:t xml:space="preserve">Dalam tahap desain, dilakukan perancangan elektronik, robot, dan media pembelajaran. Robot </w:t>
      </w:r>
      <w:proofErr w:type="spellStart"/>
      <w:r w:rsidRPr="000A30F4">
        <w:rPr>
          <w:i/>
          <w:iCs/>
        </w:rPr>
        <w:t>Transporter</w:t>
      </w:r>
      <w:proofErr w:type="spellEnd"/>
      <w:r w:rsidRPr="001B4700">
        <w:t xml:space="preserve"> dirancang menggunakan </w:t>
      </w:r>
      <w:proofErr w:type="spellStart"/>
      <w:r w:rsidRPr="001B4700">
        <w:t>Autodesk</w:t>
      </w:r>
      <w:proofErr w:type="spellEnd"/>
      <w:r w:rsidRPr="001B4700">
        <w:t xml:space="preserve"> Inventor 2024 dengan bahan akrilik sebagai kerangka utama. Komponen elektronik berupa </w:t>
      </w:r>
      <w:proofErr w:type="spellStart"/>
      <w:r w:rsidRPr="001B4700">
        <w:t>Arduino</w:t>
      </w:r>
      <w:proofErr w:type="spellEnd"/>
      <w:r w:rsidRPr="001B4700">
        <w:t xml:space="preserve"> Uno, sensor IMU LSM6DS0, sensor kompas GY-271, motor dc dan motor </w:t>
      </w:r>
      <w:proofErr w:type="spellStart"/>
      <w:r w:rsidRPr="001B7EE7">
        <w:rPr>
          <w:i/>
          <w:iCs/>
        </w:rPr>
        <w:t>servo</w:t>
      </w:r>
      <w:proofErr w:type="spellEnd"/>
      <w:r w:rsidRPr="001B4700">
        <w:t xml:space="preserve"> SG-90 digunakan untuk mengoperasikan robot. Selain itu, program dikembangkan menggunakan </w:t>
      </w:r>
      <w:proofErr w:type="spellStart"/>
      <w:r w:rsidRPr="001B4700">
        <w:t>Arduino</w:t>
      </w:r>
      <w:proofErr w:type="spellEnd"/>
      <w:r w:rsidRPr="001B4700">
        <w:t xml:space="preserve"> IDE, dan media pembelajaran berupa modul dan </w:t>
      </w:r>
      <w:proofErr w:type="spellStart"/>
      <w:r w:rsidRPr="000A30F4">
        <w:rPr>
          <w:i/>
          <w:iCs/>
        </w:rPr>
        <w:t>labsheet</w:t>
      </w:r>
      <w:proofErr w:type="spellEnd"/>
      <w:r w:rsidRPr="001B4700">
        <w:t xml:space="preserve"> disusun untuk membantu mahasiswa memahami materi.</w:t>
      </w:r>
    </w:p>
    <w:p w14:paraId="552A29CB" w14:textId="533B1242" w:rsidR="00586743" w:rsidRDefault="00204679">
      <w:pPr>
        <w:pStyle w:val="H2Paragh"/>
        <w:pPrChange w:id="4402" w:author="Muhammad Subarkah" w:date="2024-12-11T00:16:00Z" w16du:dateUtc="2024-12-10T17:16:00Z">
          <w:pPr>
            <w:pStyle w:val="ListParagraph"/>
            <w:spacing w:after="0"/>
            <w:ind w:left="426" w:firstLine="425"/>
          </w:pPr>
        </w:pPrChange>
      </w:pPr>
      <w:r>
        <w:t>Tahap p</w:t>
      </w:r>
      <w:r w:rsidR="00586743">
        <w:t>engembangan produk ini melibatkan pembuatan robot, modul, dan lembar kerja (</w:t>
      </w:r>
      <w:proofErr w:type="spellStart"/>
      <w:r w:rsidR="00586743" w:rsidRPr="00DA2977">
        <w:rPr>
          <w:i/>
          <w:iCs/>
        </w:rPr>
        <w:t>labsheet</w:t>
      </w:r>
      <w:proofErr w:type="spellEnd"/>
      <w:r w:rsidR="00586743">
        <w:t xml:space="preserve">) yang telah menjalani evaluasi kelayakan melalui pengujian </w:t>
      </w:r>
      <w:proofErr w:type="spellStart"/>
      <w:r w:rsidR="00586743" w:rsidRPr="00DA2977">
        <w:rPr>
          <w:i/>
          <w:iCs/>
        </w:rPr>
        <w:t>blackbox</w:t>
      </w:r>
      <w:proofErr w:type="spellEnd"/>
      <w:r w:rsidR="00586743">
        <w:t xml:space="preserve"> dan pengujian kontrol gerak robot. Hasil uji kelayakan menunjukkan bahwa ahli </w:t>
      </w:r>
      <w:r w:rsidR="00C1158B">
        <w:t>materi</w:t>
      </w:r>
      <w:r w:rsidR="00586743">
        <w:t xml:space="preserve"> dan ahli media menilai media pembelajaran ini sebagai sangat sesuai. Evaluasi mencakup aspek relevansi konten, penyajian, bahasa, kegunaan, kelengkapan komponen, dan kemudahan penggunaan, dengan menggunakan skala </w:t>
      </w:r>
      <w:proofErr w:type="spellStart"/>
      <w:r w:rsidR="00586743">
        <w:t>Likert</w:t>
      </w:r>
      <w:proofErr w:type="spellEnd"/>
      <w:r w:rsidR="00586743">
        <w:t>. Dengan penilaian yang melebihi 85%, produk ini dinyatakan sangat layak digunakan dalam praktik robotika.</w:t>
      </w:r>
    </w:p>
    <w:p w14:paraId="7C6FC30A" w14:textId="290C4717" w:rsidR="00586743" w:rsidRDefault="00E50CB0">
      <w:pPr>
        <w:pStyle w:val="H2Paragh"/>
        <w:pPrChange w:id="4403" w:author="Muhammad Subarkah" w:date="2024-12-11T00:16:00Z" w16du:dateUtc="2024-12-10T17:16:00Z">
          <w:pPr>
            <w:pStyle w:val="ListParagraph"/>
            <w:spacing w:after="0"/>
            <w:ind w:left="426" w:firstLine="425"/>
          </w:pPr>
        </w:pPrChange>
      </w:pPr>
      <w:r w:rsidRPr="008D5D14">
        <w:t xml:space="preserve">Proses ini mencakup evaluasi oleh ahli media, </w:t>
      </w:r>
      <w:r w:rsidR="00B95991">
        <w:t>ahli materi</w:t>
      </w:r>
      <w:r w:rsidRPr="008D5D14">
        <w:t>, dan pengguna, yang memberikan penilaian serta rekomendasi untuk penyempurnaan produk</w:t>
      </w:r>
      <w:r>
        <w:t xml:space="preserve"> yang dikembangkan. </w:t>
      </w:r>
      <w:r w:rsidR="00586743">
        <w:t xml:space="preserve">Analisis data dari ahli </w:t>
      </w:r>
      <w:r w:rsidR="00EC5702">
        <w:t>materi</w:t>
      </w:r>
      <w:r w:rsidR="00586743">
        <w:t xml:space="preserve">, ahli media, dan 20 mahasiswa yang mengikuti mata kuliah praktik robotika </w:t>
      </w:r>
      <w:r w:rsidR="00586743">
        <w:lastRenderedPageBreak/>
        <w:t xml:space="preserve">di program Pendidikan Teknik Mekatronika menghasilkan evaluasi positif secara keseluruhan. Umpan balik dari </w:t>
      </w:r>
      <w:r w:rsidR="00B95991">
        <w:t>ahli materi</w:t>
      </w:r>
      <w:r w:rsidR="00586743">
        <w:t xml:space="preserve"> menilai aspek relevansi dengan skor 87,5% (35 dari 40), dikategorikan sebagai "Sangat </w:t>
      </w:r>
      <w:bookmarkStart w:id="4404" w:name="OLE_LINK7"/>
      <w:r w:rsidR="004D2930">
        <w:t>Layak</w:t>
      </w:r>
      <w:bookmarkEnd w:id="4404"/>
      <w:r w:rsidR="00586743">
        <w:t>"</w:t>
      </w:r>
      <w:r w:rsidR="00992775">
        <w:t>,</w:t>
      </w:r>
      <w:r w:rsidR="00586743">
        <w:t xml:space="preserve"> Aspek penyajian dinilai "</w:t>
      </w:r>
      <w:r w:rsidR="00881918">
        <w:t>Layak</w:t>
      </w:r>
      <w:r w:rsidR="00586743">
        <w:t xml:space="preserve">" dengan pencapaian 81,25% (13 dari 16), sementara aspek bahasa dinilai "Sangat </w:t>
      </w:r>
      <w:r w:rsidR="003A550E">
        <w:t>Layak</w:t>
      </w:r>
      <w:r w:rsidR="00586743">
        <w:t>" dengan skor 87,5% (7 dari 8). Secara keseluruhan, materi pembelajaran dinilai "Sangat</w:t>
      </w:r>
      <w:r w:rsidR="00F26C97">
        <w:t xml:space="preserve"> Layak</w:t>
      </w:r>
      <w:r w:rsidR="00586743">
        <w:t>" dengan skor rata-rata 85,93% (55 dari 64).</w:t>
      </w:r>
    </w:p>
    <w:p w14:paraId="4299E3DE" w14:textId="1608AD4F" w:rsidR="00001E43" w:rsidRPr="001B4700" w:rsidRDefault="00586743">
      <w:pPr>
        <w:pStyle w:val="H2Paragh"/>
        <w:pPrChange w:id="4405" w:author="Muhammad Subarkah" w:date="2024-12-11T00:16:00Z" w16du:dateUtc="2024-12-10T17:16:00Z">
          <w:pPr>
            <w:pStyle w:val="ListParagraph"/>
            <w:spacing w:after="0"/>
            <w:ind w:left="426" w:firstLine="425"/>
          </w:pPr>
        </w:pPrChange>
      </w:pPr>
      <w:r>
        <w:t xml:space="preserve">Evaluasi dari ahli media juga </w:t>
      </w:r>
      <w:proofErr w:type="spellStart"/>
      <w:r>
        <w:t>mengkategorikan</w:t>
      </w:r>
      <w:proofErr w:type="spellEnd"/>
      <w:r>
        <w:t xml:space="preserve"> semua aspek media pembelajaran sebagai "Sangat </w:t>
      </w:r>
      <w:r w:rsidR="00650833">
        <w:t>Layak</w:t>
      </w:r>
      <w:r>
        <w:t xml:space="preserve">" dengan skor rata-rata 93,75% (64 dari 68). Secara spesifik, aspek kegunaan media dinilai 95% (38 dari 40), kelengkapan komponen media 93,75% (15 dari 16), dan kemudahan penggunaan 91,67% (11 dari 12). Berdasarkan penilaian ini, media pembelajaran dinyatakan "Sangat </w:t>
      </w:r>
      <w:r w:rsidR="00257905">
        <w:t>Layak</w:t>
      </w:r>
      <w:r>
        <w:t>" dalam semua kriteria yang dievaluasi.</w:t>
      </w:r>
    </w:p>
    <w:p w14:paraId="381A9C01" w14:textId="3E6849ED" w:rsidR="00742500" w:rsidRPr="001B4700" w:rsidRDefault="00742500">
      <w:pPr>
        <w:pStyle w:val="Heading2"/>
        <w:numPr>
          <w:ilvl w:val="0"/>
          <w:numId w:val="59"/>
        </w:numPr>
        <w:ind w:left="567" w:hanging="425"/>
        <w:pPrChange w:id="4406" w:author="Muhammad Subarkah" w:date="2024-12-11T00:16:00Z" w16du:dateUtc="2024-12-10T17:16:00Z">
          <w:pPr>
            <w:pStyle w:val="Heading2"/>
            <w:ind w:left="426" w:hanging="426"/>
          </w:pPr>
        </w:pPrChange>
      </w:pPr>
      <w:bookmarkStart w:id="4407" w:name="_Toc184828378"/>
      <w:r w:rsidRPr="001B4700">
        <w:t>Keterbatasan Penelitian</w:t>
      </w:r>
      <w:bookmarkEnd w:id="4407"/>
    </w:p>
    <w:p w14:paraId="23B367AE" w14:textId="4CF20A84" w:rsidR="005C332F" w:rsidRPr="001B4700" w:rsidRDefault="00A93663">
      <w:pPr>
        <w:pStyle w:val="ListParagraph"/>
        <w:ind w:left="567"/>
        <w:pPrChange w:id="4408" w:author="Muhammad Subarkah" w:date="2024-12-11T00:16:00Z" w16du:dateUtc="2024-12-10T17:16:00Z">
          <w:pPr>
            <w:pStyle w:val="ListParagraph"/>
            <w:ind w:left="426" w:firstLine="425"/>
          </w:pPr>
        </w:pPrChange>
      </w:pPr>
      <w:r w:rsidRPr="001B4700">
        <w:t xml:space="preserve">Pengembangan media pembelajaran pengaturan arah </w:t>
      </w:r>
      <w:r w:rsidR="00A16CB8" w:rsidRPr="001B4700">
        <w:t>sudut</w:t>
      </w:r>
      <w:r w:rsidRPr="001B4700">
        <w:t xml:space="preserve"> putar robot </w:t>
      </w:r>
      <w:proofErr w:type="spellStart"/>
      <w:r w:rsidRPr="000A30F4">
        <w:rPr>
          <w:i/>
          <w:iCs/>
        </w:rPr>
        <w:t>transporter</w:t>
      </w:r>
      <w:proofErr w:type="spellEnd"/>
      <w:r w:rsidRPr="001B4700">
        <w:t xml:space="preserve"> masih memiliki keterbatasan, di</w:t>
      </w:r>
      <w:r w:rsidR="000A30F4">
        <w:t xml:space="preserve"> </w:t>
      </w:r>
      <w:r w:rsidRPr="001B4700">
        <w:t>antaranya:</w:t>
      </w:r>
    </w:p>
    <w:p w14:paraId="00229FE4" w14:textId="69A267EF" w:rsidR="00F062E8" w:rsidRPr="001B4700" w:rsidRDefault="00224410">
      <w:pPr>
        <w:pStyle w:val="ListParagraph"/>
        <w:numPr>
          <w:ilvl w:val="0"/>
          <w:numId w:val="32"/>
        </w:numPr>
        <w:ind w:left="993" w:hanging="426"/>
        <w:pPrChange w:id="4409" w:author="Muhammad Subarkah" w:date="2024-12-11T00:17:00Z" w16du:dateUtc="2024-12-10T17:17:00Z">
          <w:pPr>
            <w:pStyle w:val="ListParagraph"/>
            <w:numPr>
              <w:numId w:val="32"/>
            </w:numPr>
            <w:ind w:left="786" w:hanging="360"/>
          </w:pPr>
        </w:pPrChange>
      </w:pPr>
      <w:bookmarkStart w:id="4410" w:name="OLE_LINK42"/>
      <w:r w:rsidRPr="001B4700">
        <w:t>Motor yang digunakan pada robot memiliki torsi kecil</w:t>
      </w:r>
      <w:r w:rsidR="0056714F" w:rsidRPr="001B4700">
        <w:t xml:space="preserve">, sehingga robot perlu meningkatkan kecepatan motor agar dapat </w:t>
      </w:r>
      <w:r w:rsidR="000A30F4">
        <w:t>meng</w:t>
      </w:r>
      <w:r w:rsidR="000A30F4" w:rsidRPr="000A30F4">
        <w:t>u</w:t>
      </w:r>
      <w:r w:rsidR="000A30F4">
        <w:t>bah</w:t>
      </w:r>
      <w:r w:rsidR="0056714F" w:rsidRPr="001B4700">
        <w:t xml:space="preserve"> arah sudu</w:t>
      </w:r>
      <w:r w:rsidR="00050F85">
        <w:t>t</w:t>
      </w:r>
      <w:r w:rsidR="0056714F" w:rsidRPr="001B4700">
        <w:t xml:space="preserve">. Hal ini menyebabkan robot tidak dapat </w:t>
      </w:r>
      <w:r w:rsidR="001B0FCA">
        <w:t>meng</w:t>
      </w:r>
      <w:r w:rsidR="001B0FCA" w:rsidRPr="000A30F4">
        <w:t>u</w:t>
      </w:r>
      <w:r w:rsidR="001B0FCA">
        <w:t>bah</w:t>
      </w:r>
      <w:r w:rsidR="001B0FCA" w:rsidRPr="001B4700">
        <w:t xml:space="preserve"> </w:t>
      </w:r>
      <w:r w:rsidR="0056714F" w:rsidRPr="001B4700">
        <w:t>sudut putar pada interval kecil</w:t>
      </w:r>
      <w:r w:rsidRPr="001B4700">
        <w:t xml:space="preserve"> dan terdapat toleransi </w:t>
      </w:r>
      <w:r w:rsidR="00536646" w:rsidRPr="001B4700">
        <w:t>pada proses pemutaran robot</w:t>
      </w:r>
      <w:r w:rsidR="00AE7E0F" w:rsidRPr="001B4700">
        <w:t xml:space="preserve"> menuju </w:t>
      </w:r>
      <w:r w:rsidR="00511F28" w:rsidRPr="001B4700">
        <w:t xml:space="preserve">arah </w:t>
      </w:r>
      <w:r w:rsidR="00AE7E0F" w:rsidRPr="001B4700">
        <w:t>sudut target.</w:t>
      </w:r>
    </w:p>
    <w:p w14:paraId="55BBF1B5" w14:textId="2A1B9B54" w:rsidR="00907D01" w:rsidRPr="001B4700" w:rsidRDefault="00F062E8">
      <w:pPr>
        <w:pStyle w:val="ListParagraph"/>
        <w:numPr>
          <w:ilvl w:val="0"/>
          <w:numId w:val="32"/>
        </w:numPr>
        <w:ind w:left="993" w:hanging="426"/>
        <w:pPrChange w:id="4411" w:author="Muhammad Subarkah" w:date="2024-12-11T00:17:00Z" w16du:dateUtc="2024-12-10T17:17:00Z">
          <w:pPr>
            <w:pStyle w:val="ListParagraph"/>
            <w:numPr>
              <w:numId w:val="32"/>
            </w:numPr>
            <w:ind w:left="786" w:hanging="360"/>
          </w:pPr>
        </w:pPrChange>
      </w:pPr>
      <w:bookmarkStart w:id="4412" w:name="OLE_LINK43"/>
      <w:bookmarkEnd w:id="4410"/>
      <w:r w:rsidRPr="001B4700">
        <w:lastRenderedPageBreak/>
        <w:t>Model pergerakan robot pada pemindahan objek masih pada tahap dasar dan masih belum sepenuhnya menyerupai apa yang ada di ind</w:t>
      </w:r>
      <w:bookmarkStart w:id="4413" w:name="OLE_LINK87"/>
      <w:r w:rsidRPr="001B4700">
        <w:t>u</w:t>
      </w:r>
      <w:bookmarkEnd w:id="4413"/>
      <w:r w:rsidRPr="001B4700">
        <w:t>stri.</w:t>
      </w:r>
    </w:p>
    <w:p w14:paraId="715F459E" w14:textId="6BC20A2A" w:rsidR="00864B6E" w:rsidRDefault="00646CED">
      <w:pPr>
        <w:pStyle w:val="ListParagraph"/>
        <w:numPr>
          <w:ilvl w:val="0"/>
          <w:numId w:val="32"/>
        </w:numPr>
        <w:ind w:left="993" w:hanging="426"/>
        <w:rPr>
          <w:ins w:id="4414" w:author="Muhammad Subarkah" w:date="2024-12-06T15:24:00Z" w16du:dateUtc="2024-12-06T08:24:00Z"/>
        </w:rPr>
        <w:pPrChange w:id="4415" w:author="Muhammad Subarkah" w:date="2024-12-11T00:17:00Z" w16du:dateUtc="2024-12-10T17:17:00Z">
          <w:pPr>
            <w:pStyle w:val="ListParagraph"/>
            <w:numPr>
              <w:numId w:val="32"/>
            </w:numPr>
            <w:ind w:left="786" w:hanging="360"/>
          </w:pPr>
        </w:pPrChange>
      </w:pPr>
      <w:r w:rsidRPr="001B4700">
        <w:t xml:space="preserve">Bentuk </w:t>
      </w:r>
      <w:r w:rsidR="003738D3" w:rsidRPr="001B4700">
        <w:t xml:space="preserve">desain </w:t>
      </w:r>
      <w:r w:rsidRPr="001B4700">
        <w:t>robot mengalami perubahan seiring berjalannya proses pengembangan.</w:t>
      </w:r>
      <w:bookmarkEnd w:id="4412"/>
    </w:p>
    <w:p w14:paraId="148C6005" w14:textId="42ECAF51" w:rsidR="005048E7" w:rsidRPr="007972E8" w:rsidRDefault="008E729C">
      <w:pPr>
        <w:pStyle w:val="ListParagraph"/>
        <w:numPr>
          <w:ilvl w:val="0"/>
          <w:numId w:val="32"/>
        </w:numPr>
        <w:ind w:left="993" w:hanging="426"/>
        <w:pPrChange w:id="4416" w:author="Muhammad Subarkah" w:date="2024-12-11T00:17:00Z" w16du:dateUtc="2024-12-10T17:17:00Z">
          <w:pPr>
            <w:pStyle w:val="ListParagraph"/>
            <w:numPr>
              <w:numId w:val="32"/>
            </w:numPr>
            <w:ind w:left="786" w:hanging="360"/>
          </w:pPr>
        </w:pPrChange>
      </w:pPr>
      <w:ins w:id="4417" w:author="Muhammad Subarkah" w:date="2024-12-07T23:12:00Z" w16du:dateUtc="2024-12-07T16:12:00Z">
        <w:r>
          <w:t xml:space="preserve">Ketika </w:t>
        </w:r>
      </w:ins>
      <w:ins w:id="4418" w:author="Muhammad Subarkah" w:date="2024-12-07T23:11:00Z" w16du:dateUtc="2024-12-07T16:11:00Z">
        <w:r w:rsidR="00503B65">
          <w:t>pengg</w:t>
        </w:r>
        <w:r w:rsidR="00503B65" w:rsidRPr="00503B65">
          <w:t>u</w:t>
        </w:r>
        <w:r w:rsidR="00503B65">
          <w:t xml:space="preserve">naan, tidak dapat memilih titik </w:t>
        </w:r>
      </w:ins>
      <w:ins w:id="4419" w:author="Muhammad Subarkah" w:date="2024-12-06T15:25:00Z" w16du:dateUtc="2024-12-06T08:25:00Z">
        <w:r w:rsidR="005048E7">
          <w:t>selain empat titik yang</w:t>
        </w:r>
      </w:ins>
      <w:ins w:id="4420" w:author="Muhammad Subarkah" w:date="2024-12-06T15:26:00Z" w16du:dateUtc="2024-12-06T08:26:00Z">
        <w:r w:rsidR="00673D84">
          <w:t xml:space="preserve"> dit</w:t>
        </w:r>
        <w:r w:rsidR="00673D84" w:rsidRPr="00673D84">
          <w:t>u</w:t>
        </w:r>
        <w:r w:rsidR="00673D84">
          <w:t>lis</w:t>
        </w:r>
      </w:ins>
      <w:ins w:id="4421" w:author="Muhammad Subarkah" w:date="2024-12-06T15:25:00Z" w16du:dateUtc="2024-12-06T08:25:00Z">
        <w:r w:rsidR="005048E7">
          <w:t xml:space="preserve"> </w:t>
        </w:r>
      </w:ins>
      <w:ins w:id="4422" w:author="Muhammad Subarkah" w:date="2024-12-06T15:26:00Z" w16du:dateUtc="2024-12-06T08:26:00Z">
        <w:r w:rsidR="00820208">
          <w:t>dalam</w:t>
        </w:r>
      </w:ins>
      <w:ins w:id="4423" w:author="Muhammad Subarkah" w:date="2024-12-06T15:25:00Z" w16du:dateUtc="2024-12-06T08:25:00Z">
        <w:r w:rsidR="005048E7">
          <w:t xml:space="preserve"> program.</w:t>
        </w:r>
      </w:ins>
    </w:p>
    <w:p w14:paraId="5F5AF0D0" w14:textId="77777777" w:rsidR="00DC4459" w:rsidRDefault="00DC4459">
      <w:pPr>
        <w:spacing w:line="259" w:lineRule="auto"/>
        <w:jc w:val="left"/>
        <w:rPr>
          <w:b/>
          <w:bCs/>
          <w:sz w:val="22"/>
          <w:szCs w:val="20"/>
        </w:rPr>
      </w:pPr>
      <w:r>
        <w:rPr>
          <w:sz w:val="22"/>
          <w:szCs w:val="20"/>
        </w:rPr>
        <w:br w:type="page"/>
      </w:r>
    </w:p>
    <w:p w14:paraId="1C11BC15" w14:textId="4D2D5677" w:rsidR="00947497" w:rsidRPr="001B4700" w:rsidRDefault="00947497" w:rsidP="004D04C7">
      <w:pPr>
        <w:pStyle w:val="Heading1"/>
        <w:tabs>
          <w:tab w:val="left" w:pos="2380"/>
          <w:tab w:val="center" w:pos="3968"/>
        </w:tabs>
        <w:spacing w:after="0"/>
        <w:rPr>
          <w:sz w:val="22"/>
          <w:szCs w:val="20"/>
        </w:rPr>
      </w:pPr>
      <w:bookmarkStart w:id="4424" w:name="_Toc184828379"/>
      <w:r w:rsidRPr="001B4700">
        <w:rPr>
          <w:sz w:val="22"/>
          <w:szCs w:val="20"/>
        </w:rPr>
        <w:lastRenderedPageBreak/>
        <w:t>BAB V</w:t>
      </w:r>
      <w:r w:rsidR="004D04C7" w:rsidRPr="001B4700">
        <w:rPr>
          <w:sz w:val="22"/>
          <w:szCs w:val="20"/>
        </w:rPr>
        <w:br/>
      </w:r>
      <w:r w:rsidRPr="001B4700">
        <w:t>SIMPULAN DAN SARAN</w:t>
      </w:r>
      <w:bookmarkEnd w:id="4424"/>
    </w:p>
    <w:p w14:paraId="013C0966" w14:textId="31A070D3" w:rsidR="00390084" w:rsidRPr="001B4700" w:rsidRDefault="00742500">
      <w:pPr>
        <w:pStyle w:val="Heading2"/>
        <w:numPr>
          <w:ilvl w:val="5"/>
          <w:numId w:val="68"/>
        </w:numPr>
        <w:ind w:left="567" w:hanging="567"/>
        <w:pPrChange w:id="4425" w:author="Muhammad Subarkah" w:date="2024-12-11T01:54:00Z" w16du:dateUtc="2024-12-10T18:54:00Z">
          <w:pPr>
            <w:pStyle w:val="Heading2"/>
            <w:numPr>
              <w:numId w:val="45"/>
            </w:numPr>
            <w:ind w:left="426" w:hanging="426"/>
          </w:pPr>
        </w:pPrChange>
      </w:pPr>
      <w:bookmarkStart w:id="4426" w:name="_Toc184828380"/>
      <w:r w:rsidRPr="001B4700">
        <w:t>Kesimpulan</w:t>
      </w:r>
      <w:bookmarkEnd w:id="4426"/>
    </w:p>
    <w:p w14:paraId="195CF87D" w14:textId="0827DD5B" w:rsidR="00531D12" w:rsidRPr="001B4700" w:rsidRDefault="00453BB7">
      <w:pPr>
        <w:pStyle w:val="H2Paragh"/>
        <w:ind w:left="0"/>
        <w:pPrChange w:id="4427" w:author="Muhammad Subarkah" w:date="2024-12-11T00:17:00Z" w16du:dateUtc="2024-12-10T17:17:00Z">
          <w:pPr>
            <w:pStyle w:val="ListParagraph"/>
            <w:spacing w:after="0"/>
            <w:ind w:left="0" w:firstLine="426"/>
          </w:pPr>
        </w:pPrChange>
      </w:pPr>
      <w:bookmarkStart w:id="4428" w:name="_Hlk177264402"/>
      <w:bookmarkStart w:id="4429" w:name="_Hlk179759433"/>
      <w:r w:rsidRPr="001B4700">
        <w:t>Berdasarkan hasil</w:t>
      </w:r>
      <w:r w:rsidR="00772508">
        <w:t xml:space="preserve"> tem</w:t>
      </w:r>
      <w:r w:rsidR="00772508" w:rsidRPr="00772508">
        <w:t>u</w:t>
      </w:r>
      <w:r w:rsidR="00772508">
        <w:t>an</w:t>
      </w:r>
      <w:r w:rsidR="00143DCE">
        <w:t xml:space="preserve"> dari</w:t>
      </w:r>
      <w:r w:rsidRPr="001B4700">
        <w:t xml:space="preserve"> penelitian </w:t>
      </w:r>
      <w:r w:rsidR="006656A3" w:rsidRPr="001B4700">
        <w:t>mengenai</w:t>
      </w:r>
      <w:r w:rsidRPr="001B4700">
        <w:t xml:space="preserve"> </w:t>
      </w:r>
      <w:r w:rsidR="00282A34">
        <w:t>“</w:t>
      </w:r>
      <w:r w:rsidRPr="001B4700">
        <w:t xml:space="preserve">Pengembangan Media Pembelajaran Pengaturan Arah Sudut Putar Robot </w:t>
      </w:r>
      <w:proofErr w:type="spellStart"/>
      <w:r w:rsidRPr="006656A3">
        <w:rPr>
          <w:i/>
          <w:iCs/>
        </w:rPr>
        <w:t>Transporter</w:t>
      </w:r>
      <w:proofErr w:type="spellEnd"/>
      <w:r w:rsidRPr="001B4700">
        <w:t xml:space="preserve"> Dengan Sensor </w:t>
      </w:r>
      <w:proofErr w:type="spellStart"/>
      <w:r w:rsidRPr="006656A3">
        <w:rPr>
          <w:i/>
          <w:iCs/>
        </w:rPr>
        <w:t>Inertial</w:t>
      </w:r>
      <w:proofErr w:type="spellEnd"/>
      <w:r w:rsidRPr="006656A3">
        <w:rPr>
          <w:i/>
          <w:iCs/>
        </w:rPr>
        <w:t xml:space="preserve"> </w:t>
      </w:r>
      <w:proofErr w:type="spellStart"/>
      <w:r w:rsidRPr="006656A3">
        <w:rPr>
          <w:i/>
          <w:iCs/>
        </w:rPr>
        <w:t>Measurement</w:t>
      </w:r>
      <w:proofErr w:type="spellEnd"/>
      <w:r w:rsidRPr="006656A3">
        <w:rPr>
          <w:i/>
          <w:iCs/>
        </w:rPr>
        <w:t xml:space="preserve"> Unit</w:t>
      </w:r>
      <w:r w:rsidRPr="001B4700">
        <w:t xml:space="preserve"> Pada Mata Kuliah Robotika</w:t>
      </w:r>
      <w:r w:rsidR="00282A34">
        <w:t>”</w:t>
      </w:r>
      <w:r w:rsidRPr="001B4700">
        <w:t>, beberapa kesimpulan dapat ditarik sebagai berikut:</w:t>
      </w:r>
    </w:p>
    <w:p w14:paraId="327D1930" w14:textId="3EA7D572" w:rsidR="00B914E9" w:rsidRPr="001B4700" w:rsidRDefault="00453BB7">
      <w:pPr>
        <w:pStyle w:val="ListParagraph"/>
        <w:numPr>
          <w:ilvl w:val="3"/>
          <w:numId w:val="63"/>
        </w:numPr>
        <w:spacing w:after="0"/>
        <w:ind w:left="426" w:hanging="425"/>
        <w:rPr>
          <w:szCs w:val="24"/>
        </w:rPr>
        <w:pPrChange w:id="4430" w:author="Muhammad Subarkah" w:date="2024-12-11T00:05:00Z" w16du:dateUtc="2024-12-10T17:05:00Z">
          <w:pPr>
            <w:pStyle w:val="ListParagraph"/>
            <w:numPr>
              <w:ilvl w:val="3"/>
              <w:numId w:val="36"/>
            </w:numPr>
            <w:spacing w:after="0"/>
            <w:ind w:left="426" w:hanging="425"/>
          </w:pPr>
        </w:pPrChange>
      </w:pPr>
      <w:bookmarkStart w:id="4431" w:name="OLE_LINK20"/>
      <w:r w:rsidRPr="001B4700">
        <w:rPr>
          <w:szCs w:val="24"/>
        </w:rPr>
        <w:t xml:space="preserve">Pengembangan media pembelajaran pengaturan arah </w:t>
      </w:r>
      <w:r w:rsidR="00945C97" w:rsidRPr="001B4700">
        <w:rPr>
          <w:szCs w:val="24"/>
        </w:rPr>
        <w:t>sudut</w:t>
      </w:r>
      <w:r w:rsidRPr="001B4700">
        <w:rPr>
          <w:szCs w:val="24"/>
        </w:rPr>
        <w:t xml:space="preserve"> putar robot </w:t>
      </w:r>
      <w:proofErr w:type="spellStart"/>
      <w:r w:rsidRPr="006656A3">
        <w:rPr>
          <w:i/>
          <w:iCs/>
          <w:szCs w:val="24"/>
        </w:rPr>
        <w:t>transporter</w:t>
      </w:r>
      <w:proofErr w:type="spellEnd"/>
      <w:r w:rsidRPr="001B4700">
        <w:rPr>
          <w:szCs w:val="24"/>
        </w:rPr>
        <w:t xml:space="preserve"> dengan sensor </w:t>
      </w:r>
      <w:proofErr w:type="spellStart"/>
      <w:r w:rsidRPr="006656A3">
        <w:rPr>
          <w:i/>
          <w:iCs/>
          <w:szCs w:val="24"/>
        </w:rPr>
        <w:t>inertial</w:t>
      </w:r>
      <w:proofErr w:type="spellEnd"/>
      <w:r w:rsidRPr="006656A3">
        <w:rPr>
          <w:i/>
          <w:iCs/>
          <w:szCs w:val="24"/>
        </w:rPr>
        <w:t xml:space="preserve"> </w:t>
      </w:r>
      <w:proofErr w:type="spellStart"/>
      <w:r w:rsidRPr="006656A3">
        <w:rPr>
          <w:i/>
          <w:iCs/>
          <w:szCs w:val="24"/>
        </w:rPr>
        <w:t>measurement</w:t>
      </w:r>
      <w:proofErr w:type="spellEnd"/>
      <w:r w:rsidRPr="001B4700">
        <w:rPr>
          <w:szCs w:val="24"/>
        </w:rPr>
        <w:t xml:space="preserve"> </w:t>
      </w:r>
      <w:r w:rsidRPr="00C42422">
        <w:rPr>
          <w:i/>
          <w:iCs/>
          <w:szCs w:val="24"/>
        </w:rPr>
        <w:t>unit</w:t>
      </w:r>
      <w:r w:rsidRPr="001B4700">
        <w:rPr>
          <w:szCs w:val="24"/>
        </w:rPr>
        <w:t xml:space="preserve"> menggunakan komponen berupa: sensor </w:t>
      </w:r>
      <w:r w:rsidR="0070542E" w:rsidRPr="001B4700">
        <w:rPr>
          <w:szCs w:val="24"/>
        </w:rPr>
        <w:t>IMU</w:t>
      </w:r>
      <w:r w:rsidRPr="001B4700">
        <w:rPr>
          <w:szCs w:val="24"/>
        </w:rPr>
        <w:t xml:space="preserve"> LSM6DS0, mikrokontroler </w:t>
      </w:r>
      <w:proofErr w:type="spellStart"/>
      <w:r w:rsidRPr="001B4700">
        <w:rPr>
          <w:szCs w:val="24"/>
        </w:rPr>
        <w:t>arduino</w:t>
      </w:r>
      <w:proofErr w:type="spellEnd"/>
      <w:r w:rsidRPr="001B4700">
        <w:rPr>
          <w:szCs w:val="24"/>
        </w:rPr>
        <w:t xml:space="preserve"> </w:t>
      </w:r>
      <w:proofErr w:type="spellStart"/>
      <w:r w:rsidRPr="001B4700">
        <w:rPr>
          <w:szCs w:val="24"/>
        </w:rPr>
        <w:t>uno</w:t>
      </w:r>
      <w:proofErr w:type="spellEnd"/>
      <w:r w:rsidRPr="001B4700">
        <w:rPr>
          <w:szCs w:val="24"/>
        </w:rPr>
        <w:t xml:space="preserve">, sensor kompas </w:t>
      </w:r>
      <w:r w:rsidR="004A6778" w:rsidRPr="001B4700">
        <w:rPr>
          <w:szCs w:val="24"/>
        </w:rPr>
        <w:t>GY</w:t>
      </w:r>
      <w:r w:rsidRPr="001B4700">
        <w:rPr>
          <w:szCs w:val="24"/>
        </w:rPr>
        <w:t xml:space="preserve">-271, </w:t>
      </w:r>
      <w:r w:rsidR="0035376F">
        <w:rPr>
          <w:szCs w:val="24"/>
        </w:rPr>
        <w:t xml:space="preserve">penggerak </w:t>
      </w:r>
      <w:r w:rsidR="0035376F" w:rsidRPr="0035376F">
        <w:rPr>
          <w:szCs w:val="24"/>
        </w:rPr>
        <w:t>u</w:t>
      </w:r>
      <w:r w:rsidR="0035376F">
        <w:rPr>
          <w:szCs w:val="24"/>
        </w:rPr>
        <w:t xml:space="preserve">tama dengan </w:t>
      </w:r>
      <w:proofErr w:type="spellStart"/>
      <w:r w:rsidR="0035376F">
        <w:rPr>
          <w:szCs w:val="24"/>
        </w:rPr>
        <w:t>akt</w:t>
      </w:r>
      <w:r w:rsidR="0035376F" w:rsidRPr="0035376F">
        <w:rPr>
          <w:szCs w:val="24"/>
        </w:rPr>
        <w:t>u</w:t>
      </w:r>
      <w:r w:rsidR="0035376F">
        <w:rPr>
          <w:szCs w:val="24"/>
        </w:rPr>
        <w:t>ator</w:t>
      </w:r>
      <w:proofErr w:type="spellEnd"/>
      <w:r w:rsidR="0035376F">
        <w:rPr>
          <w:szCs w:val="24"/>
        </w:rPr>
        <w:t xml:space="preserve"> motor dc</w:t>
      </w:r>
      <w:r w:rsidRPr="001B4700">
        <w:rPr>
          <w:szCs w:val="24"/>
        </w:rPr>
        <w:t>,</w:t>
      </w:r>
      <w:bookmarkEnd w:id="4428"/>
      <w:r w:rsidR="00B45DD7" w:rsidRPr="001B4700">
        <w:rPr>
          <w:szCs w:val="24"/>
        </w:rPr>
        <w:t xml:space="preserve"> motor </w:t>
      </w:r>
      <w:proofErr w:type="spellStart"/>
      <w:r w:rsidR="00B45DD7" w:rsidRPr="00A8610D">
        <w:rPr>
          <w:i/>
          <w:iCs/>
          <w:szCs w:val="24"/>
        </w:rPr>
        <w:t>servo</w:t>
      </w:r>
      <w:proofErr w:type="spellEnd"/>
      <w:r w:rsidR="00B45DD7" w:rsidRPr="001B4700">
        <w:rPr>
          <w:szCs w:val="24"/>
        </w:rPr>
        <w:t xml:space="preserve"> sebagai penggerak tempat </w:t>
      </w:r>
      <w:r w:rsidR="00D22001" w:rsidRPr="001B4700">
        <w:rPr>
          <w:szCs w:val="24"/>
        </w:rPr>
        <w:t>beban</w:t>
      </w:r>
      <w:r w:rsidR="00B45DD7" w:rsidRPr="001B4700">
        <w:rPr>
          <w:szCs w:val="24"/>
        </w:rPr>
        <w:t>, akrilik sebagai kerangka utama robot</w:t>
      </w:r>
      <w:r w:rsidR="00350380" w:rsidRPr="001B4700">
        <w:rPr>
          <w:szCs w:val="24"/>
        </w:rPr>
        <w:t xml:space="preserve"> serta komponen pendukung lainnya.</w:t>
      </w:r>
      <w:r w:rsidR="00040AE3" w:rsidRPr="001B4700">
        <w:rPr>
          <w:szCs w:val="24"/>
        </w:rPr>
        <w:t xml:space="preserve"> Pemrograman robot </w:t>
      </w:r>
      <w:proofErr w:type="spellStart"/>
      <w:r w:rsidR="00040AE3" w:rsidRPr="0070542E">
        <w:rPr>
          <w:i/>
          <w:iCs/>
          <w:szCs w:val="24"/>
        </w:rPr>
        <w:t>transporter</w:t>
      </w:r>
      <w:proofErr w:type="spellEnd"/>
      <w:r w:rsidR="00040AE3" w:rsidRPr="001B4700">
        <w:rPr>
          <w:szCs w:val="24"/>
        </w:rPr>
        <w:t xml:space="preserve"> ini dilakukan </w:t>
      </w:r>
      <w:r w:rsidR="0070542E" w:rsidRPr="001B4700">
        <w:rPr>
          <w:szCs w:val="24"/>
        </w:rPr>
        <w:t>dengan</w:t>
      </w:r>
      <w:r w:rsidR="00040AE3" w:rsidRPr="001B4700">
        <w:rPr>
          <w:szCs w:val="24"/>
        </w:rPr>
        <w:t xml:space="preserve"> </w:t>
      </w:r>
      <w:r w:rsidR="008D516C">
        <w:rPr>
          <w:szCs w:val="24"/>
        </w:rPr>
        <w:t xml:space="preserve">kode editor bawaan dari </w:t>
      </w:r>
      <w:proofErr w:type="spellStart"/>
      <w:r w:rsidR="008D516C">
        <w:rPr>
          <w:szCs w:val="24"/>
        </w:rPr>
        <w:t>ard</w:t>
      </w:r>
      <w:r w:rsidR="008D516C" w:rsidRPr="008D516C">
        <w:rPr>
          <w:szCs w:val="24"/>
        </w:rPr>
        <w:t>u</w:t>
      </w:r>
      <w:r w:rsidR="008D516C">
        <w:rPr>
          <w:szCs w:val="24"/>
        </w:rPr>
        <w:t>ino</w:t>
      </w:r>
      <w:proofErr w:type="spellEnd"/>
      <w:r w:rsidR="008D516C">
        <w:rPr>
          <w:szCs w:val="24"/>
        </w:rPr>
        <w:t xml:space="preserve">, </w:t>
      </w:r>
      <w:proofErr w:type="spellStart"/>
      <w:r w:rsidR="00040AE3" w:rsidRPr="001B4700">
        <w:rPr>
          <w:szCs w:val="24"/>
        </w:rPr>
        <w:t>Arduino</w:t>
      </w:r>
      <w:proofErr w:type="spellEnd"/>
      <w:r w:rsidR="00040AE3" w:rsidRPr="001B4700">
        <w:rPr>
          <w:szCs w:val="24"/>
        </w:rPr>
        <w:t xml:space="preserve"> IDE</w:t>
      </w:r>
      <w:r w:rsidR="008D516C">
        <w:rPr>
          <w:szCs w:val="24"/>
        </w:rPr>
        <w:t>.</w:t>
      </w:r>
    </w:p>
    <w:p w14:paraId="353665A8" w14:textId="44458498" w:rsidR="00B14BA7" w:rsidRPr="001B4700" w:rsidRDefault="009F28D1">
      <w:pPr>
        <w:pStyle w:val="ListParagraph"/>
        <w:numPr>
          <w:ilvl w:val="3"/>
          <w:numId w:val="63"/>
        </w:numPr>
        <w:spacing w:after="0"/>
        <w:ind w:left="426" w:hanging="425"/>
        <w:rPr>
          <w:szCs w:val="24"/>
        </w:rPr>
        <w:pPrChange w:id="4432" w:author="Muhammad Subarkah" w:date="2024-12-11T00:05:00Z" w16du:dateUtc="2024-12-10T17:05:00Z">
          <w:pPr>
            <w:pStyle w:val="ListParagraph"/>
            <w:numPr>
              <w:ilvl w:val="3"/>
              <w:numId w:val="36"/>
            </w:numPr>
            <w:spacing w:after="0"/>
            <w:ind w:left="426" w:hanging="425"/>
          </w:pPr>
        </w:pPrChange>
      </w:pPr>
      <w:r w:rsidRPr="001B4700">
        <w:rPr>
          <w:szCs w:val="24"/>
        </w:rPr>
        <w:t xml:space="preserve">Unjuk kerja dari pengembangan pengaturan arah </w:t>
      </w:r>
      <w:r w:rsidR="003429DA" w:rsidRPr="001B4700">
        <w:rPr>
          <w:szCs w:val="24"/>
        </w:rPr>
        <w:t>sudut</w:t>
      </w:r>
      <w:r w:rsidRPr="001B4700">
        <w:rPr>
          <w:szCs w:val="24"/>
        </w:rPr>
        <w:t xml:space="preserve"> putar rob</w:t>
      </w:r>
      <w:r w:rsidR="003429DA" w:rsidRPr="001B4700">
        <w:rPr>
          <w:szCs w:val="24"/>
        </w:rPr>
        <w:t xml:space="preserve">ot </w:t>
      </w:r>
      <w:proofErr w:type="spellStart"/>
      <w:r w:rsidR="003429DA" w:rsidRPr="00DF2FE1">
        <w:rPr>
          <w:i/>
          <w:iCs/>
          <w:szCs w:val="24"/>
        </w:rPr>
        <w:t>transporter</w:t>
      </w:r>
      <w:proofErr w:type="spellEnd"/>
      <w:r w:rsidR="003429DA" w:rsidRPr="001B4700">
        <w:rPr>
          <w:szCs w:val="24"/>
        </w:rPr>
        <w:t xml:space="preserve"> </w:t>
      </w:r>
      <w:r w:rsidR="00990B3D">
        <w:rPr>
          <w:szCs w:val="24"/>
        </w:rPr>
        <w:t>ber</w:t>
      </w:r>
      <w:r w:rsidR="00990B3D" w:rsidRPr="00990B3D">
        <w:rPr>
          <w:szCs w:val="24"/>
        </w:rPr>
        <w:t>u</w:t>
      </w:r>
      <w:r w:rsidR="00990B3D">
        <w:rPr>
          <w:szCs w:val="24"/>
        </w:rPr>
        <w:t>pa mem</w:t>
      </w:r>
      <w:r w:rsidR="00990B3D" w:rsidRPr="00990B3D">
        <w:rPr>
          <w:szCs w:val="24"/>
        </w:rPr>
        <w:t>u</w:t>
      </w:r>
      <w:r w:rsidR="00990B3D">
        <w:rPr>
          <w:szCs w:val="24"/>
        </w:rPr>
        <w:t>tar robot ke arah s</w:t>
      </w:r>
      <w:r w:rsidR="00990B3D" w:rsidRPr="00990B3D">
        <w:rPr>
          <w:szCs w:val="24"/>
        </w:rPr>
        <w:t>u</w:t>
      </w:r>
      <w:r w:rsidR="00990B3D">
        <w:rPr>
          <w:szCs w:val="24"/>
        </w:rPr>
        <w:t>d</w:t>
      </w:r>
      <w:r w:rsidR="00990B3D" w:rsidRPr="00990B3D">
        <w:rPr>
          <w:szCs w:val="24"/>
        </w:rPr>
        <w:t>u</w:t>
      </w:r>
      <w:r w:rsidR="00990B3D">
        <w:rPr>
          <w:szCs w:val="24"/>
        </w:rPr>
        <w:t>t tertent</w:t>
      </w:r>
      <w:r w:rsidR="00990B3D" w:rsidRPr="00990B3D">
        <w:rPr>
          <w:szCs w:val="24"/>
        </w:rPr>
        <w:t>u</w:t>
      </w:r>
      <w:r w:rsidR="00990B3D">
        <w:rPr>
          <w:szCs w:val="24"/>
        </w:rPr>
        <w:t>,</w:t>
      </w:r>
      <w:r w:rsidR="00990B3D">
        <w:t xml:space="preserve"> </w:t>
      </w:r>
      <w:r w:rsidR="00D22001" w:rsidRPr="001B4700">
        <w:rPr>
          <w:szCs w:val="24"/>
        </w:rPr>
        <w:t xml:space="preserve">dengan membawa </w:t>
      </w:r>
      <w:r w:rsidR="000E7BE9" w:rsidRPr="001B4700">
        <w:rPr>
          <w:szCs w:val="24"/>
        </w:rPr>
        <w:t>beban</w:t>
      </w:r>
      <w:r w:rsidR="00D22001" w:rsidRPr="001B4700">
        <w:rPr>
          <w:szCs w:val="24"/>
        </w:rPr>
        <w:t xml:space="preserve"> serta tanpa membawa beban</w:t>
      </w:r>
      <w:r w:rsidR="007630D4" w:rsidRPr="001B4700">
        <w:rPr>
          <w:szCs w:val="24"/>
        </w:rPr>
        <w:t>.</w:t>
      </w:r>
      <w:r w:rsidR="00071A33" w:rsidRPr="001B4700">
        <w:rPr>
          <w:szCs w:val="24"/>
        </w:rPr>
        <w:t xml:space="preserve"> Dari hasil pengujian kerja</w:t>
      </w:r>
      <w:r w:rsidR="00CE2E60" w:rsidRPr="001B4700">
        <w:rPr>
          <w:szCs w:val="24"/>
        </w:rPr>
        <w:t xml:space="preserve"> produk</w:t>
      </w:r>
      <w:r w:rsidR="003F76DA">
        <w:rPr>
          <w:szCs w:val="24"/>
        </w:rPr>
        <w:t>, pada</w:t>
      </w:r>
      <w:r w:rsidR="00071A33" w:rsidRPr="001B4700">
        <w:rPr>
          <w:szCs w:val="24"/>
        </w:rPr>
        <w:t xml:space="preserve"> </w:t>
      </w:r>
      <w:r w:rsidR="009D699D" w:rsidRPr="001B4700">
        <w:rPr>
          <w:szCs w:val="24"/>
        </w:rPr>
        <w:t xml:space="preserve">kondisi </w:t>
      </w:r>
      <w:r w:rsidR="00E905CF" w:rsidRPr="001B4700">
        <w:rPr>
          <w:szCs w:val="24"/>
        </w:rPr>
        <w:t xml:space="preserve">tanpa beban </w:t>
      </w:r>
      <w:r w:rsidR="00071A33" w:rsidRPr="001B4700">
        <w:rPr>
          <w:szCs w:val="24"/>
        </w:rPr>
        <w:t>didapatkan nilai r</w:t>
      </w:r>
      <w:r w:rsidR="0036465C" w:rsidRPr="001B4700">
        <w:rPr>
          <w:szCs w:val="24"/>
        </w:rPr>
        <w:t>erata</w:t>
      </w:r>
      <w:r w:rsidR="00071A33" w:rsidRPr="001B4700">
        <w:rPr>
          <w:szCs w:val="24"/>
        </w:rPr>
        <w:t xml:space="preserve"> </w:t>
      </w:r>
      <w:r w:rsidR="00DF2FE1" w:rsidRPr="001B4700">
        <w:rPr>
          <w:szCs w:val="24"/>
        </w:rPr>
        <w:t>eror</w:t>
      </w:r>
      <w:r w:rsidR="00A61664" w:rsidRPr="001B4700">
        <w:rPr>
          <w:szCs w:val="24"/>
        </w:rPr>
        <w:t xml:space="preserve"> </w:t>
      </w:r>
      <w:ins w:id="4433" w:author="Muhammad Subarkah" w:date="2024-12-11T13:14:00Z" w16du:dateUtc="2024-12-11T06:14:00Z">
        <w:r w:rsidR="00703D8F">
          <w:rPr>
            <w:szCs w:val="24"/>
          </w:rPr>
          <w:t>5,9</w:t>
        </w:r>
      </w:ins>
      <w:ins w:id="4434" w:author="Muhammad Subarkah" w:date="2024-12-11T13:13:00Z" w16du:dateUtc="2024-12-11T06:13:00Z">
        <w:r w:rsidR="009F781A">
          <w:rPr>
            <w:szCs w:val="24"/>
          </w:rPr>
          <w:t>%</w:t>
        </w:r>
      </w:ins>
      <w:r w:rsidR="00C93F26" w:rsidRPr="001B4700">
        <w:rPr>
          <w:szCs w:val="24"/>
        </w:rPr>
        <w:t xml:space="preserve"> pada </w:t>
      </w:r>
      <w:r w:rsidR="00A61664" w:rsidRPr="001B4700">
        <w:rPr>
          <w:szCs w:val="24"/>
        </w:rPr>
        <w:t xml:space="preserve">target sudut 50 derajat, pada target sudut 90 derajat </w:t>
      </w:r>
      <w:r w:rsidR="0036465C" w:rsidRPr="001B4700">
        <w:rPr>
          <w:szCs w:val="24"/>
        </w:rPr>
        <w:t xml:space="preserve">nilai </w:t>
      </w:r>
      <w:r w:rsidR="0060591E" w:rsidRPr="001B4700">
        <w:rPr>
          <w:szCs w:val="24"/>
        </w:rPr>
        <w:t xml:space="preserve">rerata eror </w:t>
      </w:r>
      <w:ins w:id="4435" w:author="Muhammad Subarkah" w:date="2024-12-11T13:14:00Z" w16du:dateUtc="2024-12-11T06:14:00Z">
        <w:r w:rsidR="00703D8F">
          <w:rPr>
            <w:szCs w:val="24"/>
          </w:rPr>
          <w:t>4,2</w:t>
        </w:r>
        <w:r w:rsidR="00240812">
          <w:rPr>
            <w:szCs w:val="24"/>
          </w:rPr>
          <w:t>%</w:t>
        </w:r>
      </w:ins>
      <w:r w:rsidR="00DC4189" w:rsidRPr="001B4700">
        <w:rPr>
          <w:szCs w:val="24"/>
        </w:rPr>
        <w:t>, pada target sudut 270</w:t>
      </w:r>
      <w:r w:rsidR="00527128">
        <w:rPr>
          <w:szCs w:val="24"/>
        </w:rPr>
        <w:t xml:space="preserve"> </w:t>
      </w:r>
      <w:r w:rsidR="00527128" w:rsidRPr="001B4700">
        <w:rPr>
          <w:szCs w:val="24"/>
        </w:rPr>
        <w:t>derajat</w:t>
      </w:r>
      <w:r w:rsidR="00DC4189" w:rsidRPr="001B4700">
        <w:rPr>
          <w:szCs w:val="24"/>
        </w:rPr>
        <w:t xml:space="preserve"> nilai rerata eror</w:t>
      </w:r>
      <w:r w:rsidR="00E2182E" w:rsidRPr="001B4700">
        <w:rPr>
          <w:szCs w:val="24"/>
        </w:rPr>
        <w:t xml:space="preserve"> </w:t>
      </w:r>
      <w:ins w:id="4436" w:author="Muhammad Subarkah" w:date="2024-12-11T13:15:00Z" w16du:dateUtc="2024-12-11T06:15:00Z">
        <w:r w:rsidR="00703D8F">
          <w:rPr>
            <w:szCs w:val="24"/>
          </w:rPr>
          <w:t>6</w:t>
        </w:r>
      </w:ins>
      <w:del w:id="4437" w:author="Muhammad Subarkah" w:date="2024-12-11T13:15:00Z" w16du:dateUtc="2024-12-11T06:15:00Z">
        <w:r w:rsidR="00E2182E" w:rsidRPr="001B4700" w:rsidDel="00703D8F">
          <w:rPr>
            <w:szCs w:val="24"/>
          </w:rPr>
          <w:delText>3 derajat</w:delText>
        </w:r>
      </w:del>
      <w:ins w:id="4438" w:author="Muhammad Subarkah" w:date="2024-12-11T13:15:00Z" w16du:dateUtc="2024-12-11T06:15:00Z">
        <w:r w:rsidR="00703D8F">
          <w:rPr>
            <w:szCs w:val="24"/>
          </w:rPr>
          <w:t>%</w:t>
        </w:r>
      </w:ins>
      <w:r w:rsidR="00E905CF" w:rsidRPr="001B4700">
        <w:rPr>
          <w:szCs w:val="24"/>
        </w:rPr>
        <w:t xml:space="preserve">, </w:t>
      </w:r>
      <w:r w:rsidR="005B7D70" w:rsidRPr="001B4700">
        <w:rPr>
          <w:szCs w:val="24"/>
        </w:rPr>
        <w:t xml:space="preserve">dan pada target sudut </w:t>
      </w:r>
      <w:del w:id="4439" w:author="Muhammad Subarkah" w:date="2024-12-11T13:15:00Z" w16du:dateUtc="2024-12-11T06:15:00Z">
        <w:r w:rsidR="005B7D70" w:rsidRPr="001B4700" w:rsidDel="00703D8F">
          <w:rPr>
            <w:szCs w:val="24"/>
          </w:rPr>
          <w:delText xml:space="preserve">270 </w:delText>
        </w:r>
      </w:del>
      <w:ins w:id="4440" w:author="Muhammad Subarkah" w:date="2024-12-11T13:15:00Z" w16du:dateUtc="2024-12-11T06:15:00Z">
        <w:r w:rsidR="00703D8F">
          <w:rPr>
            <w:szCs w:val="24"/>
          </w:rPr>
          <w:t>310</w:t>
        </w:r>
        <w:r w:rsidR="00703D8F" w:rsidRPr="001B4700">
          <w:rPr>
            <w:szCs w:val="24"/>
          </w:rPr>
          <w:t xml:space="preserve"> </w:t>
        </w:r>
      </w:ins>
      <w:r w:rsidR="005B7D70" w:rsidRPr="001B4700">
        <w:rPr>
          <w:szCs w:val="24"/>
        </w:rPr>
        <w:t xml:space="preserve">derajat nilai rerata erornya </w:t>
      </w:r>
      <w:ins w:id="4441" w:author="Muhammad Subarkah" w:date="2024-12-11T13:15:00Z" w16du:dateUtc="2024-12-11T06:15:00Z">
        <w:r w:rsidR="00703D8F">
          <w:rPr>
            <w:szCs w:val="24"/>
          </w:rPr>
          <w:t>5,2%</w:t>
        </w:r>
      </w:ins>
      <w:del w:id="4442" w:author="Muhammad Subarkah" w:date="2024-12-11T13:15:00Z" w16du:dateUtc="2024-12-11T06:15:00Z">
        <w:r w:rsidR="005B7D70" w:rsidRPr="001B4700" w:rsidDel="00703D8F">
          <w:rPr>
            <w:szCs w:val="24"/>
          </w:rPr>
          <w:delText>4,67</w:delText>
        </w:r>
      </w:del>
      <w:del w:id="4443" w:author="Muhammad Subarkah" w:date="2024-12-11T13:17:00Z" w16du:dateUtc="2024-12-11T06:17:00Z">
        <w:r w:rsidR="005B7D70" w:rsidRPr="001B4700" w:rsidDel="00E534C4">
          <w:rPr>
            <w:szCs w:val="24"/>
          </w:rPr>
          <w:delText xml:space="preserve"> derajat</w:delText>
        </w:r>
      </w:del>
      <w:r w:rsidR="005B7D70" w:rsidRPr="001B4700">
        <w:rPr>
          <w:szCs w:val="24"/>
        </w:rPr>
        <w:t>.</w:t>
      </w:r>
      <w:r w:rsidR="005A62CF" w:rsidRPr="001B4700">
        <w:rPr>
          <w:szCs w:val="24"/>
        </w:rPr>
        <w:t xml:space="preserve"> </w:t>
      </w:r>
      <w:r w:rsidR="00DF2FE1" w:rsidRPr="001B4700">
        <w:rPr>
          <w:szCs w:val="24"/>
        </w:rPr>
        <w:t>Sedangkan</w:t>
      </w:r>
      <w:r w:rsidR="005A62CF" w:rsidRPr="001B4700">
        <w:rPr>
          <w:szCs w:val="24"/>
        </w:rPr>
        <w:t xml:space="preserve"> pada pengujian kerja produk</w:t>
      </w:r>
      <w:r w:rsidR="0061354D" w:rsidRPr="001B4700">
        <w:rPr>
          <w:szCs w:val="24"/>
        </w:rPr>
        <w:t xml:space="preserve"> dengan beban, target </w:t>
      </w:r>
      <w:r w:rsidR="00CA75C1" w:rsidRPr="001B4700">
        <w:rPr>
          <w:szCs w:val="24"/>
        </w:rPr>
        <w:t xml:space="preserve">sudut </w:t>
      </w:r>
      <w:r w:rsidR="0061354D" w:rsidRPr="001B4700">
        <w:rPr>
          <w:szCs w:val="24"/>
        </w:rPr>
        <w:t xml:space="preserve">50 derajat nilai rerata eror </w:t>
      </w:r>
      <w:ins w:id="4444" w:author="Muhammad Subarkah" w:date="2024-12-11T13:15:00Z" w16du:dateUtc="2024-12-11T06:15:00Z">
        <w:r w:rsidR="00AC685D">
          <w:rPr>
            <w:szCs w:val="24"/>
          </w:rPr>
          <w:t>6,6%</w:t>
        </w:r>
      </w:ins>
      <w:del w:id="4445" w:author="Muhammad Subarkah" w:date="2024-12-11T13:15:00Z" w16du:dateUtc="2024-12-11T06:15:00Z">
        <w:r w:rsidR="0061354D" w:rsidRPr="001B4700" w:rsidDel="00AC685D">
          <w:rPr>
            <w:szCs w:val="24"/>
          </w:rPr>
          <w:delText>3,3</w:delText>
        </w:r>
      </w:del>
      <w:del w:id="4446" w:author="Muhammad Subarkah" w:date="2024-12-11T13:17:00Z" w16du:dateUtc="2024-12-11T06:17:00Z">
        <w:r w:rsidR="0061354D" w:rsidRPr="001B4700" w:rsidDel="00E534C4">
          <w:rPr>
            <w:szCs w:val="24"/>
          </w:rPr>
          <w:delText xml:space="preserve"> derajat</w:delText>
        </w:r>
      </w:del>
      <w:r w:rsidR="0061354D" w:rsidRPr="001B4700">
        <w:rPr>
          <w:szCs w:val="24"/>
        </w:rPr>
        <w:t>, pada target sudut</w:t>
      </w:r>
      <w:r w:rsidR="00BF47EB" w:rsidRPr="001B4700">
        <w:rPr>
          <w:szCs w:val="24"/>
        </w:rPr>
        <w:t xml:space="preserve"> 90 derajat didapat nilai rerata eror 4,</w:t>
      </w:r>
      <w:ins w:id="4447" w:author="Muhammad Subarkah" w:date="2024-12-11T13:16:00Z" w16du:dateUtc="2024-12-11T06:16:00Z">
        <w:r w:rsidR="00AC685D">
          <w:rPr>
            <w:szCs w:val="24"/>
          </w:rPr>
          <w:t>7%</w:t>
        </w:r>
      </w:ins>
      <w:del w:id="4448" w:author="Muhammad Subarkah" w:date="2024-12-11T13:16:00Z" w16du:dateUtc="2024-12-11T06:16:00Z">
        <w:r w:rsidR="00BF47EB" w:rsidRPr="001B4700" w:rsidDel="00AC685D">
          <w:rPr>
            <w:szCs w:val="24"/>
          </w:rPr>
          <w:delText>2</w:delText>
        </w:r>
      </w:del>
      <w:del w:id="4449" w:author="Muhammad Subarkah" w:date="2024-12-11T13:17:00Z" w16du:dateUtc="2024-12-11T06:17:00Z">
        <w:r w:rsidR="00BF47EB" w:rsidRPr="001B4700" w:rsidDel="00E534C4">
          <w:rPr>
            <w:szCs w:val="24"/>
          </w:rPr>
          <w:delText xml:space="preserve"> derajat</w:delText>
        </w:r>
      </w:del>
      <w:r w:rsidR="00BF47EB" w:rsidRPr="001B4700">
        <w:rPr>
          <w:szCs w:val="24"/>
        </w:rPr>
        <w:t xml:space="preserve">, pada target sudut 270 derajat nilai rerata eror </w:t>
      </w:r>
      <w:ins w:id="4450" w:author="Muhammad Subarkah" w:date="2024-12-11T13:16:00Z" w16du:dateUtc="2024-12-11T06:16:00Z">
        <w:r w:rsidR="00AC685D">
          <w:rPr>
            <w:szCs w:val="24"/>
          </w:rPr>
          <w:t>5,8%</w:t>
        </w:r>
      </w:ins>
      <w:del w:id="4451" w:author="Muhammad Subarkah" w:date="2024-12-11T13:16:00Z" w16du:dateUtc="2024-12-11T06:16:00Z">
        <w:r w:rsidR="00BF47EB" w:rsidRPr="001B4700" w:rsidDel="00AC685D">
          <w:rPr>
            <w:szCs w:val="24"/>
          </w:rPr>
          <w:delText>2,9</w:delText>
        </w:r>
      </w:del>
      <w:r w:rsidR="00BF47EB" w:rsidRPr="001B4700">
        <w:rPr>
          <w:szCs w:val="24"/>
        </w:rPr>
        <w:t xml:space="preserve"> </w:t>
      </w:r>
      <w:del w:id="4452" w:author="Muhammad Subarkah" w:date="2024-12-11T13:16:00Z" w16du:dateUtc="2024-12-11T06:16:00Z">
        <w:r w:rsidR="00BF47EB" w:rsidRPr="001B4700" w:rsidDel="00E534C4">
          <w:rPr>
            <w:szCs w:val="24"/>
          </w:rPr>
          <w:delText xml:space="preserve">derajat </w:delText>
        </w:r>
      </w:del>
      <w:r w:rsidR="00BF47EB" w:rsidRPr="001B4700">
        <w:rPr>
          <w:szCs w:val="24"/>
        </w:rPr>
        <w:t xml:space="preserve">dan pada rerata eror </w:t>
      </w:r>
      <w:ins w:id="4453" w:author="Muhammad Subarkah" w:date="2024-12-11T13:16:00Z" w16du:dateUtc="2024-12-11T06:16:00Z">
        <w:r w:rsidR="00AC685D">
          <w:rPr>
            <w:szCs w:val="24"/>
          </w:rPr>
          <w:t>5,33%</w:t>
        </w:r>
      </w:ins>
      <w:del w:id="4454" w:author="Muhammad Subarkah" w:date="2024-12-11T13:16:00Z" w16du:dateUtc="2024-12-11T06:16:00Z">
        <w:r w:rsidR="00BF47EB" w:rsidRPr="001B4700" w:rsidDel="00AC685D">
          <w:rPr>
            <w:szCs w:val="24"/>
          </w:rPr>
          <w:delText>4,8</w:delText>
        </w:r>
      </w:del>
      <w:ins w:id="4455" w:author="Muhammad Subarkah" w:date="2024-12-11T13:16:00Z" w16du:dateUtc="2024-12-11T06:16:00Z">
        <w:r w:rsidR="00EF192F">
          <w:rPr>
            <w:szCs w:val="24"/>
          </w:rPr>
          <w:t xml:space="preserve"> </w:t>
        </w:r>
      </w:ins>
      <w:del w:id="4456" w:author="Muhammad Subarkah" w:date="2024-12-11T13:16:00Z" w16du:dateUtc="2024-12-11T06:16:00Z">
        <w:r w:rsidR="00BF47EB" w:rsidRPr="001B4700" w:rsidDel="00EF192F">
          <w:rPr>
            <w:szCs w:val="24"/>
          </w:rPr>
          <w:delText xml:space="preserve"> derajat </w:delText>
        </w:r>
      </w:del>
      <w:r w:rsidR="00BF47EB" w:rsidRPr="001B4700">
        <w:rPr>
          <w:szCs w:val="24"/>
        </w:rPr>
        <w:t xml:space="preserve">pada </w:t>
      </w:r>
      <w:r w:rsidR="00BF47EB" w:rsidRPr="001B4700">
        <w:rPr>
          <w:szCs w:val="24"/>
        </w:rPr>
        <w:lastRenderedPageBreak/>
        <w:t>target sudut</w:t>
      </w:r>
      <w:r w:rsidR="00597521" w:rsidRPr="001B4700">
        <w:rPr>
          <w:szCs w:val="24"/>
        </w:rPr>
        <w:t xml:space="preserve"> 310 derajat.</w:t>
      </w:r>
      <w:r w:rsidR="00C02087">
        <w:rPr>
          <w:szCs w:val="24"/>
        </w:rPr>
        <w:t xml:space="preserve"> </w:t>
      </w:r>
      <w:r w:rsidR="00C02087">
        <w:rPr>
          <w:rFonts w:cs="Times New Roman"/>
        </w:rPr>
        <w:t>Didapat nilai rata-rata eror kesel</w:t>
      </w:r>
      <w:r w:rsidR="00C02087" w:rsidRPr="009153CD">
        <w:rPr>
          <w:rFonts w:cs="Times New Roman"/>
        </w:rPr>
        <w:t>u</w:t>
      </w:r>
      <w:r w:rsidR="00C02087">
        <w:rPr>
          <w:rFonts w:cs="Times New Roman"/>
        </w:rPr>
        <w:t>r</w:t>
      </w:r>
      <w:r w:rsidR="00C02087" w:rsidRPr="009153CD">
        <w:rPr>
          <w:rFonts w:cs="Times New Roman"/>
        </w:rPr>
        <w:t>u</w:t>
      </w:r>
      <w:r w:rsidR="00C02087">
        <w:rPr>
          <w:rFonts w:cs="Times New Roman"/>
        </w:rPr>
        <w:t>han pada peng</w:t>
      </w:r>
      <w:r w:rsidR="00C02087" w:rsidRPr="00014002">
        <w:rPr>
          <w:rFonts w:cs="Times New Roman"/>
        </w:rPr>
        <w:t>u</w:t>
      </w:r>
      <w:r w:rsidR="00C02087">
        <w:rPr>
          <w:rFonts w:cs="Times New Roman"/>
        </w:rPr>
        <w:t xml:space="preserve">jian </w:t>
      </w:r>
      <w:r w:rsidR="00AA6BF6">
        <w:rPr>
          <w:rFonts w:cs="Times New Roman"/>
        </w:rPr>
        <w:t xml:space="preserve">tanpa </w:t>
      </w:r>
      <w:r w:rsidR="00C02087">
        <w:rPr>
          <w:rFonts w:cs="Times New Roman"/>
        </w:rPr>
        <w:t xml:space="preserve">beban sebesar </w:t>
      </w:r>
      <w:ins w:id="4457" w:author="Muhammad Subarkah" w:date="2024-12-11T13:16:00Z" w16du:dateUtc="2024-12-11T06:16:00Z">
        <w:r w:rsidR="00E80307">
          <w:rPr>
            <w:rFonts w:cs="Times New Roman"/>
          </w:rPr>
          <w:t>5,61</w:t>
        </w:r>
      </w:ins>
      <w:del w:id="4458" w:author="Muhammad Subarkah" w:date="2024-12-11T13:16:00Z" w16du:dateUtc="2024-12-11T06:16:00Z">
        <w:r w:rsidR="00C02087" w:rsidDel="00E80307">
          <w:rPr>
            <w:rFonts w:cs="Times New Roman"/>
          </w:rPr>
          <w:delText>3,</w:delText>
        </w:r>
        <w:r w:rsidR="00AA6BF6" w:rsidDel="00E80307">
          <w:rPr>
            <w:rFonts w:cs="Times New Roman"/>
          </w:rPr>
          <w:delText>6</w:delText>
        </w:r>
        <w:r w:rsidR="00C02087" w:rsidDel="00E80307">
          <w:rPr>
            <w:rFonts w:cs="Times New Roman"/>
          </w:rPr>
          <w:delText xml:space="preserve"> derajat</w:delText>
        </w:r>
      </w:del>
      <w:ins w:id="4459" w:author="Muhammad Subarkah" w:date="2024-12-11T13:16:00Z" w16du:dateUtc="2024-12-11T06:16:00Z">
        <w:r w:rsidR="00E80307">
          <w:rPr>
            <w:rFonts w:cs="Times New Roman"/>
          </w:rPr>
          <w:t>%</w:t>
        </w:r>
      </w:ins>
      <w:r w:rsidR="00C02087">
        <w:rPr>
          <w:rFonts w:cs="Times New Roman"/>
        </w:rPr>
        <w:t>, sedangkan pada peng</w:t>
      </w:r>
      <w:r w:rsidR="00C02087" w:rsidRPr="009153CD">
        <w:rPr>
          <w:rFonts w:cs="Times New Roman"/>
        </w:rPr>
        <w:t>u</w:t>
      </w:r>
      <w:r w:rsidR="00C02087">
        <w:rPr>
          <w:rFonts w:cs="Times New Roman"/>
        </w:rPr>
        <w:t xml:space="preserve">jian </w:t>
      </w:r>
      <w:r w:rsidR="00937333">
        <w:rPr>
          <w:rFonts w:cs="Times New Roman"/>
        </w:rPr>
        <w:t xml:space="preserve">dengan </w:t>
      </w:r>
      <w:r w:rsidR="00C02087">
        <w:rPr>
          <w:rFonts w:cs="Times New Roman"/>
        </w:rPr>
        <w:t>beban secara kesel</w:t>
      </w:r>
      <w:r w:rsidR="00C02087" w:rsidRPr="009153CD">
        <w:rPr>
          <w:rFonts w:cs="Times New Roman"/>
        </w:rPr>
        <w:t>u</w:t>
      </w:r>
      <w:r w:rsidR="00C02087">
        <w:rPr>
          <w:rFonts w:cs="Times New Roman"/>
        </w:rPr>
        <w:t>r</w:t>
      </w:r>
      <w:r w:rsidR="00C02087" w:rsidRPr="009153CD">
        <w:rPr>
          <w:rFonts w:cs="Times New Roman"/>
        </w:rPr>
        <w:t>u</w:t>
      </w:r>
      <w:r w:rsidR="00C02087">
        <w:rPr>
          <w:rFonts w:cs="Times New Roman"/>
        </w:rPr>
        <w:t xml:space="preserve">han didapat rata-rata eror sebesar </w:t>
      </w:r>
      <w:ins w:id="4460" w:author="Muhammad Subarkah" w:date="2024-12-11T13:17:00Z" w16du:dateUtc="2024-12-11T06:17:00Z">
        <w:r w:rsidR="00E534C4">
          <w:rPr>
            <w:rFonts w:cs="Times New Roman"/>
          </w:rPr>
          <w:t>5,31</w:t>
        </w:r>
        <w:r w:rsidR="00E00C72">
          <w:rPr>
            <w:rFonts w:cs="Times New Roman"/>
          </w:rPr>
          <w:t>%</w:t>
        </w:r>
      </w:ins>
      <w:del w:id="4461" w:author="Muhammad Subarkah" w:date="2024-12-11T13:17:00Z" w16du:dateUtc="2024-12-11T06:17:00Z">
        <w:r w:rsidR="00C02087" w:rsidDel="00E534C4">
          <w:rPr>
            <w:rFonts w:cs="Times New Roman"/>
          </w:rPr>
          <w:delText>3,</w:delText>
        </w:r>
        <w:r w:rsidR="006452E5" w:rsidDel="00E534C4">
          <w:rPr>
            <w:rFonts w:cs="Times New Roman"/>
          </w:rPr>
          <w:delText>8</w:delText>
        </w:r>
        <w:r w:rsidR="00C02087" w:rsidDel="00E534C4">
          <w:rPr>
            <w:rFonts w:cs="Times New Roman"/>
          </w:rPr>
          <w:delText xml:space="preserve"> derajat</w:delText>
        </w:r>
      </w:del>
      <w:r w:rsidR="00C02087">
        <w:rPr>
          <w:rFonts w:cs="Times New Roman"/>
        </w:rPr>
        <w:t>. Sehingga didapat rerata eror kesel</w:t>
      </w:r>
      <w:r w:rsidR="00C02087" w:rsidRPr="009153CD">
        <w:rPr>
          <w:rFonts w:cs="Times New Roman"/>
        </w:rPr>
        <w:t>u</w:t>
      </w:r>
      <w:r w:rsidR="00C02087">
        <w:rPr>
          <w:rFonts w:cs="Times New Roman"/>
        </w:rPr>
        <w:t>r</w:t>
      </w:r>
      <w:r w:rsidR="00C02087" w:rsidRPr="009153CD">
        <w:rPr>
          <w:rFonts w:cs="Times New Roman"/>
        </w:rPr>
        <w:t>u</w:t>
      </w:r>
      <w:r w:rsidR="00C02087">
        <w:rPr>
          <w:rFonts w:cs="Times New Roman"/>
        </w:rPr>
        <w:t xml:space="preserve">han, dengan dan tanpa membawa beban sebesar </w:t>
      </w:r>
      <w:ins w:id="4462" w:author="Muhammad Subarkah" w:date="2024-12-11T13:17:00Z" w16du:dateUtc="2024-12-11T06:17:00Z">
        <w:r w:rsidR="005D472B">
          <w:rPr>
            <w:rFonts w:cs="Times New Roman"/>
          </w:rPr>
          <w:t>5,41%</w:t>
        </w:r>
      </w:ins>
      <w:del w:id="4463" w:author="Muhammad Subarkah" w:date="2024-12-11T13:17:00Z" w16du:dateUtc="2024-12-11T06:17:00Z">
        <w:r w:rsidR="00C02087" w:rsidDel="005D472B">
          <w:rPr>
            <w:rFonts w:cs="Times New Roman"/>
          </w:rPr>
          <w:delText>3,7 derajat</w:delText>
        </w:r>
      </w:del>
      <w:r w:rsidR="00C02087">
        <w:rPr>
          <w:rFonts w:cs="Times New Roman"/>
        </w:rPr>
        <w:t>.</w:t>
      </w:r>
    </w:p>
    <w:bookmarkEnd w:id="4429"/>
    <w:p w14:paraId="4B20F366" w14:textId="4E9B4AAE" w:rsidR="000A4713" w:rsidRPr="001B4700" w:rsidRDefault="000A4713">
      <w:pPr>
        <w:pStyle w:val="ListParagraph"/>
        <w:numPr>
          <w:ilvl w:val="3"/>
          <w:numId w:val="63"/>
        </w:numPr>
        <w:spacing w:after="0"/>
        <w:ind w:left="426" w:hanging="425"/>
        <w:rPr>
          <w:szCs w:val="24"/>
        </w:rPr>
        <w:pPrChange w:id="4464" w:author="Muhammad Subarkah" w:date="2024-12-11T00:05:00Z" w16du:dateUtc="2024-12-10T17:05:00Z">
          <w:pPr>
            <w:pStyle w:val="ListParagraph"/>
            <w:numPr>
              <w:ilvl w:val="3"/>
              <w:numId w:val="36"/>
            </w:numPr>
            <w:spacing w:after="0"/>
            <w:ind w:left="426" w:hanging="425"/>
          </w:pPr>
        </w:pPrChange>
      </w:pPr>
      <w:r w:rsidRPr="000A4713">
        <w:rPr>
          <w:szCs w:val="24"/>
        </w:rPr>
        <w:t xml:space="preserve">Pengembangan kontrol sudut rotasi robot transportasi dalam mata kuliah Praktik Robotika dinilai "Sangat </w:t>
      </w:r>
      <w:r w:rsidR="00507518">
        <w:rPr>
          <w:szCs w:val="24"/>
        </w:rPr>
        <w:t>Layak</w:t>
      </w:r>
      <w:r w:rsidRPr="000A4713">
        <w:rPr>
          <w:szCs w:val="24"/>
        </w:rPr>
        <w:t xml:space="preserve">" oleh </w:t>
      </w:r>
      <w:r w:rsidR="00B95991">
        <w:rPr>
          <w:szCs w:val="24"/>
        </w:rPr>
        <w:t>ahli materi</w:t>
      </w:r>
      <w:r w:rsidRPr="000A4713">
        <w:rPr>
          <w:szCs w:val="24"/>
        </w:rPr>
        <w:t>, dengan skor rata-rata 55 dari maksimum 64</w:t>
      </w:r>
      <w:r>
        <w:rPr>
          <w:szCs w:val="24"/>
        </w:rPr>
        <w:t xml:space="preserve"> dan </w:t>
      </w:r>
      <w:del w:id="4465" w:author="Muhammad Subarkah" w:date="2024-12-13T12:38:00Z" w16du:dateUtc="2024-12-13T05:38:00Z">
        <w:r w:rsidR="007404CD" w:rsidDel="001217A0">
          <w:rPr>
            <w:szCs w:val="24"/>
          </w:rPr>
          <w:delText>minm</w:delText>
        </w:r>
        <w:r w:rsidR="007404CD" w:rsidRPr="007404CD" w:rsidDel="001217A0">
          <w:rPr>
            <w:szCs w:val="24"/>
          </w:rPr>
          <w:delText>u</w:delText>
        </w:r>
        <w:r w:rsidR="007404CD" w:rsidDel="001217A0">
          <w:rPr>
            <w:szCs w:val="24"/>
          </w:rPr>
          <w:delText>m</w:delText>
        </w:r>
      </w:del>
      <w:ins w:id="4466" w:author="Muhammad Subarkah" w:date="2024-12-13T12:38:00Z" w16du:dateUtc="2024-12-13T05:38:00Z">
        <w:r w:rsidR="001217A0">
          <w:rPr>
            <w:szCs w:val="24"/>
          </w:rPr>
          <w:t>mini</w:t>
        </w:r>
        <w:r w:rsidR="001217A0" w:rsidRPr="007404CD">
          <w:rPr>
            <w:szCs w:val="24"/>
          </w:rPr>
          <w:t>m</w:t>
        </w:r>
        <w:r w:rsidR="001217A0">
          <w:rPr>
            <w:szCs w:val="24"/>
          </w:rPr>
          <w:t>um</w:t>
        </w:r>
      </w:ins>
      <w:r>
        <w:rPr>
          <w:szCs w:val="24"/>
        </w:rPr>
        <w:t xml:space="preserve"> 16</w:t>
      </w:r>
      <w:r w:rsidRPr="000A4713">
        <w:rPr>
          <w:szCs w:val="24"/>
        </w:rPr>
        <w:t xml:space="preserve">, yang setara dengan persentase 85,93%. Ahli media juga mengategorikannya sebagai "Sangat </w:t>
      </w:r>
      <w:r w:rsidR="00507518">
        <w:rPr>
          <w:szCs w:val="24"/>
        </w:rPr>
        <w:t>Layak</w:t>
      </w:r>
      <w:r w:rsidRPr="000A4713">
        <w:rPr>
          <w:szCs w:val="24"/>
        </w:rPr>
        <w:t>," dengan skor rata-rata 64 dari maksimum 68</w:t>
      </w:r>
      <w:r w:rsidR="00E94DCC">
        <w:rPr>
          <w:szCs w:val="24"/>
        </w:rPr>
        <w:t xml:space="preserve"> dan minim</w:t>
      </w:r>
      <w:r w:rsidR="00E94DCC" w:rsidRPr="00E94DCC">
        <w:rPr>
          <w:szCs w:val="24"/>
        </w:rPr>
        <w:t>u</w:t>
      </w:r>
      <w:r w:rsidR="00E94DCC">
        <w:rPr>
          <w:szCs w:val="24"/>
        </w:rPr>
        <w:t>m 17</w:t>
      </w:r>
      <w:r w:rsidRPr="000A4713">
        <w:rPr>
          <w:szCs w:val="24"/>
        </w:rPr>
        <w:t xml:space="preserve">, mencapai persentase 94,12%. Penilaian pengguna juga mendapatkan </w:t>
      </w:r>
      <w:r w:rsidR="00580F41">
        <w:rPr>
          <w:szCs w:val="24"/>
        </w:rPr>
        <w:t>penilaian</w:t>
      </w:r>
      <w:r w:rsidRPr="000A4713">
        <w:rPr>
          <w:szCs w:val="24"/>
        </w:rPr>
        <w:t xml:space="preserve"> "Sangat </w:t>
      </w:r>
      <w:r w:rsidR="00507518">
        <w:rPr>
          <w:szCs w:val="24"/>
        </w:rPr>
        <w:t>Layak</w:t>
      </w:r>
      <w:r w:rsidRPr="000A4713">
        <w:rPr>
          <w:szCs w:val="24"/>
        </w:rPr>
        <w:t xml:space="preserve">" dengan skor rata-rata 65,6 dari </w:t>
      </w:r>
      <w:r w:rsidR="001E54DB">
        <w:rPr>
          <w:szCs w:val="24"/>
        </w:rPr>
        <w:t>tertinggi y</w:t>
      </w:r>
      <w:bookmarkStart w:id="4467" w:name="OLE_LINK35"/>
      <w:r w:rsidR="001E54DB">
        <w:rPr>
          <w:szCs w:val="24"/>
        </w:rPr>
        <w:t>a</w:t>
      </w:r>
      <w:bookmarkEnd w:id="4467"/>
      <w:r w:rsidR="001E54DB">
        <w:rPr>
          <w:szCs w:val="24"/>
        </w:rPr>
        <w:t>ng</w:t>
      </w:r>
      <w:r w:rsidR="0061763C">
        <w:rPr>
          <w:szCs w:val="24"/>
        </w:rPr>
        <w:t xml:space="preserve"> maksim</w:t>
      </w:r>
      <w:r w:rsidR="0061763C" w:rsidRPr="0061763C">
        <w:rPr>
          <w:szCs w:val="24"/>
        </w:rPr>
        <w:t>u</w:t>
      </w:r>
      <w:r w:rsidR="0061763C">
        <w:rPr>
          <w:szCs w:val="24"/>
        </w:rPr>
        <w:t>m</w:t>
      </w:r>
      <w:r w:rsidRPr="000A4713">
        <w:rPr>
          <w:szCs w:val="24"/>
        </w:rPr>
        <w:t xml:space="preserve"> 72</w:t>
      </w:r>
      <w:r w:rsidR="00782168">
        <w:rPr>
          <w:szCs w:val="24"/>
        </w:rPr>
        <w:t xml:space="preserve"> dan minim</w:t>
      </w:r>
      <w:r w:rsidR="00782168" w:rsidRPr="00782168">
        <w:rPr>
          <w:szCs w:val="24"/>
        </w:rPr>
        <w:t>u</w:t>
      </w:r>
      <w:r w:rsidR="00782168">
        <w:rPr>
          <w:szCs w:val="24"/>
        </w:rPr>
        <w:t>m 18</w:t>
      </w:r>
      <w:r w:rsidRPr="000A4713">
        <w:rPr>
          <w:szCs w:val="24"/>
        </w:rPr>
        <w:t>, menghasilkan persentase 91%.</w:t>
      </w:r>
    </w:p>
    <w:p w14:paraId="36F205AC" w14:textId="30634DB8" w:rsidR="00742500" w:rsidRPr="001B4700" w:rsidRDefault="00742500">
      <w:pPr>
        <w:pStyle w:val="Heading2"/>
        <w:numPr>
          <w:ilvl w:val="5"/>
          <w:numId w:val="68"/>
        </w:numPr>
        <w:ind w:left="567" w:hanging="567"/>
        <w:pPrChange w:id="4468" w:author="Muhammad Subarkah" w:date="2024-12-11T01:54:00Z" w16du:dateUtc="2024-12-10T18:54:00Z">
          <w:pPr>
            <w:pStyle w:val="Heading2"/>
            <w:ind w:left="426" w:hanging="436"/>
          </w:pPr>
        </w:pPrChange>
      </w:pPr>
      <w:bookmarkStart w:id="4469" w:name="_Toc184828381"/>
      <w:bookmarkEnd w:id="4431"/>
      <w:r w:rsidRPr="001B4700">
        <w:t>Saran</w:t>
      </w:r>
      <w:bookmarkEnd w:id="4469"/>
    </w:p>
    <w:p w14:paraId="09CCF0A4" w14:textId="7DBE16C6" w:rsidR="009031AC" w:rsidRPr="001B4700" w:rsidRDefault="00DC7AD0">
      <w:pPr>
        <w:pStyle w:val="H2Paragh"/>
        <w:ind w:left="0"/>
        <w:pPrChange w:id="4470" w:author="Muhammad Subarkah" w:date="2024-12-11T00:18:00Z" w16du:dateUtc="2024-12-10T17:18:00Z">
          <w:pPr>
            <w:pStyle w:val="ListParagraph"/>
            <w:spacing w:after="0"/>
            <w:ind w:left="0" w:firstLine="426"/>
          </w:pPr>
        </w:pPrChange>
      </w:pPr>
      <w:bookmarkStart w:id="4471" w:name="OLE_LINK11"/>
      <w:r>
        <w:t>Rekomendasi dari pen</w:t>
      </w:r>
      <w:r w:rsidRPr="00DC7AD0">
        <w:t>u</w:t>
      </w:r>
      <w:r>
        <w:t>lis dengan memperhatikan hasil dari penelitian yang dilak</w:t>
      </w:r>
      <w:r w:rsidRPr="00DC7AD0">
        <w:t>u</w:t>
      </w:r>
      <w:r>
        <w:t>kan</w:t>
      </w:r>
      <w:r w:rsidR="00881BC2" w:rsidRPr="001B4700">
        <w:t xml:space="preserve"> mengenai </w:t>
      </w:r>
      <w:bookmarkStart w:id="4472" w:name="OLE_LINK15"/>
      <w:r w:rsidR="00881BC2" w:rsidRPr="001B4700">
        <w:t>Pengembangan Pengaturan Arah Sudut Putar Robot dalam konteks Mata Kuliah Praktik Robotika</w:t>
      </w:r>
      <w:bookmarkEnd w:id="4472"/>
      <w:r w:rsidR="00881BC2" w:rsidRPr="001B4700">
        <w:t xml:space="preserve"> sebagai berikut:</w:t>
      </w:r>
    </w:p>
    <w:p w14:paraId="0639D4E2" w14:textId="55D79385" w:rsidR="00C50BAF" w:rsidRPr="001B4700" w:rsidRDefault="00611E0C">
      <w:pPr>
        <w:pStyle w:val="ListParagraph"/>
        <w:numPr>
          <w:ilvl w:val="0"/>
          <w:numId w:val="44"/>
        </w:numPr>
        <w:spacing w:after="0"/>
        <w:ind w:left="426" w:hanging="426"/>
        <w:pPrChange w:id="4473" w:author="Muhammad Subarkah" w:date="2024-12-11T00:18:00Z" w16du:dateUtc="2024-12-10T17:18:00Z">
          <w:pPr>
            <w:pStyle w:val="ListParagraph"/>
            <w:numPr>
              <w:numId w:val="44"/>
            </w:numPr>
            <w:spacing w:after="0"/>
            <w:ind w:left="426" w:hanging="360"/>
          </w:pPr>
        </w:pPrChange>
      </w:pPr>
      <w:r w:rsidRPr="001B4700">
        <w:t>U</w:t>
      </w:r>
      <w:bookmarkStart w:id="4474" w:name="OLE_LINK12"/>
      <w:r w:rsidRPr="001B4700">
        <w:t>n</w:t>
      </w:r>
      <w:bookmarkEnd w:id="4474"/>
      <w:r w:rsidRPr="001B4700">
        <w:t>tuk meningkatkan akurasi hasil pengaturan sudut putar robot, disarankan penggerak yang dipakai pada robot memiliki torsi yang</w:t>
      </w:r>
      <w:r w:rsidR="00E33E7F" w:rsidRPr="001B4700">
        <w:t xml:space="preserve"> sesuai dengan berat robot serta beban yang dibawa apabila membawa beban</w:t>
      </w:r>
      <w:r w:rsidRPr="001B4700">
        <w:t>.</w:t>
      </w:r>
    </w:p>
    <w:p w14:paraId="3C0256C4" w14:textId="48550BE5" w:rsidR="00294217" w:rsidRPr="001B4700" w:rsidRDefault="00212260">
      <w:pPr>
        <w:pStyle w:val="ListParagraph"/>
        <w:numPr>
          <w:ilvl w:val="0"/>
          <w:numId w:val="44"/>
        </w:numPr>
        <w:spacing w:after="0"/>
        <w:ind w:left="426" w:hanging="426"/>
        <w:pPrChange w:id="4475" w:author="Muhammad Subarkah" w:date="2024-12-11T00:18:00Z" w16du:dateUtc="2024-12-10T17:18:00Z">
          <w:pPr>
            <w:pStyle w:val="ListParagraph"/>
            <w:numPr>
              <w:numId w:val="44"/>
            </w:numPr>
            <w:spacing w:after="0"/>
            <w:ind w:left="426" w:hanging="360"/>
          </w:pPr>
        </w:pPrChange>
      </w:pPr>
      <w:r w:rsidRPr="001B4700">
        <w:t xml:space="preserve">Menggunakan sensor IMU yang memiliki sensor magnet sehingga jarak antar sensor lebih kecil </w:t>
      </w:r>
      <w:r w:rsidR="009C4D99" w:rsidRPr="009C4D99">
        <w:t>u</w:t>
      </w:r>
      <w:r w:rsidR="009C4D99">
        <w:t>nt</w:t>
      </w:r>
      <w:r w:rsidR="009C4D99" w:rsidRPr="009C4D99">
        <w:t>u</w:t>
      </w:r>
      <w:r w:rsidR="009C4D99">
        <w:t>k mempersingkat proses pembacaan nilai s</w:t>
      </w:r>
      <w:r w:rsidR="009C4D99" w:rsidRPr="009C4D99">
        <w:t>u</w:t>
      </w:r>
      <w:r w:rsidR="009C4D99">
        <w:t>d</w:t>
      </w:r>
      <w:r w:rsidR="009C4D99" w:rsidRPr="009C4D99">
        <w:t>u</w:t>
      </w:r>
      <w:r w:rsidR="009C4D99">
        <w:t>t robot, dan j</w:t>
      </w:r>
      <w:r w:rsidR="009C4D99" w:rsidRPr="009C4D99">
        <w:t>u</w:t>
      </w:r>
      <w:r w:rsidR="009C4D99">
        <w:t>ga</w:t>
      </w:r>
      <w:r w:rsidR="00AA48F6">
        <w:t xml:space="preserve"> meng</w:t>
      </w:r>
      <w:r w:rsidR="00AA48F6" w:rsidRPr="00AA48F6">
        <w:t>u</w:t>
      </w:r>
      <w:r w:rsidR="00AA48F6">
        <w:t>rangi pengg</w:t>
      </w:r>
      <w:r w:rsidR="00AA48F6" w:rsidRPr="00AA48F6">
        <w:t>u</w:t>
      </w:r>
      <w:r w:rsidR="00AA48F6">
        <w:t xml:space="preserve">naan </w:t>
      </w:r>
      <w:proofErr w:type="spellStart"/>
      <w:r w:rsidR="00AA48F6">
        <w:t>pin</w:t>
      </w:r>
      <w:proofErr w:type="spellEnd"/>
      <w:r w:rsidR="00AA48F6">
        <w:t xml:space="preserve"> </w:t>
      </w:r>
      <w:proofErr w:type="spellStart"/>
      <w:r w:rsidR="00AA48F6">
        <w:t>inp</w:t>
      </w:r>
      <w:r w:rsidR="00AA48F6" w:rsidRPr="00AA48F6">
        <w:t>u</w:t>
      </w:r>
      <w:r w:rsidR="00AA48F6">
        <w:t>t</w:t>
      </w:r>
      <w:proofErr w:type="spellEnd"/>
      <w:r w:rsidR="00185183" w:rsidRPr="001B4700">
        <w:t>.</w:t>
      </w:r>
      <w:bookmarkStart w:id="4476" w:name="OLE_LINK14"/>
    </w:p>
    <w:bookmarkEnd w:id="4471"/>
    <w:bookmarkEnd w:id="4476"/>
    <w:p w14:paraId="3C299A3A" w14:textId="77777777" w:rsidR="00D91341" w:rsidRDefault="00D91341">
      <w:pPr>
        <w:spacing w:line="259" w:lineRule="auto"/>
        <w:jc w:val="left"/>
        <w:rPr>
          <w:ins w:id="4477" w:author="Muhammad Subarkah" w:date="2024-12-11T13:18:00Z" w16du:dateUtc="2024-12-11T06:18:00Z"/>
          <w:b/>
          <w:bCs/>
        </w:rPr>
      </w:pPr>
      <w:ins w:id="4478" w:author="Muhammad Subarkah" w:date="2024-12-11T13:18:00Z" w16du:dateUtc="2024-12-11T06:18:00Z">
        <w:r>
          <w:br w:type="page"/>
        </w:r>
      </w:ins>
    </w:p>
    <w:p w14:paraId="2CA0D662" w14:textId="694CA382" w:rsidR="00742500" w:rsidRPr="001B4700" w:rsidRDefault="00742500">
      <w:pPr>
        <w:pStyle w:val="Heading2"/>
        <w:numPr>
          <w:ilvl w:val="5"/>
          <w:numId w:val="68"/>
        </w:numPr>
        <w:ind w:left="567" w:hanging="567"/>
        <w:pPrChange w:id="4479" w:author="Muhammad Subarkah" w:date="2024-12-11T01:54:00Z" w16du:dateUtc="2024-12-10T18:54:00Z">
          <w:pPr>
            <w:pStyle w:val="Heading2"/>
            <w:ind w:left="426" w:hanging="436"/>
          </w:pPr>
        </w:pPrChange>
      </w:pPr>
      <w:bookmarkStart w:id="4480" w:name="_Toc184828382"/>
      <w:r w:rsidRPr="001B4700">
        <w:lastRenderedPageBreak/>
        <w:t>Pengembangan Lebih Lanjut</w:t>
      </w:r>
      <w:bookmarkEnd w:id="4480"/>
    </w:p>
    <w:p w14:paraId="753004F5" w14:textId="4AB6E9B4" w:rsidR="00142E64" w:rsidRPr="001B4700" w:rsidRDefault="00EA33B7">
      <w:pPr>
        <w:pStyle w:val="ListParagraph"/>
        <w:spacing w:after="0"/>
        <w:ind w:left="0" w:firstLine="567"/>
        <w:pPrChange w:id="4481" w:author="Muhammad Subarkah" w:date="2024-12-11T00:18:00Z" w16du:dateUtc="2024-12-10T17:18:00Z">
          <w:pPr>
            <w:pStyle w:val="ListParagraph"/>
            <w:spacing w:after="0"/>
            <w:ind w:left="0" w:firstLine="426"/>
          </w:pPr>
        </w:pPrChange>
      </w:pPr>
      <w:r w:rsidRPr="001B4700">
        <w:t>Pengembangan Pengaturan Arah Sudut Putar Robot dalam konteks Mata Kuliah Praktik Robotika</w:t>
      </w:r>
      <w:r w:rsidR="00064E8B" w:rsidRPr="001B4700">
        <w:t xml:space="preserve"> dapat terus ditingkatkan untuk menjadi media pembelajaran yang lebih baik.</w:t>
      </w:r>
      <w:r w:rsidR="00616B91" w:rsidRPr="001B4700">
        <w:t xml:space="preserve"> Contoh pengembangan yang</w:t>
      </w:r>
      <w:r w:rsidR="00064E8B" w:rsidRPr="001B4700">
        <w:t xml:space="preserve"> dapat dilakukan </w:t>
      </w:r>
      <w:r w:rsidR="006764BC" w:rsidRPr="001B4700">
        <w:t>yaitu m</w:t>
      </w:r>
      <w:r w:rsidR="00BA24E6" w:rsidRPr="001B4700">
        <w:t>enerapkan praktik industri yang lebih kompleks dalam pengembangan media pembelajaran, seperti penerapan pemindahan antar titik pada jalur yang lebih rumit</w:t>
      </w:r>
      <w:r w:rsidR="00CA4322" w:rsidRPr="001B4700">
        <w:t xml:space="preserve">, atau </w:t>
      </w:r>
      <w:r w:rsidR="001810DB" w:rsidRPr="001B4700">
        <w:t xml:space="preserve">penambahan sensor lain (kamera, </w:t>
      </w:r>
      <w:proofErr w:type="spellStart"/>
      <w:r w:rsidR="001810DB" w:rsidRPr="00DF2FE1">
        <w:rPr>
          <w:i/>
          <w:iCs/>
        </w:rPr>
        <w:t>gps</w:t>
      </w:r>
      <w:proofErr w:type="spellEnd"/>
      <w:r w:rsidR="001810DB" w:rsidRPr="001B4700">
        <w:t xml:space="preserve">, </w:t>
      </w:r>
      <w:proofErr w:type="spellStart"/>
      <w:r w:rsidR="001810DB" w:rsidRPr="001B4700">
        <w:t>dll</w:t>
      </w:r>
      <w:proofErr w:type="spellEnd"/>
      <w:r w:rsidR="001810DB" w:rsidRPr="001B4700">
        <w:t xml:space="preserve">) sebagai sumber </w:t>
      </w:r>
      <w:proofErr w:type="spellStart"/>
      <w:r w:rsidR="001810DB" w:rsidRPr="001B4700">
        <w:t>inputan</w:t>
      </w:r>
      <w:proofErr w:type="spellEnd"/>
      <w:r w:rsidR="006E2315" w:rsidRPr="001B4700">
        <w:t xml:space="preserve"> pada proses pemindahannya</w:t>
      </w:r>
      <w:r w:rsidR="001810DB" w:rsidRPr="001B4700">
        <w:t>.</w:t>
      </w:r>
    </w:p>
    <w:p w14:paraId="1E3C676B" w14:textId="0E582AF2" w:rsidR="00390084" w:rsidRPr="001B4700" w:rsidRDefault="00390084" w:rsidP="00644C11">
      <w:pPr>
        <w:spacing w:after="0" w:line="259" w:lineRule="auto"/>
        <w:jc w:val="left"/>
        <w:rPr>
          <w:b/>
          <w:bCs/>
          <w:sz w:val="26"/>
          <w:szCs w:val="24"/>
        </w:rPr>
      </w:pPr>
      <w:r w:rsidRPr="001B4700">
        <w:rPr>
          <w:b/>
          <w:bCs/>
          <w:sz w:val="26"/>
          <w:szCs w:val="24"/>
        </w:rPr>
        <w:br w:type="page"/>
      </w:r>
    </w:p>
    <w:bookmarkStart w:id="4482" w:name="_Toc184828383" w:displacedByCustomXml="next"/>
    <w:sdt>
      <w:sdtPr>
        <w:rPr>
          <w:b w:val="0"/>
          <w:bCs w:val="0"/>
        </w:rPr>
        <w:id w:val="-120851542"/>
        <w:docPartObj>
          <w:docPartGallery w:val="Bibliographies"/>
          <w:docPartUnique/>
        </w:docPartObj>
      </w:sdtPr>
      <w:sdtContent>
        <w:p w14:paraId="767987BB" w14:textId="64B3C414" w:rsidR="00F518FA" w:rsidRPr="001B4700" w:rsidRDefault="00F518FA" w:rsidP="00644C11">
          <w:pPr>
            <w:pStyle w:val="Heading1"/>
            <w:spacing w:after="0"/>
          </w:pPr>
          <w:r w:rsidRPr="001B4700">
            <w:t>DAFTAR PUSTAKA</w:t>
          </w:r>
          <w:bookmarkEnd w:id="4482"/>
        </w:p>
        <w:sdt>
          <w:sdtPr>
            <w:id w:val="-573587230"/>
            <w:bibliography/>
          </w:sdtPr>
          <w:sdtContent>
            <w:p w14:paraId="5341C5F9" w14:textId="77777777" w:rsidR="00FB6838" w:rsidRDefault="00F518FA">
              <w:pPr>
                <w:pStyle w:val="Bibliography"/>
                <w:spacing w:line="240" w:lineRule="auto"/>
                <w:ind w:left="720" w:hanging="720"/>
                <w:rPr>
                  <w:noProof/>
                  <w:szCs w:val="24"/>
                </w:rPr>
                <w:pPrChange w:id="4483" w:author="Muhammad Subarkah" w:date="2024-12-11T16:50:00Z" w16du:dateUtc="2024-12-11T09:50:00Z">
                  <w:pPr>
                    <w:pStyle w:val="Bibliography"/>
                    <w:ind w:left="720" w:hanging="720"/>
                  </w:pPr>
                </w:pPrChange>
              </w:pPr>
              <w:r w:rsidRPr="001B4700">
                <w:fldChar w:fldCharType="begin"/>
              </w:r>
              <w:r w:rsidRPr="001B4700">
                <w:instrText>BIBLIOGRAPHY</w:instrText>
              </w:r>
              <w:r w:rsidRPr="001B4700">
                <w:fldChar w:fldCharType="separate"/>
              </w:r>
              <w:r w:rsidR="00FB6838">
                <w:rPr>
                  <w:noProof/>
                </w:rPr>
                <w:t xml:space="preserve">Abdullah, G. (2020). Kedudukan dan Kriteria Pemilihan Media Pembelajaran. Dalam T. I. Siti Fadjaranjani, </w:t>
              </w:r>
              <w:r w:rsidR="00FB6838">
                <w:rPr>
                  <w:i/>
                  <w:iCs/>
                  <w:noProof/>
                </w:rPr>
                <w:t>Media Pembelajaran Transformatif</w:t>
              </w:r>
              <w:r w:rsidR="00FB6838">
                <w:rPr>
                  <w:noProof/>
                </w:rPr>
                <w:t xml:space="preserve"> (hal. 38). Gorontalo: Ideas Publishing.</w:t>
              </w:r>
            </w:p>
            <w:p w14:paraId="1D54C736" w14:textId="77777777" w:rsidR="00FB6838" w:rsidRDefault="00FB6838">
              <w:pPr>
                <w:pStyle w:val="Bibliography"/>
                <w:spacing w:line="240" w:lineRule="auto"/>
                <w:ind w:left="720" w:hanging="720"/>
                <w:rPr>
                  <w:noProof/>
                </w:rPr>
                <w:pPrChange w:id="4484" w:author="Muhammad Subarkah" w:date="2024-12-11T16:50:00Z" w16du:dateUtc="2024-12-11T09:50:00Z">
                  <w:pPr>
                    <w:pStyle w:val="Bibliography"/>
                    <w:ind w:left="720" w:hanging="720"/>
                  </w:pPr>
                </w:pPrChange>
              </w:pPr>
              <w:r>
                <w:rPr>
                  <w:noProof/>
                </w:rPr>
                <w:t xml:space="preserve">Amifia, L. K. (2020). </w:t>
              </w:r>
              <w:r>
                <w:rPr>
                  <w:i/>
                  <w:iCs/>
                  <w:noProof/>
                </w:rPr>
                <w:t>Design of Logistic Transporter Robot System.</w:t>
              </w:r>
              <w:r>
                <w:rPr>
                  <w:noProof/>
                </w:rPr>
                <w:t xml:space="preserve"> Surabaya: Institut Teknologi Telkom Surabaya.</w:t>
              </w:r>
            </w:p>
            <w:p w14:paraId="586B2FB8" w14:textId="77777777" w:rsidR="00FB6838" w:rsidRDefault="00FB6838">
              <w:pPr>
                <w:pStyle w:val="Bibliography"/>
                <w:spacing w:line="240" w:lineRule="auto"/>
                <w:ind w:left="720" w:hanging="720"/>
                <w:rPr>
                  <w:noProof/>
                </w:rPr>
                <w:pPrChange w:id="4485" w:author="Muhammad Subarkah" w:date="2024-12-11T16:50:00Z" w16du:dateUtc="2024-12-11T09:50:00Z">
                  <w:pPr>
                    <w:pStyle w:val="Bibliography"/>
                    <w:ind w:left="720" w:hanging="720"/>
                  </w:pPr>
                </w:pPrChange>
              </w:pPr>
              <w:r>
                <w:rPr>
                  <w:noProof/>
                </w:rPr>
                <w:t xml:space="preserve">Arifin, Z. (2014). </w:t>
              </w:r>
              <w:r>
                <w:rPr>
                  <w:i/>
                  <w:iCs/>
                  <w:noProof/>
                </w:rPr>
                <w:t>Evaluasi Pembelajaran: prinsip, teknik, prosedur.</w:t>
              </w:r>
              <w:r>
                <w:rPr>
                  <w:noProof/>
                </w:rPr>
                <w:t xml:space="preserve"> Yogyakarta: Remaja Rosdakarya.</w:t>
              </w:r>
            </w:p>
            <w:p w14:paraId="23127C2A" w14:textId="77777777" w:rsidR="00FB6838" w:rsidRDefault="00FB6838">
              <w:pPr>
                <w:pStyle w:val="Bibliography"/>
                <w:spacing w:line="240" w:lineRule="auto"/>
                <w:ind w:left="720" w:hanging="720"/>
                <w:rPr>
                  <w:noProof/>
                </w:rPr>
                <w:pPrChange w:id="4486" w:author="Muhammad Subarkah" w:date="2024-12-11T16:50:00Z" w16du:dateUtc="2024-12-11T09:50:00Z">
                  <w:pPr>
                    <w:pStyle w:val="Bibliography"/>
                    <w:ind w:left="720" w:hanging="720"/>
                  </w:pPr>
                </w:pPrChange>
              </w:pPr>
              <w:r>
                <w:rPr>
                  <w:noProof/>
                </w:rPr>
                <w:t xml:space="preserve">Arsyad, A. (2016). </w:t>
              </w:r>
              <w:r>
                <w:rPr>
                  <w:i/>
                  <w:iCs/>
                  <w:noProof/>
                </w:rPr>
                <w:t>Media Pembelajaran.</w:t>
              </w:r>
              <w:r>
                <w:rPr>
                  <w:noProof/>
                </w:rPr>
                <w:t xml:space="preserve"> Jakarta: Raja Grafindo.</w:t>
              </w:r>
            </w:p>
            <w:p w14:paraId="17321454" w14:textId="77777777" w:rsidR="00FB6838" w:rsidRDefault="00FB6838">
              <w:pPr>
                <w:pStyle w:val="Bibliography"/>
                <w:spacing w:line="240" w:lineRule="auto"/>
                <w:ind w:left="720" w:hanging="720"/>
                <w:rPr>
                  <w:noProof/>
                </w:rPr>
                <w:pPrChange w:id="4487" w:author="Muhammad Subarkah" w:date="2024-12-11T16:50:00Z" w16du:dateUtc="2024-12-11T09:50:00Z">
                  <w:pPr>
                    <w:pStyle w:val="Bibliography"/>
                    <w:ind w:left="720" w:hanging="720"/>
                  </w:pPr>
                </w:pPrChange>
              </w:pPr>
              <w:r>
                <w:rPr>
                  <w:noProof/>
                </w:rPr>
                <w:t xml:space="preserve">Association, N. E. (1969). </w:t>
              </w:r>
              <w:r>
                <w:rPr>
                  <w:i/>
                  <w:iCs/>
                  <w:noProof/>
                </w:rPr>
                <w:t>Audiovisual Instruction Departemen, New Media and Collage Teaching.</w:t>
              </w:r>
              <w:r>
                <w:rPr>
                  <w:noProof/>
                </w:rPr>
                <w:t xml:space="preserve"> Washington DC: NEA.</w:t>
              </w:r>
            </w:p>
            <w:p w14:paraId="77428F69" w14:textId="77777777" w:rsidR="00FB6838" w:rsidRDefault="00FB6838">
              <w:pPr>
                <w:pStyle w:val="Bibliography"/>
                <w:spacing w:line="240" w:lineRule="auto"/>
                <w:ind w:left="720" w:hanging="720"/>
                <w:rPr>
                  <w:noProof/>
                </w:rPr>
                <w:pPrChange w:id="4488" w:author="Muhammad Subarkah" w:date="2024-12-11T16:50:00Z" w16du:dateUtc="2024-12-11T09:50:00Z">
                  <w:pPr>
                    <w:pStyle w:val="Bibliography"/>
                    <w:ind w:left="720" w:hanging="720"/>
                  </w:pPr>
                </w:pPrChange>
              </w:pPr>
              <w:r>
                <w:rPr>
                  <w:noProof/>
                </w:rPr>
                <w:t xml:space="preserve">Bagas, S. (2018). Peranan Media Pembelajaran Dalam Meningkatkan Minat Belajar Mahasiswa. </w:t>
              </w:r>
              <w:r>
                <w:rPr>
                  <w:i/>
                  <w:iCs/>
                  <w:noProof/>
                </w:rPr>
                <w:t>Jurnal Komunikasi Pendidikan-Volume 2</w:t>
              </w:r>
              <w:r>
                <w:rPr>
                  <w:noProof/>
                </w:rPr>
                <w:t>, 2.</w:t>
              </w:r>
            </w:p>
            <w:p w14:paraId="4F84B87D" w14:textId="77777777" w:rsidR="00FB6838" w:rsidRDefault="00FB6838">
              <w:pPr>
                <w:pStyle w:val="Bibliography"/>
                <w:spacing w:line="240" w:lineRule="auto"/>
                <w:ind w:left="720" w:hanging="720"/>
                <w:rPr>
                  <w:noProof/>
                </w:rPr>
                <w:pPrChange w:id="4489" w:author="Muhammad Subarkah" w:date="2024-12-11T16:50:00Z" w16du:dateUtc="2024-12-11T09:50:00Z">
                  <w:pPr>
                    <w:pStyle w:val="Bibliography"/>
                    <w:ind w:left="720" w:hanging="720"/>
                  </w:pPr>
                </w:pPrChange>
              </w:pPr>
              <w:r>
                <w:rPr>
                  <w:noProof/>
                </w:rPr>
                <w:t xml:space="preserve">Bouni. (2014). </w:t>
              </w:r>
              <w:r>
                <w:rPr>
                  <w:i/>
                  <w:iCs/>
                  <w:noProof/>
                </w:rPr>
                <w:t>Arduino Pinout</w:t>
              </w:r>
              <w:r>
                <w:rPr>
                  <w:noProof/>
                </w:rPr>
                <w:t>. Diambil kembali dari Github: https://github.com/Bouni/Arduino-Pinout</w:t>
              </w:r>
            </w:p>
            <w:p w14:paraId="31A66B4D" w14:textId="77777777" w:rsidR="00FB6838" w:rsidRDefault="00FB6838">
              <w:pPr>
                <w:pStyle w:val="Bibliography"/>
                <w:spacing w:line="240" w:lineRule="auto"/>
                <w:ind w:left="720" w:hanging="720"/>
                <w:rPr>
                  <w:noProof/>
                </w:rPr>
                <w:pPrChange w:id="4490" w:author="Muhammad Subarkah" w:date="2024-12-11T16:50:00Z" w16du:dateUtc="2024-12-11T09:50:00Z">
                  <w:pPr>
                    <w:pStyle w:val="Bibliography"/>
                    <w:ind w:left="720" w:hanging="720"/>
                  </w:pPr>
                </w:pPrChange>
              </w:pPr>
              <w:r>
                <w:rPr>
                  <w:noProof/>
                </w:rPr>
                <w:t xml:space="preserve">Branch, R. M. (2009). </w:t>
              </w:r>
              <w:r>
                <w:rPr>
                  <w:i/>
                  <w:iCs/>
                  <w:noProof/>
                </w:rPr>
                <w:t>Instructional Design of ADDIE.</w:t>
              </w:r>
              <w:r>
                <w:rPr>
                  <w:noProof/>
                </w:rPr>
                <w:t xml:space="preserve"> New York: Springer.</w:t>
              </w:r>
            </w:p>
            <w:p w14:paraId="586F4548" w14:textId="77777777" w:rsidR="00FB6838" w:rsidRDefault="00FB6838">
              <w:pPr>
                <w:pStyle w:val="Bibliography"/>
                <w:spacing w:line="240" w:lineRule="auto"/>
                <w:ind w:left="720" w:hanging="720"/>
                <w:rPr>
                  <w:noProof/>
                </w:rPr>
                <w:pPrChange w:id="4491" w:author="Muhammad Subarkah" w:date="2024-12-11T16:50:00Z" w16du:dateUtc="2024-12-11T09:50:00Z">
                  <w:pPr>
                    <w:pStyle w:val="Bibliography"/>
                    <w:ind w:left="720" w:hanging="720"/>
                  </w:pPr>
                </w:pPrChange>
              </w:pPr>
              <w:r>
                <w:rPr>
                  <w:noProof/>
                </w:rPr>
                <w:t xml:space="preserve">Briggs, L. J. (1977). </w:t>
              </w:r>
              <w:r>
                <w:rPr>
                  <w:i/>
                  <w:iCs/>
                  <w:noProof/>
                </w:rPr>
                <w:t>Instructional Design, Educational Technology Publications Inc.</w:t>
              </w:r>
              <w:r>
                <w:rPr>
                  <w:noProof/>
                </w:rPr>
                <w:t xml:space="preserve"> New Jersey: Englewood Cliffs.</w:t>
              </w:r>
            </w:p>
            <w:p w14:paraId="3FC1D2F8" w14:textId="77777777" w:rsidR="00FB6838" w:rsidRDefault="00FB6838">
              <w:pPr>
                <w:pStyle w:val="Bibliography"/>
                <w:spacing w:line="240" w:lineRule="auto"/>
                <w:ind w:left="720" w:hanging="720"/>
                <w:rPr>
                  <w:noProof/>
                </w:rPr>
                <w:pPrChange w:id="4492" w:author="Muhammad Subarkah" w:date="2024-12-11T16:50:00Z" w16du:dateUtc="2024-12-11T09:50:00Z">
                  <w:pPr>
                    <w:pStyle w:val="Bibliography"/>
                    <w:ind w:left="720" w:hanging="720"/>
                  </w:pPr>
                </w:pPrChange>
              </w:pPr>
              <w:r>
                <w:rPr>
                  <w:noProof/>
                </w:rPr>
                <w:t xml:space="preserve">Daryanto. (2016). </w:t>
              </w:r>
              <w:r>
                <w:rPr>
                  <w:i/>
                  <w:iCs/>
                  <w:noProof/>
                </w:rPr>
                <w:t>Media Pembelajaran : Perannya sangat penting untuk mencapai tujuan pembelajaran (Edisi ke-2 Revisi).</w:t>
              </w:r>
              <w:r>
                <w:rPr>
                  <w:noProof/>
                </w:rPr>
                <w:t xml:space="preserve"> Yogyakarta: Gava Media.</w:t>
              </w:r>
            </w:p>
            <w:p w14:paraId="09C73895" w14:textId="77777777" w:rsidR="00FB6838" w:rsidRDefault="00FB6838">
              <w:pPr>
                <w:pStyle w:val="Bibliography"/>
                <w:spacing w:line="240" w:lineRule="auto"/>
                <w:ind w:left="720" w:hanging="720"/>
                <w:rPr>
                  <w:noProof/>
                </w:rPr>
                <w:pPrChange w:id="4493" w:author="Muhammad Subarkah" w:date="2024-12-11T16:50:00Z" w16du:dateUtc="2024-12-11T09:50:00Z">
                  <w:pPr>
                    <w:pStyle w:val="Bibliography"/>
                    <w:ind w:left="720" w:hanging="720"/>
                  </w:pPr>
                </w:pPrChange>
              </w:pPr>
              <w:r>
                <w:rPr>
                  <w:noProof/>
                </w:rPr>
                <w:t xml:space="preserve">Depdikbud. (2012). </w:t>
              </w:r>
              <w:r>
                <w:rPr>
                  <w:i/>
                  <w:iCs/>
                  <w:noProof/>
                </w:rPr>
                <w:t>Undang-Undang Republik Iindonesia Nomor 12 tahun 2012, tentang bentuk perguruan tinggi.</w:t>
              </w:r>
              <w:r>
                <w:rPr>
                  <w:noProof/>
                </w:rPr>
                <w:t xml:space="preserve"> </w:t>
              </w:r>
            </w:p>
            <w:p w14:paraId="3AD2605B" w14:textId="77777777" w:rsidR="00FB6838" w:rsidRDefault="00FB6838">
              <w:pPr>
                <w:pStyle w:val="Bibliography"/>
                <w:spacing w:line="240" w:lineRule="auto"/>
                <w:ind w:left="720" w:hanging="720"/>
                <w:rPr>
                  <w:noProof/>
                </w:rPr>
                <w:pPrChange w:id="4494" w:author="Muhammad Subarkah" w:date="2024-12-11T16:50:00Z" w16du:dateUtc="2024-12-11T09:50:00Z">
                  <w:pPr>
                    <w:pStyle w:val="Bibliography"/>
                    <w:ind w:left="720" w:hanging="720"/>
                  </w:pPr>
                </w:pPrChange>
              </w:pPr>
              <w:r>
                <w:rPr>
                  <w:noProof/>
                </w:rPr>
                <w:t xml:space="preserve">Fadillah, M. F. (2021). </w:t>
              </w:r>
              <w:r>
                <w:rPr>
                  <w:i/>
                  <w:iCs/>
                  <w:noProof/>
                </w:rPr>
                <w:t>Sensor Gyroscope Sebagai Digitalisasi Alat Ukur Roda.</w:t>
              </w:r>
              <w:r>
                <w:rPr>
                  <w:noProof/>
                </w:rPr>
                <w:t xml:space="preserve"> Yogyakarya: Universitas Negeri Yogoyakarta.</w:t>
              </w:r>
            </w:p>
            <w:p w14:paraId="33C74DB0" w14:textId="77777777" w:rsidR="00FB6838" w:rsidRDefault="00FB6838">
              <w:pPr>
                <w:pStyle w:val="Bibliography"/>
                <w:spacing w:line="240" w:lineRule="auto"/>
                <w:ind w:left="720" w:hanging="720"/>
                <w:rPr>
                  <w:noProof/>
                </w:rPr>
                <w:pPrChange w:id="4495" w:author="Muhammad Subarkah" w:date="2024-12-11T16:50:00Z" w16du:dateUtc="2024-12-11T09:50:00Z">
                  <w:pPr>
                    <w:pStyle w:val="Bibliography"/>
                    <w:ind w:left="720" w:hanging="720"/>
                  </w:pPr>
                </w:pPrChange>
              </w:pPr>
              <w:r>
                <w:rPr>
                  <w:noProof/>
                </w:rPr>
                <w:t xml:space="preserve">Heinich, d. (1986). </w:t>
              </w:r>
              <w:r>
                <w:rPr>
                  <w:i/>
                  <w:iCs/>
                  <w:noProof/>
                </w:rPr>
                <w:t>Teknologi Pembelajaran Landasan dan Aplikasinya.</w:t>
              </w:r>
              <w:r>
                <w:rPr>
                  <w:noProof/>
                </w:rPr>
                <w:t xml:space="preserve"> New York: Macmillan Publishing Company.</w:t>
              </w:r>
            </w:p>
            <w:p w14:paraId="7FFC2F7A" w14:textId="77777777" w:rsidR="00FB6838" w:rsidRDefault="00FB6838">
              <w:pPr>
                <w:pStyle w:val="Bibliography"/>
                <w:spacing w:line="240" w:lineRule="auto"/>
                <w:ind w:left="720" w:hanging="720"/>
                <w:rPr>
                  <w:noProof/>
                </w:rPr>
                <w:pPrChange w:id="4496" w:author="Muhammad Subarkah" w:date="2024-12-11T16:50:00Z" w16du:dateUtc="2024-12-11T09:50:00Z">
                  <w:pPr>
                    <w:pStyle w:val="Bibliography"/>
                    <w:ind w:left="720" w:hanging="720"/>
                  </w:pPr>
                </w:pPrChange>
              </w:pPr>
              <w:r>
                <w:rPr>
                  <w:noProof/>
                </w:rPr>
                <w:t xml:space="preserve">HiBit. (2023, January 30). </w:t>
              </w:r>
              <w:r>
                <w:rPr>
                  <w:i/>
                  <w:iCs/>
                  <w:noProof/>
                </w:rPr>
                <w:t>How to use the L298N motor driver module</w:t>
              </w:r>
              <w:r>
                <w:rPr>
                  <w:noProof/>
                </w:rPr>
                <w:t>. Diambil kembali dari HiBit: https://www.hibit.dev/posts/89/how-to-use-the-l298n-motor-driver-module</w:t>
              </w:r>
            </w:p>
            <w:p w14:paraId="08B653A9" w14:textId="77777777" w:rsidR="00FB6838" w:rsidRDefault="00FB6838">
              <w:pPr>
                <w:pStyle w:val="Bibliography"/>
                <w:spacing w:line="240" w:lineRule="auto"/>
                <w:ind w:left="720" w:hanging="720"/>
                <w:rPr>
                  <w:noProof/>
                </w:rPr>
                <w:pPrChange w:id="4497" w:author="Muhammad Subarkah" w:date="2024-12-11T16:50:00Z" w16du:dateUtc="2024-12-11T09:50:00Z">
                  <w:pPr>
                    <w:pStyle w:val="Bibliography"/>
                    <w:ind w:left="720" w:hanging="720"/>
                  </w:pPr>
                </w:pPrChange>
              </w:pPr>
              <w:r>
                <w:rPr>
                  <w:noProof/>
                </w:rPr>
                <w:t xml:space="preserve">Honeywell. (2013, February). </w:t>
              </w:r>
              <w:r>
                <w:rPr>
                  <w:i/>
                  <w:iCs/>
                  <w:noProof/>
                </w:rPr>
                <w:t>3-Axis Digital Compass IC.</w:t>
              </w:r>
              <w:r>
                <w:rPr>
                  <w:noProof/>
                </w:rPr>
                <w:t xml:space="preserve"> Diambil kembali dari https://www.farnell.com/datasheets/1683374.pdf</w:t>
              </w:r>
            </w:p>
            <w:p w14:paraId="55B42314" w14:textId="77777777" w:rsidR="00FB6838" w:rsidRDefault="00FB6838">
              <w:pPr>
                <w:pStyle w:val="Bibliography"/>
                <w:spacing w:line="240" w:lineRule="auto"/>
                <w:ind w:left="720" w:hanging="720"/>
                <w:rPr>
                  <w:noProof/>
                </w:rPr>
                <w:pPrChange w:id="4498" w:author="Muhammad Subarkah" w:date="2024-12-11T16:50:00Z" w16du:dateUtc="2024-12-11T09:50:00Z">
                  <w:pPr>
                    <w:pStyle w:val="Bibliography"/>
                    <w:ind w:left="720" w:hanging="720"/>
                  </w:pPr>
                </w:pPrChange>
              </w:pPr>
              <w:r>
                <w:rPr>
                  <w:noProof/>
                </w:rPr>
                <w:t xml:space="preserve">Indriana, D. (2011). </w:t>
              </w:r>
              <w:r>
                <w:rPr>
                  <w:i/>
                  <w:iCs/>
                  <w:noProof/>
                </w:rPr>
                <w:t>Ragam Alat Bantu Media Pengajaran.</w:t>
              </w:r>
              <w:r>
                <w:rPr>
                  <w:noProof/>
                </w:rPr>
                <w:t xml:space="preserve"> Yogyakarta: DIVA Press.</w:t>
              </w:r>
            </w:p>
            <w:p w14:paraId="7AB2A84E" w14:textId="77777777" w:rsidR="00FB6838" w:rsidRDefault="00FB6838">
              <w:pPr>
                <w:pStyle w:val="Bibliography"/>
                <w:spacing w:line="240" w:lineRule="auto"/>
                <w:ind w:left="720" w:hanging="720"/>
                <w:rPr>
                  <w:noProof/>
                </w:rPr>
                <w:pPrChange w:id="4499" w:author="Muhammad Subarkah" w:date="2024-12-11T16:50:00Z" w16du:dateUtc="2024-12-11T09:50:00Z">
                  <w:pPr>
                    <w:pStyle w:val="Bibliography"/>
                    <w:ind w:left="720" w:hanging="720"/>
                  </w:pPr>
                </w:pPrChange>
              </w:pPr>
              <w:r>
                <w:rPr>
                  <w:noProof/>
                </w:rPr>
                <w:t xml:space="preserve">Inovation, T. (2024). </w:t>
              </w:r>
              <w:r>
                <w:rPr>
                  <w:i/>
                  <w:iCs/>
                  <w:noProof/>
                </w:rPr>
                <w:t xml:space="preserve">TT Motor Blue Metal Geared/N20 Mini/Yellow Smart Car Robot 3v~6V DC Motor With Gear Set (TT Motor + Wheel Kit) For RC Toy </w:t>
              </w:r>
              <w:r>
                <w:rPr>
                  <w:i/>
                  <w:iCs/>
                  <w:noProof/>
                </w:rPr>
                <w:lastRenderedPageBreak/>
                <w:t>Techmakers</w:t>
              </w:r>
              <w:r>
                <w:rPr>
                  <w:noProof/>
                </w:rPr>
                <w:t>. Diambil kembali dari Techmakers Inoovation: https://shop.techmakers.com.my/yellow-smart-car-robot-3v-6v-dc-motor</w:t>
              </w:r>
            </w:p>
            <w:p w14:paraId="32EFA3B6" w14:textId="77777777" w:rsidR="00FB6838" w:rsidRDefault="00FB6838">
              <w:pPr>
                <w:pStyle w:val="Bibliography"/>
                <w:spacing w:line="240" w:lineRule="auto"/>
                <w:ind w:left="720" w:hanging="720"/>
                <w:rPr>
                  <w:noProof/>
                </w:rPr>
                <w:pPrChange w:id="4500" w:author="Muhammad Subarkah" w:date="2024-12-11T16:50:00Z" w16du:dateUtc="2024-12-11T09:50:00Z">
                  <w:pPr>
                    <w:pStyle w:val="Bibliography"/>
                    <w:ind w:left="720" w:hanging="720"/>
                  </w:pPr>
                </w:pPrChange>
              </w:pPr>
              <w:r>
                <w:rPr>
                  <w:noProof/>
                </w:rPr>
                <w:t xml:space="preserve">Jochen Wirtz, P. G. (2018). Brave new world: service robots in the frontline. </w:t>
              </w:r>
              <w:r>
                <w:rPr>
                  <w:i/>
                  <w:iCs/>
                  <w:noProof/>
                </w:rPr>
                <w:t>Journal of Service Management</w:t>
              </w:r>
              <w:r>
                <w:rPr>
                  <w:noProof/>
                </w:rPr>
                <w:t>, 907-909.</w:t>
              </w:r>
            </w:p>
            <w:p w14:paraId="2E683BD5" w14:textId="77777777" w:rsidR="00FB6838" w:rsidRDefault="00FB6838">
              <w:pPr>
                <w:pStyle w:val="Bibliography"/>
                <w:spacing w:line="240" w:lineRule="auto"/>
                <w:ind w:left="720" w:hanging="720"/>
                <w:rPr>
                  <w:noProof/>
                </w:rPr>
                <w:pPrChange w:id="4501" w:author="Muhammad Subarkah" w:date="2024-12-11T16:50:00Z" w16du:dateUtc="2024-12-11T09:50:00Z">
                  <w:pPr>
                    <w:pStyle w:val="Bibliography"/>
                    <w:ind w:left="720" w:hanging="720"/>
                  </w:pPr>
                </w:pPrChange>
              </w:pPr>
              <w:r>
                <w:rPr>
                  <w:noProof/>
                </w:rPr>
                <w:t xml:space="preserve">Kisworo, M. W. (2016). </w:t>
              </w:r>
              <w:r>
                <w:rPr>
                  <w:i/>
                  <w:iCs/>
                  <w:noProof/>
                </w:rPr>
                <w:t>Revolusi Belajar.</w:t>
              </w:r>
              <w:r>
                <w:rPr>
                  <w:noProof/>
                </w:rPr>
                <w:t xml:space="preserve"> Jakarta: Asik Generation.</w:t>
              </w:r>
            </w:p>
            <w:p w14:paraId="6FCC357D" w14:textId="77777777" w:rsidR="00FB6838" w:rsidRDefault="00FB6838">
              <w:pPr>
                <w:pStyle w:val="Bibliography"/>
                <w:spacing w:line="240" w:lineRule="auto"/>
                <w:ind w:left="720" w:hanging="720"/>
                <w:rPr>
                  <w:noProof/>
                </w:rPr>
                <w:pPrChange w:id="4502" w:author="Muhammad Subarkah" w:date="2024-12-11T16:50:00Z" w16du:dateUtc="2024-12-11T09:50:00Z">
                  <w:pPr>
                    <w:pStyle w:val="Bibliography"/>
                    <w:ind w:left="720" w:hanging="720"/>
                  </w:pPr>
                </w:pPrChange>
              </w:pPr>
              <w:r>
                <w:rPr>
                  <w:noProof/>
                </w:rPr>
                <w:t xml:space="preserve">Kustandi, C. (2013). </w:t>
              </w:r>
              <w:r>
                <w:rPr>
                  <w:i/>
                  <w:iCs/>
                  <w:noProof/>
                </w:rPr>
                <w:t>Media Pembelajaran : Manual dan Digital (Edisi Kedua).</w:t>
              </w:r>
              <w:r>
                <w:rPr>
                  <w:noProof/>
                </w:rPr>
                <w:t xml:space="preserve"> Bogor: Ghalia Indonesia.</w:t>
              </w:r>
            </w:p>
            <w:p w14:paraId="082CF7D2" w14:textId="77777777" w:rsidR="00FB6838" w:rsidRDefault="00FB6838">
              <w:pPr>
                <w:pStyle w:val="Bibliography"/>
                <w:spacing w:line="240" w:lineRule="auto"/>
                <w:ind w:left="720" w:hanging="720"/>
                <w:rPr>
                  <w:noProof/>
                </w:rPr>
                <w:pPrChange w:id="4503" w:author="Muhammad Subarkah" w:date="2024-12-11T16:50:00Z" w16du:dateUtc="2024-12-11T09:50:00Z">
                  <w:pPr>
                    <w:pStyle w:val="Bibliography"/>
                    <w:ind w:left="720" w:hanging="720"/>
                  </w:pPr>
                </w:pPrChange>
              </w:pPr>
              <w:r>
                <w:rPr>
                  <w:noProof/>
                </w:rPr>
                <w:t xml:space="preserve">Likert, R. (1932). A technique for the measurement of attitudes. </w:t>
              </w:r>
              <w:r>
                <w:rPr>
                  <w:i/>
                  <w:iCs/>
                  <w:noProof/>
                </w:rPr>
                <w:t>Archives of Psychology</w:t>
              </w:r>
              <w:r>
                <w:rPr>
                  <w:noProof/>
                </w:rPr>
                <w:t>, 5-55.</w:t>
              </w:r>
            </w:p>
            <w:p w14:paraId="402BED0F" w14:textId="77777777" w:rsidR="00FB6838" w:rsidRDefault="00FB6838">
              <w:pPr>
                <w:pStyle w:val="Bibliography"/>
                <w:spacing w:line="240" w:lineRule="auto"/>
                <w:ind w:left="720" w:hanging="720"/>
                <w:rPr>
                  <w:noProof/>
                </w:rPr>
                <w:pPrChange w:id="4504" w:author="Muhammad Subarkah" w:date="2024-12-11T16:50:00Z" w16du:dateUtc="2024-12-11T09:50:00Z">
                  <w:pPr>
                    <w:pStyle w:val="Bibliography"/>
                    <w:ind w:left="720" w:hanging="720"/>
                  </w:pPr>
                </w:pPrChange>
              </w:pPr>
              <w:r>
                <w:rPr>
                  <w:noProof/>
                </w:rPr>
                <w:t xml:space="preserve">Marsudi. (2016). Penerapan Model Konstruktivistik Dengan Media File Gambar 3d Untuk Meningkatkan Motivasi Dan Prestasi Hasil Belajar. </w:t>
              </w:r>
              <w:r>
                <w:rPr>
                  <w:i/>
                  <w:iCs/>
                  <w:noProof/>
                </w:rPr>
                <w:t>Jurnal Pendidikan Teknologi Dan Kejuruan</w:t>
              </w:r>
              <w:r>
                <w:rPr>
                  <w:noProof/>
                </w:rPr>
                <w:t>, 16-27.</w:t>
              </w:r>
            </w:p>
            <w:p w14:paraId="70323402" w14:textId="77777777" w:rsidR="00FB6838" w:rsidRDefault="00FB6838">
              <w:pPr>
                <w:pStyle w:val="Bibliography"/>
                <w:spacing w:line="240" w:lineRule="auto"/>
                <w:ind w:left="720" w:hanging="720"/>
                <w:rPr>
                  <w:noProof/>
                </w:rPr>
                <w:pPrChange w:id="4505" w:author="Muhammad Subarkah" w:date="2024-12-11T16:50:00Z" w16du:dateUtc="2024-12-11T09:50:00Z">
                  <w:pPr>
                    <w:pStyle w:val="Bibliography"/>
                    <w:ind w:left="720" w:hanging="720"/>
                  </w:pPr>
                </w:pPrChange>
              </w:pPr>
              <w:r>
                <w:rPr>
                  <w:noProof/>
                </w:rPr>
                <w:t xml:space="preserve">Minh Long Hoang, A. P. (2021). Yaw/Heading optimization by drift elimination on MEMS gyroscope. </w:t>
              </w:r>
              <w:r>
                <w:rPr>
                  <w:i/>
                  <w:iCs/>
                  <w:noProof/>
                </w:rPr>
                <w:t>Sensor and Actuators A 325</w:t>
              </w:r>
              <w:r>
                <w:rPr>
                  <w:noProof/>
                </w:rPr>
                <w:t>, 2-10.</w:t>
              </w:r>
            </w:p>
            <w:p w14:paraId="51022F94" w14:textId="77777777" w:rsidR="00FB6838" w:rsidRDefault="00FB6838">
              <w:pPr>
                <w:pStyle w:val="Bibliography"/>
                <w:spacing w:line="240" w:lineRule="auto"/>
                <w:ind w:left="720" w:hanging="720"/>
                <w:rPr>
                  <w:noProof/>
                </w:rPr>
                <w:pPrChange w:id="4506" w:author="Muhammad Subarkah" w:date="2024-12-11T16:50:00Z" w16du:dateUtc="2024-12-11T09:50:00Z">
                  <w:pPr>
                    <w:pStyle w:val="Bibliography"/>
                    <w:ind w:left="720" w:hanging="720"/>
                  </w:pPr>
                </w:pPrChange>
              </w:pPr>
              <w:r>
                <w:rPr>
                  <w:noProof/>
                </w:rPr>
                <w:t xml:space="preserve">Mudarris, S. G. (2020). Implementasi Sensor Inertial Meansurenment Unit (IMU) untuk Monitoring Perilaku Roket. </w:t>
              </w:r>
              <w:r>
                <w:rPr>
                  <w:i/>
                  <w:iCs/>
                  <w:noProof/>
                </w:rPr>
                <w:t>AVITEC, Vol 2</w:t>
              </w:r>
              <w:r>
                <w:rPr>
                  <w:noProof/>
                </w:rPr>
                <w:t>, 55-63.</w:t>
              </w:r>
            </w:p>
            <w:p w14:paraId="5BE82E89" w14:textId="77777777" w:rsidR="00FB6838" w:rsidRDefault="00FB6838">
              <w:pPr>
                <w:pStyle w:val="Bibliography"/>
                <w:spacing w:line="240" w:lineRule="auto"/>
                <w:ind w:left="720" w:hanging="720"/>
                <w:rPr>
                  <w:noProof/>
                </w:rPr>
                <w:pPrChange w:id="4507" w:author="Muhammad Subarkah" w:date="2024-12-11T16:50:00Z" w16du:dateUtc="2024-12-11T09:50:00Z">
                  <w:pPr>
                    <w:pStyle w:val="Bibliography"/>
                    <w:ind w:left="720" w:hanging="720"/>
                  </w:pPr>
                </w:pPrChange>
              </w:pPr>
              <w:r>
                <w:rPr>
                  <w:noProof/>
                </w:rPr>
                <w:t xml:space="preserve">Mustika, Z. (2015). Urgenitas Media Dalam Mendukung Proses Pembelajaran Yang Kondusif. </w:t>
              </w:r>
              <w:r>
                <w:rPr>
                  <w:i/>
                  <w:iCs/>
                  <w:noProof/>
                </w:rPr>
                <w:t>Jurnal Ilmiah CIRCUIT Vol. 1</w:t>
              </w:r>
              <w:r>
                <w:rPr>
                  <w:noProof/>
                </w:rPr>
                <w:t>, 71-72.</w:t>
              </w:r>
            </w:p>
            <w:p w14:paraId="754E1B94" w14:textId="77777777" w:rsidR="00FB6838" w:rsidRDefault="00FB6838">
              <w:pPr>
                <w:pStyle w:val="Bibliography"/>
                <w:spacing w:line="240" w:lineRule="auto"/>
                <w:ind w:left="720" w:hanging="720"/>
                <w:rPr>
                  <w:noProof/>
                </w:rPr>
                <w:pPrChange w:id="4508" w:author="Muhammad Subarkah" w:date="2024-12-11T16:50:00Z" w16du:dateUtc="2024-12-11T09:50:00Z">
                  <w:pPr>
                    <w:pStyle w:val="Bibliography"/>
                    <w:ind w:left="720" w:hanging="720"/>
                  </w:pPr>
                </w:pPrChange>
              </w:pPr>
              <w:r>
                <w:rPr>
                  <w:noProof/>
                </w:rPr>
                <w:t xml:space="preserve">N, B. P. (2018). </w:t>
              </w:r>
              <w:r>
                <w:rPr>
                  <w:i/>
                  <w:iCs/>
                  <w:noProof/>
                </w:rPr>
                <w:t>Aplikasi Sensor Inertia Measurement Unit (IMU) Untuk Memperbaiki Gerak Berjalan Lurus Pada Robot Quadruped.</w:t>
              </w:r>
              <w:r>
                <w:rPr>
                  <w:noProof/>
                </w:rPr>
                <w:t xml:space="preserve"> Surabaya: Institut Teknologi Sepuluh Nopember.</w:t>
              </w:r>
            </w:p>
            <w:p w14:paraId="5084E67D" w14:textId="77777777" w:rsidR="00FB6838" w:rsidRDefault="00FB6838">
              <w:pPr>
                <w:pStyle w:val="Bibliography"/>
                <w:spacing w:line="240" w:lineRule="auto"/>
                <w:ind w:left="720" w:hanging="720"/>
                <w:rPr>
                  <w:noProof/>
                </w:rPr>
                <w:pPrChange w:id="4509" w:author="Muhammad Subarkah" w:date="2024-12-11T16:50:00Z" w16du:dateUtc="2024-12-11T09:50:00Z">
                  <w:pPr>
                    <w:pStyle w:val="Bibliography"/>
                    <w:ind w:left="720" w:hanging="720"/>
                  </w:pPr>
                </w:pPrChange>
              </w:pPr>
              <w:r>
                <w:rPr>
                  <w:noProof/>
                </w:rPr>
                <w:t xml:space="preserve">Nugroho, R. B. (2023). </w:t>
              </w:r>
              <w:r>
                <w:rPr>
                  <w:i/>
                  <w:iCs/>
                  <w:noProof/>
                </w:rPr>
                <w:t>Prototype Sistem WIper Pada Kendaraan Listrik Difabel Dengan Menggunakan Motor Servo.</w:t>
              </w:r>
              <w:r>
                <w:rPr>
                  <w:noProof/>
                </w:rPr>
                <w:t xml:space="preserve"> Yogyakarta: Universitas Negeri Yogyakarta.</w:t>
              </w:r>
            </w:p>
            <w:p w14:paraId="158B2EA4" w14:textId="77777777" w:rsidR="00FB6838" w:rsidRDefault="00FB6838">
              <w:pPr>
                <w:pStyle w:val="Bibliography"/>
                <w:spacing w:line="240" w:lineRule="auto"/>
                <w:ind w:left="720" w:hanging="720"/>
                <w:rPr>
                  <w:noProof/>
                </w:rPr>
                <w:pPrChange w:id="4510" w:author="Muhammad Subarkah" w:date="2024-12-11T16:50:00Z" w16du:dateUtc="2024-12-11T09:50:00Z">
                  <w:pPr>
                    <w:pStyle w:val="Bibliography"/>
                    <w:ind w:left="720" w:hanging="720"/>
                  </w:pPr>
                </w:pPrChange>
              </w:pPr>
              <w:r>
                <w:rPr>
                  <w:noProof/>
                </w:rPr>
                <w:t xml:space="preserve">OMRON. (2023). </w:t>
              </w:r>
              <w:r>
                <w:rPr>
                  <w:i/>
                  <w:iCs/>
                  <w:noProof/>
                </w:rPr>
                <w:t>LD Series Autonomous Mobile Robot</w:t>
              </w:r>
              <w:r>
                <w:rPr>
                  <w:noProof/>
                </w:rPr>
                <w:t>. Diambil kembali dari Omron Automation: https://automation.omron.com/en/mx/products/family/LD</w:t>
              </w:r>
            </w:p>
            <w:p w14:paraId="17890C44" w14:textId="77777777" w:rsidR="00FB6838" w:rsidRDefault="00FB6838">
              <w:pPr>
                <w:pStyle w:val="Bibliography"/>
                <w:spacing w:line="240" w:lineRule="auto"/>
                <w:ind w:left="720" w:hanging="720"/>
                <w:rPr>
                  <w:noProof/>
                </w:rPr>
                <w:pPrChange w:id="4511" w:author="Muhammad Subarkah" w:date="2024-12-11T16:50:00Z" w16du:dateUtc="2024-12-11T09:50:00Z">
                  <w:pPr>
                    <w:pStyle w:val="Bibliography"/>
                    <w:ind w:left="720" w:hanging="720"/>
                  </w:pPr>
                </w:pPrChange>
              </w:pPr>
              <w:r>
                <w:rPr>
                  <w:noProof/>
                </w:rPr>
                <w:t xml:space="preserve">Pratama, Y. A. (2013). </w:t>
              </w:r>
              <w:r>
                <w:rPr>
                  <w:i/>
                  <w:iCs/>
                  <w:noProof/>
                </w:rPr>
                <w:t>Implementasi Sensor Accelerometer, Gyroscope Dan Magnetometer Berbasis Mikrokontroler Untuk Menampilkan Posisi Benda Menggunakan Inertial Navigation System (INS).</w:t>
              </w:r>
              <w:r>
                <w:rPr>
                  <w:noProof/>
                </w:rPr>
                <w:t xml:space="preserve"> Bandung: Universitas Komputer Indonesia.</w:t>
              </w:r>
            </w:p>
            <w:p w14:paraId="7FA85980" w14:textId="77777777" w:rsidR="00FB6838" w:rsidRDefault="00FB6838">
              <w:pPr>
                <w:pStyle w:val="Bibliography"/>
                <w:spacing w:line="240" w:lineRule="auto"/>
                <w:ind w:left="720" w:hanging="720"/>
                <w:rPr>
                  <w:noProof/>
                </w:rPr>
                <w:pPrChange w:id="4512" w:author="Muhammad Subarkah" w:date="2024-12-11T16:50:00Z" w16du:dateUtc="2024-12-11T09:50:00Z">
                  <w:pPr>
                    <w:pStyle w:val="Bibliography"/>
                    <w:ind w:left="720" w:hanging="720"/>
                  </w:pPr>
                </w:pPrChange>
              </w:pPr>
              <w:r>
                <w:rPr>
                  <w:noProof/>
                </w:rPr>
                <w:t xml:space="preserve">Rusman. (2012). </w:t>
              </w:r>
              <w:r>
                <w:rPr>
                  <w:i/>
                  <w:iCs/>
                  <w:noProof/>
                </w:rPr>
                <w:t>Model - Model Pembelajaran.</w:t>
              </w:r>
              <w:r>
                <w:rPr>
                  <w:noProof/>
                </w:rPr>
                <w:t xml:space="preserve"> Depok: PT Rajagrafindo Persada.</w:t>
              </w:r>
            </w:p>
            <w:p w14:paraId="787E8AAB" w14:textId="77777777" w:rsidR="00FB6838" w:rsidRDefault="00FB6838">
              <w:pPr>
                <w:pStyle w:val="Bibliography"/>
                <w:spacing w:line="240" w:lineRule="auto"/>
                <w:ind w:left="720" w:hanging="720"/>
                <w:rPr>
                  <w:noProof/>
                </w:rPr>
                <w:pPrChange w:id="4513" w:author="Muhammad Subarkah" w:date="2024-12-11T16:50:00Z" w16du:dateUtc="2024-12-11T09:50:00Z">
                  <w:pPr>
                    <w:pStyle w:val="Bibliography"/>
                    <w:ind w:left="720" w:hanging="720"/>
                  </w:pPr>
                </w:pPrChange>
              </w:pPr>
              <w:r>
                <w:rPr>
                  <w:noProof/>
                </w:rPr>
                <w:t xml:space="preserve">Siti Fadjarajani, d. (2020). </w:t>
              </w:r>
              <w:r>
                <w:rPr>
                  <w:i/>
                  <w:iCs/>
                  <w:noProof/>
                </w:rPr>
                <w:t>Media Pembelajaran Transformatif.</w:t>
              </w:r>
              <w:r>
                <w:rPr>
                  <w:noProof/>
                </w:rPr>
                <w:t xml:space="preserve"> Kota Gorontalo: Ideas Publishing.</w:t>
              </w:r>
            </w:p>
            <w:p w14:paraId="299AB609" w14:textId="77777777" w:rsidR="00FB6838" w:rsidRDefault="00FB6838">
              <w:pPr>
                <w:pStyle w:val="Bibliography"/>
                <w:spacing w:line="240" w:lineRule="auto"/>
                <w:ind w:left="720" w:hanging="720"/>
                <w:rPr>
                  <w:noProof/>
                </w:rPr>
                <w:pPrChange w:id="4514" w:author="Muhammad Subarkah" w:date="2024-12-11T16:50:00Z" w16du:dateUtc="2024-12-11T09:50:00Z">
                  <w:pPr>
                    <w:pStyle w:val="Bibliography"/>
                    <w:ind w:left="720" w:hanging="720"/>
                  </w:pPr>
                </w:pPrChange>
              </w:pPr>
              <w:r>
                <w:rPr>
                  <w:noProof/>
                </w:rPr>
                <w:t xml:space="preserve">STMicroelectronics. (2024, Juni). </w:t>
              </w:r>
              <w:r>
                <w:rPr>
                  <w:i/>
                  <w:iCs/>
                  <w:noProof/>
                </w:rPr>
                <w:t>6-axis IMU (inertial measurement unit) : always-on 3</w:t>
              </w:r>
              <w:r>
                <w:rPr>
                  <w:i/>
                  <w:iCs/>
                  <w:noProof/>
                </w:rPr>
                <w:noBreakHyphen/>
                <w:t>axis accelerometer and 3</w:t>
              </w:r>
              <w:r>
                <w:rPr>
                  <w:i/>
                  <w:iCs/>
                  <w:noProof/>
                </w:rPr>
                <w:noBreakHyphen/>
                <w:t>axis gyroscope.</w:t>
              </w:r>
              <w:r>
                <w:rPr>
                  <w:noProof/>
                </w:rPr>
                <w:t xml:space="preserve"> Diambil kembali dari https://www.st.com/resource/en/datasheet/lsm6dso.pdf</w:t>
              </w:r>
            </w:p>
            <w:p w14:paraId="2F46511C" w14:textId="77777777" w:rsidR="00FB6838" w:rsidRDefault="00FB6838">
              <w:pPr>
                <w:pStyle w:val="Bibliography"/>
                <w:spacing w:line="240" w:lineRule="auto"/>
                <w:ind w:left="720" w:hanging="720"/>
                <w:rPr>
                  <w:noProof/>
                </w:rPr>
                <w:pPrChange w:id="4515" w:author="Muhammad Subarkah" w:date="2024-12-11T16:50:00Z" w16du:dateUtc="2024-12-11T09:50:00Z">
                  <w:pPr>
                    <w:pStyle w:val="Bibliography"/>
                    <w:ind w:left="720" w:hanging="720"/>
                  </w:pPr>
                </w:pPrChange>
              </w:pPr>
              <w:r>
                <w:rPr>
                  <w:noProof/>
                </w:rPr>
                <w:lastRenderedPageBreak/>
                <w:t xml:space="preserve">Sugiyono. (2015). </w:t>
              </w:r>
              <w:r>
                <w:rPr>
                  <w:i/>
                  <w:iCs/>
                  <w:noProof/>
                </w:rPr>
                <w:t>Metode Penelitian Kuantitatif Kualitatif dan R&amp;D.</w:t>
              </w:r>
              <w:r>
                <w:rPr>
                  <w:noProof/>
                </w:rPr>
                <w:t xml:space="preserve"> Bandung: Alfabeta.</w:t>
              </w:r>
            </w:p>
            <w:p w14:paraId="37A270D8" w14:textId="77777777" w:rsidR="00FB6838" w:rsidRDefault="00FB6838">
              <w:pPr>
                <w:pStyle w:val="Bibliography"/>
                <w:spacing w:line="240" w:lineRule="auto"/>
                <w:ind w:left="720" w:hanging="720"/>
                <w:rPr>
                  <w:noProof/>
                </w:rPr>
                <w:pPrChange w:id="4516" w:author="Muhammad Subarkah" w:date="2024-12-11T16:50:00Z" w16du:dateUtc="2024-12-11T09:50:00Z">
                  <w:pPr>
                    <w:pStyle w:val="Bibliography"/>
                    <w:ind w:left="720" w:hanging="720"/>
                  </w:pPr>
                </w:pPrChange>
              </w:pPr>
              <w:r>
                <w:rPr>
                  <w:noProof/>
                </w:rPr>
                <w:t xml:space="preserve">Sugiyono. (2016). </w:t>
              </w:r>
              <w:r>
                <w:rPr>
                  <w:i/>
                  <w:iCs/>
                  <w:noProof/>
                </w:rPr>
                <w:t>Metode Penelitian &amp; Pengembangan Research &amp; Development.</w:t>
              </w:r>
              <w:r>
                <w:rPr>
                  <w:noProof/>
                </w:rPr>
                <w:t xml:space="preserve"> Bandung: Alfabeta.</w:t>
              </w:r>
            </w:p>
            <w:p w14:paraId="6DCFE7DB" w14:textId="77777777" w:rsidR="00FB6838" w:rsidRDefault="00FB6838">
              <w:pPr>
                <w:pStyle w:val="Bibliography"/>
                <w:spacing w:line="240" w:lineRule="auto"/>
                <w:ind w:left="720" w:hanging="720"/>
                <w:rPr>
                  <w:noProof/>
                </w:rPr>
                <w:pPrChange w:id="4517" w:author="Muhammad Subarkah" w:date="2024-12-11T16:50:00Z" w16du:dateUtc="2024-12-11T09:50:00Z">
                  <w:pPr>
                    <w:pStyle w:val="Bibliography"/>
                    <w:ind w:left="720" w:hanging="720"/>
                  </w:pPr>
                </w:pPrChange>
              </w:pPr>
              <w:r>
                <w:rPr>
                  <w:noProof/>
                </w:rPr>
                <w:t xml:space="preserve">Sugiyono. (2020). </w:t>
              </w:r>
              <w:r>
                <w:rPr>
                  <w:i/>
                  <w:iCs/>
                  <w:noProof/>
                </w:rPr>
                <w:t>Metode Penelitian Kuantitatif, Kualitatif dan R&amp;D.</w:t>
              </w:r>
              <w:r>
                <w:rPr>
                  <w:noProof/>
                </w:rPr>
                <w:t xml:space="preserve"> Bandung: Alfabeta.</w:t>
              </w:r>
            </w:p>
            <w:p w14:paraId="5BFEB125" w14:textId="77777777" w:rsidR="00FB6838" w:rsidRDefault="00FB6838">
              <w:pPr>
                <w:pStyle w:val="Bibliography"/>
                <w:spacing w:line="240" w:lineRule="auto"/>
                <w:ind w:left="720" w:hanging="720"/>
                <w:rPr>
                  <w:noProof/>
                </w:rPr>
                <w:pPrChange w:id="4518" w:author="Muhammad Subarkah" w:date="2024-12-11T16:50:00Z" w16du:dateUtc="2024-12-11T09:50:00Z">
                  <w:pPr>
                    <w:pStyle w:val="Bibliography"/>
                    <w:ind w:left="720" w:hanging="720"/>
                  </w:pPr>
                </w:pPrChange>
              </w:pPr>
              <w:r>
                <w:rPr>
                  <w:noProof/>
                </w:rPr>
                <w:t xml:space="preserve">Walter R. Borg, M. D. (1989). </w:t>
              </w:r>
              <w:r>
                <w:rPr>
                  <w:i/>
                  <w:iCs/>
                  <w:noProof/>
                </w:rPr>
                <w:t>Educational research. An introduction (5th ed.).</w:t>
              </w:r>
              <w:r>
                <w:rPr>
                  <w:noProof/>
                </w:rPr>
                <w:t xml:space="preserve"> Longman: New York and London.</w:t>
              </w:r>
            </w:p>
            <w:p w14:paraId="54DECA8E" w14:textId="77777777" w:rsidR="00FB6838" w:rsidRDefault="00FB6838">
              <w:pPr>
                <w:pStyle w:val="Bibliography"/>
                <w:spacing w:line="240" w:lineRule="auto"/>
                <w:ind w:left="720" w:hanging="720"/>
                <w:rPr>
                  <w:noProof/>
                </w:rPr>
                <w:pPrChange w:id="4519" w:author="Muhammad Subarkah" w:date="2024-12-11T16:50:00Z" w16du:dateUtc="2024-12-11T09:50:00Z">
                  <w:pPr>
                    <w:pStyle w:val="Bibliography"/>
                    <w:ind w:left="720" w:hanging="720"/>
                  </w:pPr>
                </w:pPrChange>
              </w:pPr>
              <w:r>
                <w:rPr>
                  <w:noProof/>
                </w:rPr>
                <w:t xml:space="preserve">Wibowo, A. W. (2020). </w:t>
              </w:r>
              <w:r>
                <w:rPr>
                  <w:i/>
                  <w:iCs/>
                  <w:noProof/>
                </w:rPr>
                <w:t>Metode Odometry Untuk Sistem Pemetaan Robot Dengan Three Omni Directional Wheels Sebagai Media Pembelajaran Robotika.</w:t>
              </w:r>
              <w:r>
                <w:rPr>
                  <w:noProof/>
                </w:rPr>
                <w:t xml:space="preserve"> Yogyakarta: Universitas Negeri Yogyakarta.</w:t>
              </w:r>
            </w:p>
            <w:p w14:paraId="020D9BEE" w14:textId="77777777" w:rsidR="00FB6838" w:rsidRDefault="00FB6838">
              <w:pPr>
                <w:pStyle w:val="Bibliography"/>
                <w:spacing w:line="240" w:lineRule="auto"/>
                <w:ind w:left="720" w:hanging="720"/>
                <w:rPr>
                  <w:noProof/>
                </w:rPr>
                <w:pPrChange w:id="4520" w:author="Muhammad Subarkah" w:date="2024-12-11T16:50:00Z" w16du:dateUtc="2024-12-11T09:50:00Z">
                  <w:pPr>
                    <w:pStyle w:val="Bibliography"/>
                    <w:ind w:left="720" w:hanging="720"/>
                  </w:pPr>
                </w:pPrChange>
              </w:pPr>
              <w:r>
                <w:rPr>
                  <w:noProof/>
                </w:rPr>
                <w:t xml:space="preserve">Wicaksono, B. (2017). </w:t>
              </w:r>
              <w:r>
                <w:rPr>
                  <w:i/>
                  <w:iCs/>
                  <w:noProof/>
                </w:rPr>
                <w:t>PENGEMBANGAN BAHAN AJAR MEMBACA PEMAHAMAN BIG BOOK BERBASIS BUDAYA LOKAL SUB CERITA “SEJARAH WIRASABA” PADA TINGKAT SEKOLAH DASAR.</w:t>
              </w:r>
              <w:r>
                <w:rPr>
                  <w:noProof/>
                </w:rPr>
                <w:t xml:space="preserve"> Purwokerto: Universitas Negeri Purwokerto.</w:t>
              </w:r>
            </w:p>
            <w:p w14:paraId="5F23B3FA" w14:textId="77777777" w:rsidR="00FB6838" w:rsidRDefault="00FB6838">
              <w:pPr>
                <w:pStyle w:val="Bibliography"/>
                <w:spacing w:line="240" w:lineRule="auto"/>
                <w:ind w:left="720" w:hanging="720"/>
                <w:rPr>
                  <w:noProof/>
                </w:rPr>
                <w:pPrChange w:id="4521" w:author="Muhammad Subarkah" w:date="2024-12-11T16:50:00Z" w16du:dateUtc="2024-12-11T09:50:00Z">
                  <w:pPr>
                    <w:pStyle w:val="Bibliography"/>
                    <w:ind w:left="720" w:hanging="720"/>
                  </w:pPr>
                </w:pPrChange>
              </w:pPr>
              <w:r>
                <w:rPr>
                  <w:noProof/>
                </w:rPr>
                <w:t xml:space="preserve">Widiyoko, E. P. (2012). </w:t>
              </w:r>
              <w:r>
                <w:rPr>
                  <w:i/>
                  <w:iCs/>
                  <w:noProof/>
                </w:rPr>
                <w:t>Teknik Penyusunan Instrumen Penelitian.</w:t>
              </w:r>
              <w:r>
                <w:rPr>
                  <w:noProof/>
                </w:rPr>
                <w:t xml:space="preserve"> Pustaka Pelajar.</w:t>
              </w:r>
            </w:p>
            <w:p w14:paraId="77BC78B4" w14:textId="77777777" w:rsidR="00FB6838" w:rsidRDefault="00FB6838">
              <w:pPr>
                <w:pStyle w:val="Bibliography"/>
                <w:spacing w:line="240" w:lineRule="auto"/>
                <w:ind w:left="720" w:hanging="720"/>
                <w:rPr>
                  <w:noProof/>
                </w:rPr>
                <w:pPrChange w:id="4522" w:author="Muhammad Subarkah" w:date="2024-12-11T16:50:00Z" w16du:dateUtc="2024-12-11T09:50:00Z">
                  <w:pPr>
                    <w:pStyle w:val="Bibliography"/>
                    <w:ind w:left="720" w:hanging="720"/>
                  </w:pPr>
                </w:pPrChange>
              </w:pPr>
              <w:r>
                <w:rPr>
                  <w:noProof/>
                </w:rPr>
                <w:t xml:space="preserve">Yuberti. (2014). "PENELITIAN DAN PENGEMBANGAN" YANG BELUM DIMINATI DAN PERSPEKTIFNYA. </w:t>
              </w:r>
              <w:r>
                <w:rPr>
                  <w:i/>
                  <w:iCs/>
                  <w:noProof/>
                </w:rPr>
                <w:t>Jurnal Ilmiah Pendidikan Fisika Al-Biruni Vol 3</w:t>
              </w:r>
              <w:r>
                <w:rPr>
                  <w:noProof/>
                </w:rPr>
                <w:t>.</w:t>
              </w:r>
            </w:p>
            <w:p w14:paraId="7BBC00D9" w14:textId="17D2FB6A" w:rsidR="00F518FA" w:rsidRPr="001B4700" w:rsidRDefault="00F518FA" w:rsidP="00FB6838">
              <w:pPr>
                <w:spacing w:after="0" w:line="240" w:lineRule="auto"/>
              </w:pPr>
              <w:r w:rsidRPr="001B4700">
                <w:rPr>
                  <w:b/>
                  <w:bCs/>
                </w:rPr>
                <w:fldChar w:fldCharType="end"/>
              </w:r>
            </w:p>
          </w:sdtContent>
        </w:sdt>
      </w:sdtContent>
    </w:sdt>
    <w:p w14:paraId="2B8F69DF" w14:textId="79FDC455" w:rsidR="00390084" w:rsidRPr="001B4700" w:rsidRDefault="00390084" w:rsidP="00644C11">
      <w:pPr>
        <w:spacing w:after="0" w:line="259" w:lineRule="auto"/>
        <w:jc w:val="left"/>
        <w:rPr>
          <w:b/>
          <w:bCs/>
          <w:sz w:val="26"/>
          <w:szCs w:val="24"/>
        </w:rPr>
      </w:pPr>
      <w:r w:rsidRPr="001B4700">
        <w:rPr>
          <w:b/>
          <w:bCs/>
          <w:sz w:val="26"/>
          <w:szCs w:val="24"/>
        </w:rPr>
        <w:br w:type="page"/>
      </w:r>
    </w:p>
    <w:p w14:paraId="696D0C19" w14:textId="763F86F7" w:rsidR="00804DA0" w:rsidRDefault="00390084" w:rsidP="00804DA0">
      <w:pPr>
        <w:pStyle w:val="Heading1"/>
        <w:spacing w:after="0"/>
      </w:pPr>
      <w:bookmarkStart w:id="4523" w:name="_Toc184828384"/>
      <w:r w:rsidRPr="001B4700">
        <w:lastRenderedPageBreak/>
        <w:t>LAMPIRAN</w:t>
      </w:r>
      <w:bookmarkEnd w:id="4523"/>
    </w:p>
    <w:p w14:paraId="1EC28762" w14:textId="4B92FA84" w:rsidR="00804DA0" w:rsidRPr="00441A53" w:rsidRDefault="00441A53" w:rsidP="00441A53">
      <w:pPr>
        <w:pStyle w:val="NoBeforeAfter"/>
        <w:rPr>
          <w:b/>
          <w:bCs/>
        </w:rPr>
      </w:pPr>
      <w:bookmarkStart w:id="4524" w:name="_Toc181964372"/>
      <w:bookmarkStart w:id="4525" w:name="_Toc184828421"/>
      <w:r w:rsidRPr="00441A53">
        <w:rPr>
          <w:b/>
          <w:bCs/>
        </w:rPr>
        <w:t xml:space="preserve">Lampiran </w:t>
      </w:r>
      <w:r w:rsidRPr="00441A53">
        <w:rPr>
          <w:b/>
          <w:bCs/>
        </w:rPr>
        <w:fldChar w:fldCharType="begin"/>
      </w:r>
      <w:r w:rsidRPr="00441A53">
        <w:rPr>
          <w:b/>
          <w:bCs/>
        </w:rPr>
        <w:instrText xml:space="preserve"> SEQ Lampiran \* ARABIC </w:instrText>
      </w:r>
      <w:r w:rsidRPr="00441A53">
        <w:rPr>
          <w:b/>
          <w:bCs/>
        </w:rPr>
        <w:fldChar w:fldCharType="separate"/>
      </w:r>
      <w:r w:rsidR="0021290A">
        <w:rPr>
          <w:b/>
          <w:bCs/>
          <w:noProof/>
        </w:rPr>
        <w:t>1</w:t>
      </w:r>
      <w:r w:rsidRPr="00441A53">
        <w:rPr>
          <w:b/>
          <w:bCs/>
        </w:rPr>
        <w:fldChar w:fldCharType="end"/>
      </w:r>
      <w:r w:rsidRPr="00441A53">
        <w:rPr>
          <w:b/>
          <w:bCs/>
        </w:rPr>
        <w:t xml:space="preserve">. Surat Keputusan </w:t>
      </w:r>
      <w:r w:rsidR="003C46EF">
        <w:rPr>
          <w:b/>
          <w:bCs/>
        </w:rPr>
        <w:t>Pengangkatan Dosen Pembimbing TAS</w:t>
      </w:r>
      <w:bookmarkEnd w:id="4524"/>
      <w:bookmarkEnd w:id="4525"/>
    </w:p>
    <w:p w14:paraId="69E43546" w14:textId="122ADA1D" w:rsidR="00520446" w:rsidRDefault="00253EF5" w:rsidP="00520446">
      <w:pPr>
        <w:jc w:val="center"/>
      </w:pPr>
      <w:r>
        <w:rPr>
          <w:noProof/>
        </w:rPr>
        <w:drawing>
          <wp:inline distT="0" distB="0" distL="0" distR="0" wp14:anchorId="7A6375A0" wp14:editId="1CBCB46D">
            <wp:extent cx="5276850" cy="7401555"/>
            <wp:effectExtent l="0" t="0" r="0" b="9525"/>
            <wp:docPr id="1544166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5279960" cy="7405917"/>
                    </a:xfrm>
                    <a:prstGeom prst="rect">
                      <a:avLst/>
                    </a:prstGeom>
                    <a:noFill/>
                    <a:ln>
                      <a:noFill/>
                    </a:ln>
                  </pic:spPr>
                </pic:pic>
              </a:graphicData>
            </a:graphic>
          </wp:inline>
        </w:drawing>
      </w:r>
    </w:p>
    <w:p w14:paraId="018F5CED" w14:textId="73368379" w:rsidR="00520446" w:rsidRDefault="00520446" w:rsidP="00253EF5">
      <w:pPr>
        <w:jc w:val="center"/>
      </w:pPr>
      <w:r>
        <w:rPr>
          <w:noProof/>
        </w:rPr>
        <w:lastRenderedPageBreak/>
        <w:drawing>
          <wp:inline distT="0" distB="0" distL="0" distR="0" wp14:anchorId="0D5E9FB0" wp14:editId="312CBF89">
            <wp:extent cx="5527322" cy="7639050"/>
            <wp:effectExtent l="0" t="0" r="5715" b="0"/>
            <wp:docPr id="992911296"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11296" name="Picture 4" descr="A close-up of a document&#10;&#10;Description automatically generated"/>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527322" cy="7639050"/>
                    </a:xfrm>
                    <a:prstGeom prst="rect">
                      <a:avLst/>
                    </a:prstGeom>
                    <a:noFill/>
                    <a:ln>
                      <a:noFill/>
                    </a:ln>
                  </pic:spPr>
                </pic:pic>
              </a:graphicData>
            </a:graphic>
          </wp:inline>
        </w:drawing>
      </w:r>
    </w:p>
    <w:p w14:paraId="711C7F8C" w14:textId="7E3B3FC5" w:rsidR="009B1345" w:rsidRDefault="009B1345" w:rsidP="00AE6704">
      <w:pPr>
        <w:pStyle w:val="Heading2"/>
        <w:rPr>
          <w:i/>
          <w:iCs/>
        </w:rPr>
      </w:pPr>
    </w:p>
    <w:p w14:paraId="68857EAB" w14:textId="2021B31B" w:rsidR="00AE6704" w:rsidRPr="00C17DD9" w:rsidRDefault="00C17DD9" w:rsidP="00C17DD9">
      <w:pPr>
        <w:pStyle w:val="NoBeforeAfter"/>
        <w:rPr>
          <w:b/>
          <w:bCs/>
        </w:rPr>
      </w:pPr>
      <w:bookmarkStart w:id="4526" w:name="_Toc184828422"/>
      <w:r w:rsidRPr="00C17DD9">
        <w:rPr>
          <w:b/>
          <w:bCs/>
        </w:rPr>
        <w:lastRenderedPageBreak/>
        <w:t xml:space="preserve">Lampiran </w:t>
      </w:r>
      <w:r w:rsidRPr="00C17DD9">
        <w:rPr>
          <w:b/>
          <w:bCs/>
        </w:rPr>
        <w:fldChar w:fldCharType="begin"/>
      </w:r>
      <w:r w:rsidRPr="00C17DD9">
        <w:rPr>
          <w:b/>
          <w:bCs/>
        </w:rPr>
        <w:instrText xml:space="preserve"> SEQ Lampiran \* ARABIC </w:instrText>
      </w:r>
      <w:r w:rsidRPr="00C17DD9">
        <w:rPr>
          <w:b/>
          <w:bCs/>
        </w:rPr>
        <w:fldChar w:fldCharType="separate"/>
      </w:r>
      <w:r w:rsidR="0021290A">
        <w:rPr>
          <w:b/>
          <w:bCs/>
          <w:noProof/>
        </w:rPr>
        <w:t>2</w:t>
      </w:r>
      <w:r w:rsidRPr="00C17DD9">
        <w:rPr>
          <w:b/>
          <w:bCs/>
        </w:rPr>
        <w:fldChar w:fldCharType="end"/>
      </w:r>
      <w:r w:rsidRPr="00C17DD9">
        <w:rPr>
          <w:b/>
          <w:bCs/>
        </w:rPr>
        <w:t>. Modul</w:t>
      </w:r>
      <w:bookmarkEnd w:id="4526"/>
    </w:p>
    <w:p w14:paraId="3DD54473" w14:textId="0C9213D2" w:rsidR="00FB4A59" w:rsidRDefault="00317146" w:rsidP="00522DBA">
      <w:pPr>
        <w:spacing w:after="0"/>
        <w:rPr>
          <w:b/>
          <w:bCs/>
        </w:rPr>
      </w:pPr>
      <w:r>
        <w:rPr>
          <w:b/>
          <w:bCs/>
          <w:noProof/>
        </w:rPr>
        <w:drawing>
          <wp:inline distT="0" distB="0" distL="0" distR="0" wp14:anchorId="056030E9" wp14:editId="60AFD377">
            <wp:extent cx="5041265" cy="7124065"/>
            <wp:effectExtent l="0" t="0" r="6985" b="635"/>
            <wp:docPr id="23377815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6F2CB9E5" w14:textId="493A9136" w:rsidR="00317146" w:rsidRPr="00FB4A59" w:rsidRDefault="00317146" w:rsidP="00522DBA">
      <w:pPr>
        <w:spacing w:after="0"/>
        <w:rPr>
          <w:b/>
          <w:bCs/>
        </w:rPr>
      </w:pPr>
      <w:r>
        <w:rPr>
          <w:b/>
          <w:bCs/>
          <w:noProof/>
        </w:rPr>
        <w:lastRenderedPageBreak/>
        <w:drawing>
          <wp:inline distT="0" distB="0" distL="0" distR="0" wp14:anchorId="46E5C819" wp14:editId="74478A4E">
            <wp:extent cx="5041265" cy="7124065"/>
            <wp:effectExtent l="0" t="0" r="6985" b="635"/>
            <wp:docPr id="1881859756"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23ED4460" w14:textId="77777777" w:rsidR="00317146" w:rsidRDefault="00317146">
      <w:pPr>
        <w:spacing w:line="259" w:lineRule="auto"/>
        <w:jc w:val="left"/>
      </w:pPr>
      <w:r>
        <w:rPr>
          <w:noProof/>
        </w:rPr>
        <w:lastRenderedPageBreak/>
        <w:drawing>
          <wp:inline distT="0" distB="0" distL="0" distR="0" wp14:anchorId="44F993DC" wp14:editId="06F15B48">
            <wp:extent cx="5041265" cy="7124065"/>
            <wp:effectExtent l="0" t="0" r="6985" b="635"/>
            <wp:docPr id="208771041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172BF9B4" w14:textId="77777777" w:rsidR="00317146" w:rsidRDefault="00317146">
      <w:pPr>
        <w:spacing w:line="259" w:lineRule="auto"/>
        <w:jc w:val="left"/>
      </w:pPr>
      <w:r>
        <w:rPr>
          <w:noProof/>
        </w:rPr>
        <w:lastRenderedPageBreak/>
        <w:drawing>
          <wp:inline distT="0" distB="0" distL="0" distR="0" wp14:anchorId="0541ACC8" wp14:editId="4FA4F900">
            <wp:extent cx="5041265" cy="7124065"/>
            <wp:effectExtent l="0" t="0" r="6985" b="635"/>
            <wp:docPr id="1730577911"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1E64B801" w14:textId="77777777" w:rsidR="00317146" w:rsidRDefault="00317146">
      <w:pPr>
        <w:spacing w:line="259" w:lineRule="auto"/>
        <w:jc w:val="left"/>
      </w:pPr>
      <w:r>
        <w:rPr>
          <w:noProof/>
        </w:rPr>
        <w:lastRenderedPageBreak/>
        <w:drawing>
          <wp:inline distT="0" distB="0" distL="0" distR="0" wp14:anchorId="57FAF33B" wp14:editId="79691704">
            <wp:extent cx="5041265" cy="7124065"/>
            <wp:effectExtent l="0" t="0" r="6985" b="635"/>
            <wp:docPr id="21456734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5E0B5445" w14:textId="77777777" w:rsidR="00317146" w:rsidRDefault="00317146">
      <w:pPr>
        <w:spacing w:line="259" w:lineRule="auto"/>
        <w:jc w:val="left"/>
      </w:pPr>
      <w:r>
        <w:rPr>
          <w:noProof/>
        </w:rPr>
        <w:lastRenderedPageBreak/>
        <w:drawing>
          <wp:inline distT="0" distB="0" distL="0" distR="0" wp14:anchorId="2BD01CA5" wp14:editId="0EE16EEC">
            <wp:extent cx="5041265" cy="7124065"/>
            <wp:effectExtent l="0" t="0" r="6985" b="635"/>
            <wp:docPr id="47134254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482DDCA4" w14:textId="77777777" w:rsidR="00317146" w:rsidRDefault="00317146">
      <w:pPr>
        <w:spacing w:line="259" w:lineRule="auto"/>
        <w:jc w:val="left"/>
      </w:pPr>
      <w:r>
        <w:rPr>
          <w:noProof/>
        </w:rPr>
        <w:lastRenderedPageBreak/>
        <w:drawing>
          <wp:inline distT="0" distB="0" distL="0" distR="0" wp14:anchorId="2451DF67" wp14:editId="56261ADD">
            <wp:extent cx="5041265" cy="7124065"/>
            <wp:effectExtent l="0" t="0" r="6985" b="635"/>
            <wp:docPr id="119508373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48E0F3DF" w14:textId="77777777" w:rsidR="00317146" w:rsidRDefault="00317146">
      <w:pPr>
        <w:spacing w:line="259" w:lineRule="auto"/>
        <w:jc w:val="left"/>
      </w:pPr>
      <w:r>
        <w:rPr>
          <w:noProof/>
        </w:rPr>
        <w:lastRenderedPageBreak/>
        <w:drawing>
          <wp:inline distT="0" distB="0" distL="0" distR="0" wp14:anchorId="13883014" wp14:editId="37EB3A3D">
            <wp:extent cx="5041265" cy="7124065"/>
            <wp:effectExtent l="0" t="0" r="6985" b="635"/>
            <wp:docPr id="1604223635"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493321CD" w14:textId="77777777" w:rsidR="00317146" w:rsidRDefault="00317146">
      <w:pPr>
        <w:spacing w:line="259" w:lineRule="auto"/>
        <w:jc w:val="left"/>
      </w:pPr>
      <w:r>
        <w:rPr>
          <w:noProof/>
        </w:rPr>
        <w:lastRenderedPageBreak/>
        <w:drawing>
          <wp:inline distT="0" distB="0" distL="0" distR="0" wp14:anchorId="4A8BFA81" wp14:editId="494D5CBA">
            <wp:extent cx="5041265" cy="7124065"/>
            <wp:effectExtent l="0" t="0" r="6985" b="635"/>
            <wp:docPr id="140589902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173D18FF" w14:textId="77777777" w:rsidR="00317146" w:rsidRDefault="00317146">
      <w:pPr>
        <w:spacing w:line="259" w:lineRule="auto"/>
        <w:jc w:val="left"/>
      </w:pPr>
      <w:r>
        <w:rPr>
          <w:noProof/>
        </w:rPr>
        <w:lastRenderedPageBreak/>
        <w:drawing>
          <wp:inline distT="0" distB="0" distL="0" distR="0" wp14:anchorId="375B9B55" wp14:editId="3FA57384">
            <wp:extent cx="5041265" cy="7124065"/>
            <wp:effectExtent l="0" t="0" r="6985" b="635"/>
            <wp:docPr id="734079847"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3C5AC21E" w14:textId="77777777" w:rsidR="00317146" w:rsidRDefault="00317146">
      <w:pPr>
        <w:spacing w:line="259" w:lineRule="auto"/>
        <w:jc w:val="left"/>
      </w:pPr>
      <w:r>
        <w:rPr>
          <w:noProof/>
        </w:rPr>
        <w:lastRenderedPageBreak/>
        <w:drawing>
          <wp:inline distT="0" distB="0" distL="0" distR="0" wp14:anchorId="1F8B37B3" wp14:editId="463D7B06">
            <wp:extent cx="5041265" cy="7124065"/>
            <wp:effectExtent l="0" t="0" r="6985" b="635"/>
            <wp:docPr id="154715995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7D0DFF20" w14:textId="77777777" w:rsidR="00317146" w:rsidRDefault="00317146">
      <w:pPr>
        <w:spacing w:line="259" w:lineRule="auto"/>
        <w:jc w:val="left"/>
      </w:pPr>
      <w:r>
        <w:rPr>
          <w:noProof/>
        </w:rPr>
        <w:lastRenderedPageBreak/>
        <w:drawing>
          <wp:inline distT="0" distB="0" distL="0" distR="0" wp14:anchorId="411637F7" wp14:editId="6EAEE2BE">
            <wp:extent cx="5041265" cy="7124065"/>
            <wp:effectExtent l="0" t="0" r="6985" b="635"/>
            <wp:docPr id="1222817188"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696529CE" w14:textId="77777777" w:rsidR="00317146" w:rsidRDefault="00317146">
      <w:pPr>
        <w:spacing w:line="259" w:lineRule="auto"/>
        <w:jc w:val="left"/>
      </w:pPr>
      <w:r>
        <w:rPr>
          <w:noProof/>
        </w:rPr>
        <w:lastRenderedPageBreak/>
        <w:drawing>
          <wp:inline distT="0" distB="0" distL="0" distR="0" wp14:anchorId="7ADE89A1" wp14:editId="129B6643">
            <wp:extent cx="5041265" cy="7124065"/>
            <wp:effectExtent l="0" t="0" r="6985" b="635"/>
            <wp:docPr id="698472242"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559EBEF1" w14:textId="77777777" w:rsidR="00317146" w:rsidRDefault="00317146">
      <w:pPr>
        <w:spacing w:line="259" w:lineRule="auto"/>
        <w:jc w:val="left"/>
      </w:pPr>
      <w:r>
        <w:rPr>
          <w:noProof/>
        </w:rPr>
        <w:lastRenderedPageBreak/>
        <w:drawing>
          <wp:inline distT="0" distB="0" distL="0" distR="0" wp14:anchorId="1BF66B29" wp14:editId="738363DF">
            <wp:extent cx="5041265" cy="7124065"/>
            <wp:effectExtent l="0" t="0" r="6985" b="635"/>
            <wp:docPr id="683200203"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1B76A440" w14:textId="77777777" w:rsidR="00317146" w:rsidRDefault="00317146">
      <w:pPr>
        <w:spacing w:line="259" w:lineRule="auto"/>
        <w:jc w:val="left"/>
      </w:pPr>
      <w:r>
        <w:rPr>
          <w:noProof/>
        </w:rPr>
        <w:lastRenderedPageBreak/>
        <w:drawing>
          <wp:inline distT="0" distB="0" distL="0" distR="0" wp14:anchorId="790904A7" wp14:editId="7C0F56D7">
            <wp:extent cx="5041265" cy="7124065"/>
            <wp:effectExtent l="0" t="0" r="6985" b="635"/>
            <wp:docPr id="68500710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326D340E" w14:textId="77777777" w:rsidR="00317146" w:rsidRDefault="00317146">
      <w:pPr>
        <w:spacing w:line="259" w:lineRule="auto"/>
        <w:jc w:val="left"/>
      </w:pPr>
      <w:r>
        <w:rPr>
          <w:noProof/>
        </w:rPr>
        <w:lastRenderedPageBreak/>
        <w:drawing>
          <wp:inline distT="0" distB="0" distL="0" distR="0" wp14:anchorId="37EDAEC2" wp14:editId="5CBA8F11">
            <wp:extent cx="5041265" cy="7124065"/>
            <wp:effectExtent l="0" t="0" r="6985" b="635"/>
            <wp:docPr id="28015728"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0490E223" w14:textId="77777777" w:rsidR="00317146" w:rsidRDefault="00317146">
      <w:pPr>
        <w:spacing w:line="259" w:lineRule="auto"/>
        <w:jc w:val="left"/>
      </w:pPr>
      <w:r>
        <w:rPr>
          <w:noProof/>
        </w:rPr>
        <w:lastRenderedPageBreak/>
        <w:drawing>
          <wp:inline distT="0" distB="0" distL="0" distR="0" wp14:anchorId="6607CEB0" wp14:editId="63C6CD30">
            <wp:extent cx="5041265" cy="7124065"/>
            <wp:effectExtent l="0" t="0" r="6985" b="635"/>
            <wp:docPr id="1039955558"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5389CB94" w14:textId="77777777" w:rsidR="00317146" w:rsidRDefault="00317146">
      <w:pPr>
        <w:spacing w:line="259" w:lineRule="auto"/>
        <w:jc w:val="left"/>
      </w:pPr>
      <w:r>
        <w:rPr>
          <w:noProof/>
        </w:rPr>
        <w:lastRenderedPageBreak/>
        <w:drawing>
          <wp:inline distT="0" distB="0" distL="0" distR="0" wp14:anchorId="2D19335A" wp14:editId="7A8BE46B">
            <wp:extent cx="5041265" cy="7124065"/>
            <wp:effectExtent l="0" t="0" r="6985" b="635"/>
            <wp:docPr id="2032478833"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7"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60B77E68" w14:textId="640D5281" w:rsidR="00317146" w:rsidRDefault="00317146">
      <w:pPr>
        <w:spacing w:line="259" w:lineRule="auto"/>
        <w:jc w:val="left"/>
      </w:pPr>
      <w:r>
        <w:rPr>
          <w:noProof/>
        </w:rPr>
        <w:lastRenderedPageBreak/>
        <w:drawing>
          <wp:inline distT="0" distB="0" distL="0" distR="0" wp14:anchorId="78328AC4" wp14:editId="06CCD173">
            <wp:extent cx="5041265" cy="7124065"/>
            <wp:effectExtent l="0" t="0" r="6985" b="635"/>
            <wp:docPr id="949836937"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8"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r>
        <w:rPr>
          <w:noProof/>
        </w:rPr>
        <w:lastRenderedPageBreak/>
        <w:drawing>
          <wp:inline distT="0" distB="0" distL="0" distR="0" wp14:anchorId="2A13E4B6" wp14:editId="296AF1D9">
            <wp:extent cx="5041265" cy="7124065"/>
            <wp:effectExtent l="0" t="0" r="6985" b="635"/>
            <wp:docPr id="1780874655"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89"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4DF7E9C1" w14:textId="2D2B6A55" w:rsidR="00317146" w:rsidRDefault="00317146">
      <w:pPr>
        <w:spacing w:line="259" w:lineRule="auto"/>
        <w:jc w:val="left"/>
      </w:pPr>
      <w:r>
        <w:rPr>
          <w:noProof/>
        </w:rPr>
        <w:lastRenderedPageBreak/>
        <w:drawing>
          <wp:inline distT="0" distB="0" distL="0" distR="0" wp14:anchorId="759AFDBE" wp14:editId="7CE2F200">
            <wp:extent cx="5039995" cy="7122270"/>
            <wp:effectExtent l="0" t="0" r="8255" b="2540"/>
            <wp:docPr id="770736705"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8" cstate="screen">
                      <a:extLst>
                        <a:ext uri="{28A0092B-C50C-407E-A947-70E740481C1C}">
                          <a14:useLocalDpi xmlns:a14="http://schemas.microsoft.com/office/drawing/2010/main"/>
                        </a:ext>
                      </a:extLst>
                    </a:blip>
                    <a:srcRect/>
                    <a:stretch>
                      <a:fillRect/>
                    </a:stretch>
                  </pic:blipFill>
                  <pic:spPr bwMode="auto">
                    <a:xfrm>
                      <a:off x="0" y="0"/>
                      <a:ext cx="5039995" cy="7122270"/>
                    </a:xfrm>
                    <a:prstGeom prst="rect">
                      <a:avLst/>
                    </a:prstGeom>
                    <a:noFill/>
                    <a:ln>
                      <a:noFill/>
                    </a:ln>
                  </pic:spPr>
                </pic:pic>
              </a:graphicData>
            </a:graphic>
          </wp:inline>
        </w:drawing>
      </w:r>
    </w:p>
    <w:p w14:paraId="51B40E88" w14:textId="643987A6" w:rsidR="00317146" w:rsidRDefault="00317146">
      <w:pPr>
        <w:spacing w:line="259" w:lineRule="auto"/>
        <w:jc w:val="left"/>
      </w:pPr>
      <w:r>
        <w:rPr>
          <w:noProof/>
        </w:rPr>
        <w:lastRenderedPageBreak/>
        <w:drawing>
          <wp:inline distT="0" distB="0" distL="0" distR="0" wp14:anchorId="21B77D7B" wp14:editId="4B3CF72A">
            <wp:extent cx="5041265" cy="7124065"/>
            <wp:effectExtent l="0" t="0" r="6985" b="635"/>
            <wp:docPr id="992350646"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789FBB6A" w14:textId="16CA3FC6" w:rsidR="00317146" w:rsidRDefault="00317146">
      <w:pPr>
        <w:spacing w:line="259" w:lineRule="auto"/>
        <w:jc w:val="left"/>
      </w:pPr>
      <w:r>
        <w:rPr>
          <w:noProof/>
        </w:rPr>
        <w:lastRenderedPageBreak/>
        <w:drawing>
          <wp:inline distT="0" distB="0" distL="0" distR="0" wp14:anchorId="1F6CE59C" wp14:editId="23533C4C">
            <wp:extent cx="5041265" cy="7124065"/>
            <wp:effectExtent l="0" t="0" r="6985" b="635"/>
            <wp:docPr id="1049936966"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91"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7DD49451" w14:textId="5F81BA30" w:rsidR="00317146" w:rsidRDefault="00317146">
      <w:pPr>
        <w:spacing w:line="259" w:lineRule="auto"/>
        <w:jc w:val="left"/>
      </w:pPr>
      <w:r>
        <w:rPr>
          <w:noProof/>
        </w:rPr>
        <w:lastRenderedPageBreak/>
        <w:drawing>
          <wp:inline distT="0" distB="0" distL="0" distR="0" wp14:anchorId="4B6D9AB6" wp14:editId="77E83C03">
            <wp:extent cx="5041265" cy="7124065"/>
            <wp:effectExtent l="0" t="0" r="6985" b="635"/>
            <wp:docPr id="508725185"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2"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269F2D67" w14:textId="60DBC723" w:rsidR="00317146" w:rsidRDefault="00317146">
      <w:pPr>
        <w:spacing w:line="259" w:lineRule="auto"/>
        <w:jc w:val="left"/>
      </w:pPr>
      <w:r>
        <w:rPr>
          <w:noProof/>
        </w:rPr>
        <w:lastRenderedPageBreak/>
        <w:drawing>
          <wp:inline distT="0" distB="0" distL="0" distR="0" wp14:anchorId="46697042" wp14:editId="7966CD8B">
            <wp:extent cx="5037586" cy="7124065"/>
            <wp:effectExtent l="0" t="0" r="0" b="635"/>
            <wp:docPr id="8137921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9215" name="Picture 294"/>
                    <pic:cNvPicPr>
                      <a:picLocks noChangeAspect="1" noChangeArrowheads="1"/>
                    </pic:cNvPicPr>
                  </pic:nvPicPr>
                  <pic:blipFill>
                    <a:blip r:embed="rId93" cstate="screen">
                      <a:extLst>
                        <a:ext uri="{28A0092B-C50C-407E-A947-70E740481C1C}">
                          <a14:useLocalDpi xmlns:a14="http://schemas.microsoft.com/office/drawing/2010/main"/>
                        </a:ext>
                      </a:extLst>
                    </a:blip>
                    <a:stretch>
                      <a:fillRect/>
                    </a:stretch>
                  </pic:blipFill>
                  <pic:spPr bwMode="auto">
                    <a:xfrm>
                      <a:off x="0" y="0"/>
                      <a:ext cx="5037586" cy="7124065"/>
                    </a:xfrm>
                    <a:prstGeom prst="rect">
                      <a:avLst/>
                    </a:prstGeom>
                    <a:noFill/>
                    <a:ln>
                      <a:noFill/>
                    </a:ln>
                  </pic:spPr>
                </pic:pic>
              </a:graphicData>
            </a:graphic>
          </wp:inline>
        </w:drawing>
      </w:r>
    </w:p>
    <w:p w14:paraId="6AB30E3E" w14:textId="2CD126E1" w:rsidR="00317146" w:rsidRDefault="00317146">
      <w:pPr>
        <w:spacing w:line="259" w:lineRule="auto"/>
        <w:jc w:val="left"/>
      </w:pPr>
      <w:r>
        <w:rPr>
          <w:noProof/>
        </w:rPr>
        <w:lastRenderedPageBreak/>
        <w:drawing>
          <wp:inline distT="0" distB="0" distL="0" distR="0" wp14:anchorId="1358F3A1" wp14:editId="62BFF6AA">
            <wp:extent cx="5037586" cy="7124065"/>
            <wp:effectExtent l="0" t="0" r="0" b="635"/>
            <wp:docPr id="1081331591"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31591" name="Picture 295"/>
                    <pic:cNvPicPr>
                      <a:picLocks noChangeAspect="1" noChangeArrowheads="1"/>
                    </pic:cNvPicPr>
                  </pic:nvPicPr>
                  <pic:blipFill>
                    <a:blip r:embed="rId94" cstate="screen">
                      <a:extLst>
                        <a:ext uri="{28A0092B-C50C-407E-A947-70E740481C1C}">
                          <a14:useLocalDpi xmlns:a14="http://schemas.microsoft.com/office/drawing/2010/main"/>
                        </a:ext>
                      </a:extLst>
                    </a:blip>
                    <a:stretch>
                      <a:fillRect/>
                    </a:stretch>
                  </pic:blipFill>
                  <pic:spPr bwMode="auto">
                    <a:xfrm>
                      <a:off x="0" y="0"/>
                      <a:ext cx="5037586" cy="7124065"/>
                    </a:xfrm>
                    <a:prstGeom prst="rect">
                      <a:avLst/>
                    </a:prstGeom>
                    <a:noFill/>
                    <a:ln>
                      <a:noFill/>
                    </a:ln>
                  </pic:spPr>
                </pic:pic>
              </a:graphicData>
            </a:graphic>
          </wp:inline>
        </w:drawing>
      </w:r>
    </w:p>
    <w:p w14:paraId="1E4A69B4" w14:textId="77777777" w:rsidR="003C57FE" w:rsidRDefault="003C57FE">
      <w:pPr>
        <w:spacing w:line="259" w:lineRule="auto"/>
        <w:jc w:val="left"/>
      </w:pPr>
      <w:r>
        <w:br w:type="page"/>
      </w:r>
    </w:p>
    <w:p w14:paraId="5606D763" w14:textId="64A915EE" w:rsidR="00317146" w:rsidRDefault="003C57FE">
      <w:pPr>
        <w:spacing w:line="259" w:lineRule="auto"/>
        <w:jc w:val="left"/>
      </w:pPr>
      <w:r>
        <w:rPr>
          <w:noProof/>
          <w14:ligatures w14:val="standardContextual"/>
        </w:rPr>
        <w:lastRenderedPageBreak/>
        <w:drawing>
          <wp:inline distT="0" distB="0" distL="0" distR="0" wp14:anchorId="5A1C4575" wp14:editId="31B75EE3">
            <wp:extent cx="5039995" cy="7127875"/>
            <wp:effectExtent l="0" t="0" r="8255" b="0"/>
            <wp:docPr id="7337240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24009" name="Picture 733724009"/>
                    <pic:cNvPicPr/>
                  </pic:nvPicPr>
                  <pic:blipFill>
                    <a:blip r:embed="rId95"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noProof/>
          <w14:ligatures w14:val="standardContextual"/>
        </w:rPr>
        <w:lastRenderedPageBreak/>
        <w:drawing>
          <wp:inline distT="0" distB="0" distL="0" distR="0" wp14:anchorId="5205D3BA" wp14:editId="32A2FC57">
            <wp:extent cx="5039995" cy="7127875"/>
            <wp:effectExtent l="0" t="0" r="8255" b="0"/>
            <wp:docPr id="5071076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07659" name="Picture 507107659"/>
                    <pic:cNvPicPr/>
                  </pic:nvPicPr>
                  <pic:blipFill>
                    <a:blip r:embed="rId96"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noProof/>
          <w14:ligatures w14:val="standardContextual"/>
        </w:rPr>
        <w:lastRenderedPageBreak/>
        <w:drawing>
          <wp:inline distT="0" distB="0" distL="0" distR="0" wp14:anchorId="0FC7D109" wp14:editId="1E9E1BF3">
            <wp:extent cx="5039995" cy="7127875"/>
            <wp:effectExtent l="0" t="0" r="8255" b="0"/>
            <wp:docPr id="1833612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12616" name="Picture 1833612616"/>
                    <pic:cNvPicPr/>
                  </pic:nvPicPr>
                  <pic:blipFill>
                    <a:blip r:embed="rId97"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noProof/>
          <w14:ligatures w14:val="standardContextual"/>
        </w:rPr>
        <w:lastRenderedPageBreak/>
        <w:drawing>
          <wp:inline distT="0" distB="0" distL="0" distR="0" wp14:anchorId="65CF714E" wp14:editId="35BFEAC3">
            <wp:extent cx="5039995" cy="7127875"/>
            <wp:effectExtent l="0" t="0" r="8255" b="0"/>
            <wp:docPr id="6146733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3342" name="Picture 614673342"/>
                    <pic:cNvPicPr/>
                  </pic:nvPicPr>
                  <pic:blipFill>
                    <a:blip r:embed="rId98"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noProof/>
          <w14:ligatures w14:val="standardContextual"/>
        </w:rPr>
        <w:lastRenderedPageBreak/>
        <w:drawing>
          <wp:inline distT="0" distB="0" distL="0" distR="0" wp14:anchorId="52771785" wp14:editId="5226CE29">
            <wp:extent cx="5039995" cy="7127875"/>
            <wp:effectExtent l="0" t="0" r="8255" b="0"/>
            <wp:docPr id="21093483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48302" name="Picture 2109348302"/>
                    <pic:cNvPicPr/>
                  </pic:nvPicPr>
                  <pic:blipFill>
                    <a:blip r:embed="rId99"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noProof/>
          <w14:ligatures w14:val="standardContextual"/>
        </w:rPr>
        <w:lastRenderedPageBreak/>
        <w:drawing>
          <wp:inline distT="0" distB="0" distL="0" distR="0" wp14:anchorId="467E5AEE" wp14:editId="50D9E4AE">
            <wp:extent cx="5039995" cy="7127875"/>
            <wp:effectExtent l="0" t="0" r="8255" b="0"/>
            <wp:docPr id="4992179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7920" name="Picture 499217920"/>
                    <pic:cNvPicPr/>
                  </pic:nvPicPr>
                  <pic:blipFill>
                    <a:blip r:embed="rId100"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noProof/>
          <w14:ligatures w14:val="standardContextual"/>
        </w:rPr>
        <w:lastRenderedPageBreak/>
        <w:drawing>
          <wp:inline distT="0" distB="0" distL="0" distR="0" wp14:anchorId="3F2AD2DB" wp14:editId="3E1543E1">
            <wp:extent cx="5039995" cy="7127875"/>
            <wp:effectExtent l="0" t="0" r="8255" b="0"/>
            <wp:docPr id="11328691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69162" name="Picture 1132869162"/>
                    <pic:cNvPicPr/>
                  </pic:nvPicPr>
                  <pic:blipFill>
                    <a:blip r:embed="rId101"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noProof/>
          <w14:ligatures w14:val="standardContextual"/>
        </w:rPr>
        <w:lastRenderedPageBreak/>
        <w:drawing>
          <wp:inline distT="0" distB="0" distL="0" distR="0" wp14:anchorId="1D385975" wp14:editId="0FB8C2C9">
            <wp:extent cx="5039995" cy="7127875"/>
            <wp:effectExtent l="0" t="0" r="8255" b="0"/>
            <wp:docPr id="8812568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6877" name="Picture 881256877"/>
                    <pic:cNvPicPr/>
                  </pic:nvPicPr>
                  <pic:blipFill>
                    <a:blip r:embed="rId102"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noProof/>
          <w14:ligatures w14:val="standardContextual"/>
        </w:rPr>
        <w:lastRenderedPageBreak/>
        <w:drawing>
          <wp:inline distT="0" distB="0" distL="0" distR="0" wp14:anchorId="45BB3B67" wp14:editId="1C73560C">
            <wp:extent cx="5039995" cy="7127875"/>
            <wp:effectExtent l="0" t="0" r="8255" b="0"/>
            <wp:docPr id="3431052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5270" name="Picture 343105270"/>
                    <pic:cNvPicPr/>
                  </pic:nvPicPr>
                  <pic:blipFill>
                    <a:blip r:embed="rId103"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sidR="00FB4A59">
        <w:br w:type="page"/>
      </w:r>
    </w:p>
    <w:p w14:paraId="32D45E84" w14:textId="48B49CA6" w:rsidR="00624F2C" w:rsidRPr="00DB05D2" w:rsidRDefault="00DB05D2" w:rsidP="00DB05D2">
      <w:pPr>
        <w:pStyle w:val="NoBeforeAfter"/>
        <w:rPr>
          <w:b/>
          <w:bCs/>
        </w:rPr>
      </w:pPr>
      <w:bookmarkStart w:id="4527" w:name="_Toc184828423"/>
      <w:r w:rsidRPr="00DB05D2">
        <w:rPr>
          <w:b/>
          <w:bCs/>
        </w:rPr>
        <w:lastRenderedPageBreak/>
        <w:t xml:space="preserve">Lampiran </w:t>
      </w:r>
      <w:r w:rsidRPr="00DB05D2">
        <w:rPr>
          <w:b/>
          <w:bCs/>
        </w:rPr>
        <w:fldChar w:fldCharType="begin"/>
      </w:r>
      <w:r w:rsidRPr="00DB05D2">
        <w:rPr>
          <w:b/>
          <w:bCs/>
        </w:rPr>
        <w:instrText xml:space="preserve"> SEQ Lampiran \* ARABIC </w:instrText>
      </w:r>
      <w:r w:rsidRPr="00DB05D2">
        <w:rPr>
          <w:b/>
          <w:bCs/>
        </w:rPr>
        <w:fldChar w:fldCharType="separate"/>
      </w:r>
      <w:r w:rsidR="0021290A">
        <w:rPr>
          <w:b/>
          <w:bCs/>
          <w:noProof/>
        </w:rPr>
        <w:t>3</w:t>
      </w:r>
      <w:r w:rsidRPr="00DB05D2">
        <w:rPr>
          <w:b/>
          <w:bCs/>
        </w:rPr>
        <w:fldChar w:fldCharType="end"/>
      </w:r>
      <w:r w:rsidRPr="00DB05D2">
        <w:rPr>
          <w:b/>
          <w:bCs/>
        </w:rPr>
        <w:t xml:space="preserve">. </w:t>
      </w:r>
      <w:proofErr w:type="spellStart"/>
      <w:r w:rsidRPr="009B28AB">
        <w:rPr>
          <w:b/>
          <w:bCs/>
          <w:i/>
          <w:iCs/>
        </w:rPr>
        <w:t>Labsheet</w:t>
      </w:r>
      <w:bookmarkEnd w:id="4527"/>
      <w:proofErr w:type="spellEnd"/>
    </w:p>
    <w:p w14:paraId="27B42EFC" w14:textId="7630E62F" w:rsidR="00624F2C" w:rsidRDefault="00C0316A">
      <w:pPr>
        <w:spacing w:line="259" w:lineRule="auto"/>
        <w:jc w:val="left"/>
        <w:rPr>
          <w:b/>
          <w:bCs/>
        </w:rPr>
      </w:pPr>
      <w:r>
        <w:rPr>
          <w:b/>
          <w:bCs/>
          <w:noProof/>
        </w:rPr>
        <w:drawing>
          <wp:inline distT="0" distB="0" distL="0" distR="0" wp14:anchorId="2D360837" wp14:editId="5FAD7521">
            <wp:extent cx="5041265" cy="7124065"/>
            <wp:effectExtent l="0" t="0" r="6985" b="635"/>
            <wp:docPr id="168275483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6B2B6ADA" w14:textId="7F99A19B" w:rsidR="00C0316A" w:rsidRDefault="00C0316A">
      <w:pPr>
        <w:spacing w:line="259" w:lineRule="auto"/>
        <w:jc w:val="left"/>
        <w:rPr>
          <w:b/>
          <w:bCs/>
        </w:rPr>
      </w:pPr>
      <w:r>
        <w:rPr>
          <w:b/>
          <w:bCs/>
          <w:noProof/>
        </w:rPr>
        <w:lastRenderedPageBreak/>
        <w:drawing>
          <wp:inline distT="0" distB="0" distL="0" distR="0" wp14:anchorId="56727A03" wp14:editId="2BCFD865">
            <wp:extent cx="5041265" cy="7124065"/>
            <wp:effectExtent l="0" t="0" r="6985" b="635"/>
            <wp:docPr id="34766305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107F0411" w14:textId="7B128E2D" w:rsidR="00C0316A" w:rsidRDefault="00C0316A">
      <w:pPr>
        <w:spacing w:line="259" w:lineRule="auto"/>
        <w:jc w:val="left"/>
        <w:rPr>
          <w:b/>
          <w:bCs/>
        </w:rPr>
      </w:pPr>
      <w:r>
        <w:rPr>
          <w:b/>
          <w:bCs/>
          <w:noProof/>
        </w:rPr>
        <w:lastRenderedPageBreak/>
        <w:drawing>
          <wp:inline distT="0" distB="0" distL="0" distR="0" wp14:anchorId="5D4DF6E3" wp14:editId="3757511F">
            <wp:extent cx="5041265" cy="7124065"/>
            <wp:effectExtent l="0" t="0" r="6985" b="635"/>
            <wp:docPr id="870937081"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25C6F886" w14:textId="0B14EA7A" w:rsidR="00C0316A" w:rsidRDefault="00C0316A">
      <w:pPr>
        <w:spacing w:line="259" w:lineRule="auto"/>
        <w:jc w:val="left"/>
        <w:rPr>
          <w:b/>
          <w:bCs/>
        </w:rPr>
      </w:pPr>
      <w:r>
        <w:rPr>
          <w:b/>
          <w:bCs/>
          <w:noProof/>
        </w:rPr>
        <w:lastRenderedPageBreak/>
        <w:drawing>
          <wp:inline distT="0" distB="0" distL="0" distR="0" wp14:anchorId="0C991B12" wp14:editId="634A6025">
            <wp:extent cx="5041265" cy="7124065"/>
            <wp:effectExtent l="0" t="0" r="6985" b="635"/>
            <wp:docPr id="1669387891"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7"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46E5436A" w14:textId="67FDAA80" w:rsidR="00C0316A" w:rsidRDefault="00C0316A">
      <w:pPr>
        <w:spacing w:line="259" w:lineRule="auto"/>
        <w:jc w:val="left"/>
        <w:rPr>
          <w:b/>
          <w:bCs/>
        </w:rPr>
      </w:pPr>
      <w:r>
        <w:rPr>
          <w:b/>
          <w:bCs/>
          <w:noProof/>
        </w:rPr>
        <w:lastRenderedPageBreak/>
        <w:drawing>
          <wp:inline distT="0" distB="0" distL="0" distR="0" wp14:anchorId="19293624" wp14:editId="411F27E5">
            <wp:extent cx="5041265" cy="7124065"/>
            <wp:effectExtent l="0" t="0" r="6985" b="635"/>
            <wp:docPr id="692334083"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8" cstate="screen">
                      <a:extLst>
                        <a:ext uri="{28A0092B-C50C-407E-A947-70E740481C1C}">
                          <a14:useLocalDpi xmlns:a14="http://schemas.microsoft.com/office/drawing/2010/main"/>
                        </a:ext>
                      </a:extLst>
                    </a:blip>
                    <a:srcRect/>
                    <a:stretch>
                      <a:fillRect/>
                    </a:stretch>
                  </pic:blipFill>
                  <pic:spPr bwMode="auto">
                    <a:xfrm>
                      <a:off x="0" y="0"/>
                      <a:ext cx="5041265" cy="7124065"/>
                    </a:xfrm>
                    <a:prstGeom prst="rect">
                      <a:avLst/>
                    </a:prstGeom>
                    <a:noFill/>
                    <a:ln>
                      <a:noFill/>
                    </a:ln>
                  </pic:spPr>
                </pic:pic>
              </a:graphicData>
            </a:graphic>
          </wp:inline>
        </w:drawing>
      </w:r>
    </w:p>
    <w:p w14:paraId="37B0B48E" w14:textId="42394B0C" w:rsidR="00271FBF" w:rsidRDefault="00271FBF">
      <w:pPr>
        <w:spacing w:line="259" w:lineRule="auto"/>
        <w:jc w:val="left"/>
        <w:rPr>
          <w:b/>
          <w:bCs/>
        </w:rPr>
      </w:pPr>
      <w:del w:id="4528" w:author="Muhammad Subarkah" w:date="2024-12-10T16:00:00Z" w16du:dateUtc="2024-12-10T09:00:00Z">
        <w:r w:rsidDel="003840B9">
          <w:rPr>
            <w:b/>
            <w:bCs/>
            <w:noProof/>
            <w14:ligatures w14:val="standardContextual"/>
          </w:rPr>
          <w:drawing>
            <wp:inline distT="0" distB="0" distL="0" distR="0" wp14:anchorId="00480E87" wp14:editId="652E6D2C">
              <wp:extent cx="5039995" cy="7127875"/>
              <wp:effectExtent l="0" t="0" r="8255" b="0"/>
              <wp:docPr id="1034286053" name="Picture 316" descr="A document with tex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6053" name="Picture 316" descr="A document with text and a diagram&#10;&#10;Description automatically generated"/>
                      <pic:cNvPicPr/>
                    </pic:nvPicPr>
                    <pic:blipFill>
                      <a:blip r:embed="rId109"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sidDel="003840B9">
          <w:rPr>
            <w:b/>
            <w:bCs/>
            <w:noProof/>
            <w14:ligatures w14:val="standardContextual"/>
          </w:rPr>
          <w:drawing>
            <wp:inline distT="0" distB="0" distL="0" distR="0" wp14:anchorId="1667E6A8" wp14:editId="3F74214D">
              <wp:extent cx="5039995" cy="7127875"/>
              <wp:effectExtent l="0" t="0" r="8255" b="0"/>
              <wp:docPr id="233888480" name="Picture 317"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88480" name="Picture 317" descr="A close-up of a questionnaire&#10;&#10;Description automatically generated"/>
                      <pic:cNvPicPr/>
                    </pic:nvPicPr>
                    <pic:blipFill>
                      <a:blip r:embed="rId110"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sidDel="003840B9">
          <w:rPr>
            <w:b/>
            <w:bCs/>
            <w:noProof/>
            <w14:ligatures w14:val="standardContextual"/>
          </w:rPr>
          <w:drawing>
            <wp:inline distT="0" distB="0" distL="0" distR="0" wp14:anchorId="47DD42C0" wp14:editId="332221B6">
              <wp:extent cx="5039995" cy="7127875"/>
              <wp:effectExtent l="0" t="0" r="8255" b="0"/>
              <wp:docPr id="484967471" name="Picture 3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67471" name="Picture 318" descr="A close-up of a document&#10;&#10;Description automatically generated"/>
                      <pic:cNvPicPr/>
                    </pic:nvPicPr>
                    <pic:blipFill>
                      <a:blip r:embed="rId111"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sidDel="003840B9">
          <w:rPr>
            <w:b/>
            <w:bCs/>
            <w:noProof/>
            <w14:ligatures w14:val="standardContextual"/>
          </w:rPr>
          <w:drawing>
            <wp:inline distT="0" distB="0" distL="0" distR="0" wp14:anchorId="6CC4C95C" wp14:editId="53C47750">
              <wp:extent cx="5039995" cy="7127875"/>
              <wp:effectExtent l="0" t="0" r="8255" b="0"/>
              <wp:docPr id="509074194" name="Picture 3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74194" name="Picture 319" descr="A screenshot of a computer program&#10;&#10;Description automatically generated"/>
                      <pic:cNvPicPr/>
                    </pic:nvPicPr>
                    <pic:blipFill>
                      <a:blip r:embed="rId112"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sidDel="003840B9">
          <w:rPr>
            <w:b/>
            <w:bCs/>
            <w:noProof/>
            <w14:ligatures w14:val="standardContextual"/>
          </w:rPr>
          <w:drawing>
            <wp:inline distT="0" distB="0" distL="0" distR="0" wp14:anchorId="16722D25" wp14:editId="61715486">
              <wp:extent cx="5039995" cy="7127875"/>
              <wp:effectExtent l="0" t="0" r="8255" b="0"/>
              <wp:docPr id="170435812" name="Picture 3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812" name="Picture 320" descr="A screenshot of a computer code&#10;&#10;Description automatically generated"/>
                      <pic:cNvPicPr/>
                    </pic:nvPicPr>
                    <pic:blipFill>
                      <a:blip r:embed="rId113"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sidDel="003840B9">
          <w:rPr>
            <w:b/>
            <w:bCs/>
            <w:noProof/>
            <w14:ligatures w14:val="standardContextual"/>
          </w:rPr>
          <w:drawing>
            <wp:inline distT="0" distB="0" distL="0" distR="0" wp14:anchorId="17148D8C" wp14:editId="70394DFA">
              <wp:extent cx="5039995" cy="7127875"/>
              <wp:effectExtent l="0" t="0" r="8255" b="0"/>
              <wp:docPr id="145926873" name="Picture 32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873" name="Picture 321" descr="A close-up of a document&#10;&#10;Description automatically generated"/>
                      <pic:cNvPicPr/>
                    </pic:nvPicPr>
                    <pic:blipFill>
                      <a:blip r:embed="rId114"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del>
    </w:p>
    <w:p w14:paraId="0A6FA65E" w14:textId="77777777" w:rsidR="00271FBF" w:rsidRDefault="00271FBF">
      <w:pPr>
        <w:spacing w:line="259" w:lineRule="auto"/>
        <w:jc w:val="left"/>
        <w:rPr>
          <w:ins w:id="4529" w:author="Muhammad Subarkah" w:date="2024-12-10T16:00:00Z" w16du:dateUtc="2024-12-10T09:00:00Z"/>
          <w:b/>
          <w:bCs/>
        </w:rPr>
      </w:pPr>
    </w:p>
    <w:p w14:paraId="69A8663C" w14:textId="77777777" w:rsidR="003840B9" w:rsidRDefault="003840B9">
      <w:pPr>
        <w:spacing w:line="259" w:lineRule="auto"/>
        <w:jc w:val="left"/>
        <w:rPr>
          <w:ins w:id="4530" w:author="Muhammad Subarkah" w:date="2024-12-10T16:00:00Z" w16du:dateUtc="2024-12-10T09:00:00Z"/>
          <w:b/>
          <w:bCs/>
        </w:rPr>
      </w:pPr>
    </w:p>
    <w:p w14:paraId="32E4B444" w14:textId="185D4BE0" w:rsidR="003840B9" w:rsidRDefault="00DB383D">
      <w:pPr>
        <w:spacing w:line="259" w:lineRule="auto"/>
        <w:jc w:val="left"/>
        <w:rPr>
          <w:b/>
          <w:bCs/>
        </w:rPr>
      </w:pPr>
      <w:ins w:id="4531" w:author="Muhammad Subarkah" w:date="2024-12-10T16:31:00Z" w16du:dateUtc="2024-12-10T09:31:00Z">
        <w:r>
          <w:rPr>
            <w:b/>
            <w:bCs/>
            <w:noProof/>
            <w14:ligatures w14:val="standardContextual"/>
          </w:rPr>
          <w:lastRenderedPageBreak/>
          <w:drawing>
            <wp:inline distT="0" distB="0" distL="0" distR="0" wp14:anchorId="7A332614" wp14:editId="332D699C">
              <wp:extent cx="5039995" cy="7127875"/>
              <wp:effectExtent l="0" t="0" r="8255" b="0"/>
              <wp:docPr id="1955537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3754" name="Picture 195553754"/>
                      <pic:cNvPicPr/>
                    </pic:nvPicPr>
                    <pic:blipFill>
                      <a:blip r:embed="rId115"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64F84C5D" wp14:editId="42F103D9">
              <wp:extent cx="5039995" cy="7127875"/>
              <wp:effectExtent l="0" t="0" r="8255" b="0"/>
              <wp:docPr id="964294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94594" name="Picture 964294594"/>
                      <pic:cNvPicPr/>
                    </pic:nvPicPr>
                    <pic:blipFill>
                      <a:blip r:embed="rId116"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1CEBF081" wp14:editId="12DCFD60">
              <wp:extent cx="5039995" cy="7127875"/>
              <wp:effectExtent l="0" t="0" r="8255" b="0"/>
              <wp:docPr id="201950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0806" name="Picture 201950806"/>
                      <pic:cNvPicPr/>
                    </pic:nvPicPr>
                    <pic:blipFill>
                      <a:blip r:embed="rId117"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7B8A4423" wp14:editId="36CA8855">
              <wp:extent cx="5039995" cy="7127875"/>
              <wp:effectExtent l="0" t="0" r="8255" b="0"/>
              <wp:docPr id="8554444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44440" name="Picture 855444440"/>
                      <pic:cNvPicPr/>
                    </pic:nvPicPr>
                    <pic:blipFill>
                      <a:blip r:embed="rId118"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223C00FC" wp14:editId="02D1698A">
              <wp:extent cx="5039995" cy="7127875"/>
              <wp:effectExtent l="0" t="0" r="8255" b="0"/>
              <wp:docPr id="589805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5106" name="Picture 589805106"/>
                      <pic:cNvPicPr/>
                    </pic:nvPicPr>
                    <pic:blipFill>
                      <a:blip r:embed="rId119"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6064F59F" wp14:editId="223C6A94">
              <wp:extent cx="5039995" cy="7127875"/>
              <wp:effectExtent l="0" t="0" r="8255" b="0"/>
              <wp:docPr id="833215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5945" name="Picture 833215945"/>
                      <pic:cNvPicPr/>
                    </pic:nvPicPr>
                    <pic:blipFill>
                      <a:blip r:embed="rId120"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7B3772C9" wp14:editId="79288327">
              <wp:extent cx="5039995" cy="7127875"/>
              <wp:effectExtent l="0" t="0" r="8255" b="0"/>
              <wp:docPr id="3277524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2442" name="Picture 327752442"/>
                      <pic:cNvPicPr/>
                    </pic:nvPicPr>
                    <pic:blipFill>
                      <a:blip r:embed="rId121"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4E34935C" wp14:editId="6CE06FA8">
              <wp:extent cx="5039995" cy="7127875"/>
              <wp:effectExtent l="0" t="0" r="8255" b="0"/>
              <wp:docPr id="18167886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88611" name="Picture 1816788611"/>
                      <pic:cNvPicPr/>
                    </pic:nvPicPr>
                    <pic:blipFill>
                      <a:blip r:embed="rId122"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ins>
    </w:p>
    <w:p w14:paraId="622C79F7" w14:textId="5F4FD378" w:rsidR="009662C7" w:rsidRDefault="009662C7">
      <w:pPr>
        <w:spacing w:line="259" w:lineRule="auto"/>
        <w:jc w:val="left"/>
        <w:rPr>
          <w:b/>
          <w:bCs/>
        </w:rPr>
      </w:pPr>
      <w:r>
        <w:rPr>
          <w:b/>
          <w:bCs/>
        </w:rPr>
        <w:br w:type="page"/>
      </w:r>
    </w:p>
    <w:p w14:paraId="14707B29" w14:textId="0A1FB5B7" w:rsidR="009662C7" w:rsidRPr="00624F2C" w:rsidRDefault="002E287A">
      <w:pPr>
        <w:spacing w:line="259" w:lineRule="auto"/>
        <w:jc w:val="left"/>
        <w:rPr>
          <w:b/>
          <w:bCs/>
        </w:rPr>
      </w:pPr>
      <w:r>
        <w:rPr>
          <w:b/>
          <w:bCs/>
          <w:noProof/>
          <w14:ligatures w14:val="standardContextual"/>
        </w:rPr>
        <w:lastRenderedPageBreak/>
        <w:drawing>
          <wp:inline distT="0" distB="0" distL="0" distR="0" wp14:anchorId="56CC5832" wp14:editId="0FA5F624">
            <wp:extent cx="5039995" cy="7127875"/>
            <wp:effectExtent l="0" t="0" r="8255" b="0"/>
            <wp:docPr id="399591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91285" name="Picture 399591285"/>
                    <pic:cNvPicPr/>
                  </pic:nvPicPr>
                  <pic:blipFill>
                    <a:blip r:embed="rId123"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1C7669F0" wp14:editId="7960BFAB">
            <wp:extent cx="5039995" cy="7127875"/>
            <wp:effectExtent l="0" t="0" r="8255" b="0"/>
            <wp:docPr id="2103586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86453" name="Picture 2103586453"/>
                    <pic:cNvPicPr/>
                  </pic:nvPicPr>
                  <pic:blipFill>
                    <a:blip r:embed="rId124"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74BF7996" wp14:editId="0EEEC74E">
            <wp:extent cx="5039995" cy="7127875"/>
            <wp:effectExtent l="0" t="0" r="8255" b="0"/>
            <wp:docPr id="7177015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01557" name="Picture 717701557"/>
                    <pic:cNvPicPr/>
                  </pic:nvPicPr>
                  <pic:blipFill>
                    <a:blip r:embed="rId125"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0E8A7BB2" wp14:editId="48A577B9">
            <wp:extent cx="5039995" cy="7127875"/>
            <wp:effectExtent l="0" t="0" r="8255" b="0"/>
            <wp:docPr id="64483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3821" name="Picture 64483821"/>
                    <pic:cNvPicPr/>
                  </pic:nvPicPr>
                  <pic:blipFill>
                    <a:blip r:embed="rId126"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4599B1A2" wp14:editId="091A1508">
            <wp:extent cx="5039995" cy="7127875"/>
            <wp:effectExtent l="0" t="0" r="8255" b="0"/>
            <wp:docPr id="13003315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1586" name="Picture 1300331586"/>
                    <pic:cNvPicPr/>
                  </pic:nvPicPr>
                  <pic:blipFill>
                    <a:blip r:embed="rId127"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6151DFBA" wp14:editId="178FF797">
            <wp:extent cx="5039995" cy="7127875"/>
            <wp:effectExtent l="0" t="0" r="8255" b="0"/>
            <wp:docPr id="1315018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18246" name="Picture 1315018246"/>
                    <pic:cNvPicPr/>
                  </pic:nvPicPr>
                  <pic:blipFill>
                    <a:blip r:embed="rId128"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6F00D8B9" wp14:editId="5557777E">
            <wp:extent cx="5039995" cy="7127875"/>
            <wp:effectExtent l="0" t="0" r="8255" b="0"/>
            <wp:docPr id="5419709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0989" name="Picture 541970989"/>
                    <pic:cNvPicPr/>
                  </pic:nvPicPr>
                  <pic:blipFill>
                    <a:blip r:embed="rId129"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7422F208" wp14:editId="2A45DDB7">
            <wp:extent cx="5039995" cy="7127875"/>
            <wp:effectExtent l="0" t="0" r="8255" b="0"/>
            <wp:docPr id="1831125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25708" name="Picture 1831125708"/>
                    <pic:cNvPicPr/>
                  </pic:nvPicPr>
                  <pic:blipFill>
                    <a:blip r:embed="rId130"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02436380" wp14:editId="79617156">
            <wp:extent cx="5039995" cy="7127875"/>
            <wp:effectExtent l="0" t="0" r="8255" b="0"/>
            <wp:docPr id="13800137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3700" name="Picture 1380013700"/>
                    <pic:cNvPicPr/>
                  </pic:nvPicPr>
                  <pic:blipFill>
                    <a:blip r:embed="rId131"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2E649364" wp14:editId="1724C9E1">
            <wp:extent cx="5039995" cy="7127875"/>
            <wp:effectExtent l="0" t="0" r="8255" b="0"/>
            <wp:docPr id="2086930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051" name="Picture 208693051"/>
                    <pic:cNvPicPr/>
                  </pic:nvPicPr>
                  <pic:blipFill>
                    <a:blip r:embed="rId132"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66D186FE" wp14:editId="585A315E">
            <wp:extent cx="5039995" cy="7127875"/>
            <wp:effectExtent l="0" t="0" r="8255" b="0"/>
            <wp:docPr id="1210088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88125" name="Picture 1210088125"/>
                    <pic:cNvPicPr/>
                  </pic:nvPicPr>
                  <pic:blipFill>
                    <a:blip r:embed="rId133"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3FE31569" wp14:editId="3B44C584">
            <wp:extent cx="5039995" cy="7127875"/>
            <wp:effectExtent l="0" t="0" r="8255" b="0"/>
            <wp:docPr id="14202740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4062" name="Picture 1420274062"/>
                    <pic:cNvPicPr/>
                  </pic:nvPicPr>
                  <pic:blipFill>
                    <a:blip r:embed="rId134"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6C4F6553" wp14:editId="32C49995">
            <wp:extent cx="5039995" cy="7127875"/>
            <wp:effectExtent l="0" t="0" r="8255" b="0"/>
            <wp:docPr id="19162196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19638" name="Picture 1916219638"/>
                    <pic:cNvPicPr/>
                  </pic:nvPicPr>
                  <pic:blipFill>
                    <a:blip r:embed="rId135"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28BBB1F9" wp14:editId="17CD1C55">
            <wp:extent cx="5039995" cy="7127875"/>
            <wp:effectExtent l="0" t="0" r="8255" b="0"/>
            <wp:docPr id="657149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4940" name="Picture 65714940"/>
                    <pic:cNvPicPr/>
                  </pic:nvPicPr>
                  <pic:blipFill>
                    <a:blip r:embed="rId136"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7D8AF422" wp14:editId="380E4DD8">
            <wp:extent cx="5039995" cy="7127875"/>
            <wp:effectExtent l="0" t="0" r="8255" b="0"/>
            <wp:docPr id="5967369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6912" name="Picture 596736912"/>
                    <pic:cNvPicPr/>
                  </pic:nvPicPr>
                  <pic:blipFill>
                    <a:blip r:embed="rId137"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p>
    <w:p w14:paraId="7681A0BF" w14:textId="2CE922A7" w:rsidR="00D82380" w:rsidRPr="00921402" w:rsidRDefault="00271FBF" w:rsidP="00921402">
      <w:pPr>
        <w:spacing w:line="259" w:lineRule="auto"/>
        <w:jc w:val="left"/>
      </w:pPr>
      <w:r>
        <w:br w:type="page"/>
      </w:r>
    </w:p>
    <w:p w14:paraId="14A32CE9" w14:textId="4C7290E6" w:rsidR="00191441" w:rsidRPr="00CB2474" w:rsidRDefault="00CB2474" w:rsidP="00CB2474">
      <w:pPr>
        <w:pStyle w:val="NoBeforeAfter"/>
        <w:rPr>
          <w:b/>
          <w:bCs/>
        </w:rPr>
      </w:pPr>
      <w:bookmarkStart w:id="4532" w:name="_Toc184828424"/>
      <w:r w:rsidRPr="00CB2474">
        <w:rPr>
          <w:b/>
          <w:bCs/>
        </w:rPr>
        <w:lastRenderedPageBreak/>
        <w:t xml:space="preserve">Lampiran </w:t>
      </w:r>
      <w:r w:rsidRPr="00CB2474">
        <w:rPr>
          <w:b/>
          <w:bCs/>
        </w:rPr>
        <w:fldChar w:fldCharType="begin"/>
      </w:r>
      <w:r w:rsidRPr="00CB2474">
        <w:rPr>
          <w:b/>
          <w:bCs/>
        </w:rPr>
        <w:instrText xml:space="preserve"> SEQ Lampiran \* ARABIC </w:instrText>
      </w:r>
      <w:r w:rsidRPr="00CB2474">
        <w:rPr>
          <w:b/>
          <w:bCs/>
        </w:rPr>
        <w:fldChar w:fldCharType="separate"/>
      </w:r>
      <w:r w:rsidR="0021290A">
        <w:rPr>
          <w:b/>
          <w:bCs/>
          <w:noProof/>
        </w:rPr>
        <w:t>4</w:t>
      </w:r>
      <w:r w:rsidRPr="00CB2474">
        <w:rPr>
          <w:b/>
          <w:bCs/>
        </w:rPr>
        <w:fldChar w:fldCharType="end"/>
      </w:r>
      <w:r w:rsidRPr="00CB2474">
        <w:rPr>
          <w:b/>
          <w:bCs/>
        </w:rPr>
        <w:t>. Lembar Instrumen Validasi Ahli Materi</w:t>
      </w:r>
      <w:bookmarkEnd w:id="4532"/>
    </w:p>
    <w:p w14:paraId="6B9800FB" w14:textId="3D2E1423" w:rsidR="00C92B38" w:rsidRDefault="00C92B38" w:rsidP="00C92B38">
      <w:pPr>
        <w:spacing w:after="0"/>
        <w:ind w:left="142"/>
        <w:rPr>
          <w:b/>
          <w:bCs/>
        </w:rPr>
      </w:pPr>
      <w:r>
        <w:rPr>
          <w:b/>
          <w:bCs/>
          <w:noProof/>
        </w:rPr>
        <w:drawing>
          <wp:inline distT="0" distB="0" distL="0" distR="0" wp14:anchorId="5814E57E" wp14:editId="681CE872">
            <wp:extent cx="5248275" cy="7421001"/>
            <wp:effectExtent l="0" t="0" r="0" b="8890"/>
            <wp:docPr id="508126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5252056" cy="7426347"/>
                    </a:xfrm>
                    <a:prstGeom prst="rect">
                      <a:avLst/>
                    </a:prstGeom>
                    <a:noFill/>
                    <a:ln>
                      <a:noFill/>
                    </a:ln>
                  </pic:spPr>
                </pic:pic>
              </a:graphicData>
            </a:graphic>
          </wp:inline>
        </w:drawing>
      </w:r>
    </w:p>
    <w:p w14:paraId="42080A51" w14:textId="77777777" w:rsidR="00C92B38" w:rsidRDefault="00C92B38" w:rsidP="00C92B38">
      <w:pPr>
        <w:spacing w:after="0"/>
        <w:ind w:left="142"/>
        <w:jc w:val="center"/>
        <w:rPr>
          <w:b/>
          <w:bCs/>
        </w:rPr>
      </w:pPr>
      <w:r>
        <w:rPr>
          <w:b/>
          <w:bCs/>
          <w:noProof/>
        </w:rPr>
        <w:lastRenderedPageBreak/>
        <w:drawing>
          <wp:inline distT="0" distB="0" distL="0" distR="0" wp14:anchorId="4F2903CA" wp14:editId="014FA942">
            <wp:extent cx="5524500" cy="7812079"/>
            <wp:effectExtent l="0" t="0" r="0" b="0"/>
            <wp:docPr id="1805293081" name="Picture 6"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3081" name="Picture 6" descr="A close-up of a form&#10;&#10;Description automatically generated"/>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5553151" cy="7852594"/>
                    </a:xfrm>
                    <a:prstGeom prst="rect">
                      <a:avLst/>
                    </a:prstGeom>
                    <a:noFill/>
                    <a:ln>
                      <a:noFill/>
                    </a:ln>
                  </pic:spPr>
                </pic:pic>
              </a:graphicData>
            </a:graphic>
          </wp:inline>
        </w:drawing>
      </w:r>
    </w:p>
    <w:p w14:paraId="0D89D51D" w14:textId="77777777" w:rsidR="00C92B38" w:rsidRDefault="00C92B38" w:rsidP="00C92B38">
      <w:pPr>
        <w:spacing w:after="0"/>
        <w:rPr>
          <w:b/>
          <w:bCs/>
        </w:rPr>
      </w:pPr>
    </w:p>
    <w:p w14:paraId="09E3B346" w14:textId="77777777" w:rsidR="00C92B38" w:rsidRDefault="00C92B38" w:rsidP="00C92B38">
      <w:pPr>
        <w:spacing w:after="0"/>
        <w:ind w:left="142"/>
        <w:jc w:val="center"/>
        <w:rPr>
          <w:b/>
          <w:bCs/>
        </w:rPr>
      </w:pPr>
      <w:r>
        <w:rPr>
          <w:b/>
          <w:bCs/>
          <w:noProof/>
        </w:rPr>
        <w:lastRenderedPageBreak/>
        <w:drawing>
          <wp:inline distT="0" distB="0" distL="0" distR="0" wp14:anchorId="7AA7A1EA" wp14:editId="01464EF4">
            <wp:extent cx="5530472" cy="7820025"/>
            <wp:effectExtent l="0" t="0" r="0" b="0"/>
            <wp:docPr id="18766946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5553102" cy="7852024"/>
                    </a:xfrm>
                    <a:prstGeom prst="rect">
                      <a:avLst/>
                    </a:prstGeom>
                    <a:noFill/>
                    <a:ln>
                      <a:noFill/>
                    </a:ln>
                  </pic:spPr>
                </pic:pic>
              </a:graphicData>
            </a:graphic>
          </wp:inline>
        </w:drawing>
      </w:r>
    </w:p>
    <w:p w14:paraId="1757188E" w14:textId="77777777" w:rsidR="00C92B38" w:rsidRDefault="00C92B38" w:rsidP="00C92B38">
      <w:pPr>
        <w:spacing w:after="0"/>
        <w:rPr>
          <w:b/>
          <w:bCs/>
        </w:rPr>
      </w:pPr>
    </w:p>
    <w:p w14:paraId="7AB6B888" w14:textId="6D3B4F1E" w:rsidR="00C92B38" w:rsidRDefault="00C92B38" w:rsidP="00C92B38">
      <w:pPr>
        <w:spacing w:after="0"/>
        <w:ind w:left="142"/>
        <w:jc w:val="center"/>
        <w:rPr>
          <w:b/>
          <w:bCs/>
        </w:rPr>
      </w:pPr>
      <w:r>
        <w:rPr>
          <w:b/>
          <w:bCs/>
          <w:noProof/>
        </w:rPr>
        <w:lastRenderedPageBreak/>
        <w:drawing>
          <wp:inline distT="0" distB="0" distL="0" distR="0" wp14:anchorId="6962F26E" wp14:editId="28A5F21F">
            <wp:extent cx="5375538" cy="7600950"/>
            <wp:effectExtent l="0" t="0" r="0" b="0"/>
            <wp:docPr id="5971350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5382980" cy="7611473"/>
                    </a:xfrm>
                    <a:prstGeom prst="rect">
                      <a:avLst/>
                    </a:prstGeom>
                    <a:noFill/>
                    <a:ln>
                      <a:noFill/>
                    </a:ln>
                  </pic:spPr>
                </pic:pic>
              </a:graphicData>
            </a:graphic>
          </wp:inline>
        </w:drawing>
      </w:r>
    </w:p>
    <w:p w14:paraId="03AC17E3" w14:textId="77777777" w:rsidR="00C92B38" w:rsidRDefault="00C92B38" w:rsidP="00C92B38">
      <w:pPr>
        <w:spacing w:after="0"/>
        <w:ind w:left="142"/>
        <w:jc w:val="center"/>
        <w:rPr>
          <w:b/>
          <w:bCs/>
        </w:rPr>
      </w:pPr>
    </w:p>
    <w:p w14:paraId="23710A24" w14:textId="78D5E426" w:rsidR="00191441" w:rsidRPr="00985BA7" w:rsidRDefault="00985BA7" w:rsidP="00985BA7">
      <w:pPr>
        <w:pStyle w:val="NoBeforeAfter"/>
        <w:rPr>
          <w:b/>
          <w:bCs/>
        </w:rPr>
      </w:pPr>
      <w:bookmarkStart w:id="4533" w:name="_Toc184828425"/>
      <w:r w:rsidRPr="00985BA7">
        <w:rPr>
          <w:b/>
          <w:bCs/>
        </w:rPr>
        <w:lastRenderedPageBreak/>
        <w:t xml:space="preserve">Lampiran </w:t>
      </w:r>
      <w:r w:rsidRPr="00985BA7">
        <w:rPr>
          <w:b/>
          <w:bCs/>
        </w:rPr>
        <w:fldChar w:fldCharType="begin"/>
      </w:r>
      <w:r w:rsidRPr="00985BA7">
        <w:rPr>
          <w:b/>
          <w:bCs/>
        </w:rPr>
        <w:instrText xml:space="preserve"> SEQ Lampiran \* ARABIC </w:instrText>
      </w:r>
      <w:r w:rsidRPr="00985BA7">
        <w:rPr>
          <w:b/>
          <w:bCs/>
        </w:rPr>
        <w:fldChar w:fldCharType="separate"/>
      </w:r>
      <w:r w:rsidR="0021290A">
        <w:rPr>
          <w:b/>
          <w:bCs/>
          <w:noProof/>
        </w:rPr>
        <w:t>5</w:t>
      </w:r>
      <w:r w:rsidRPr="00985BA7">
        <w:rPr>
          <w:b/>
          <w:bCs/>
        </w:rPr>
        <w:fldChar w:fldCharType="end"/>
      </w:r>
      <w:r w:rsidRPr="00985BA7">
        <w:rPr>
          <w:b/>
          <w:bCs/>
        </w:rPr>
        <w:t>. Lembar Instrumen Validasi Ahli Media</w:t>
      </w:r>
      <w:bookmarkEnd w:id="4533"/>
    </w:p>
    <w:p w14:paraId="2D7F08C4" w14:textId="6CAC09B5" w:rsidR="00C92B38" w:rsidRDefault="00C92B38" w:rsidP="00191441">
      <w:pPr>
        <w:spacing w:after="0"/>
        <w:ind w:left="142"/>
        <w:rPr>
          <w:b/>
          <w:bCs/>
        </w:rPr>
      </w:pPr>
      <w:r>
        <w:rPr>
          <w:b/>
          <w:bCs/>
          <w:noProof/>
        </w:rPr>
        <w:drawing>
          <wp:inline distT="0" distB="0" distL="0" distR="0" wp14:anchorId="1EFD4F9B" wp14:editId="657084DD">
            <wp:extent cx="5038725" cy="7124700"/>
            <wp:effectExtent l="0" t="0" r="1270" b="0"/>
            <wp:docPr id="2102110650" name="Picture 9"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10650" name="Picture 9" descr="A close-up of a questionnaire&#10;&#10;Description automatically generated"/>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5038725" cy="7124700"/>
                    </a:xfrm>
                    <a:prstGeom prst="rect">
                      <a:avLst/>
                    </a:prstGeom>
                    <a:noFill/>
                    <a:ln>
                      <a:noFill/>
                    </a:ln>
                  </pic:spPr>
                </pic:pic>
              </a:graphicData>
            </a:graphic>
          </wp:inline>
        </w:drawing>
      </w:r>
    </w:p>
    <w:p w14:paraId="011F083B" w14:textId="181D731C" w:rsidR="00C92B38" w:rsidRDefault="00C92B38" w:rsidP="00191441">
      <w:pPr>
        <w:spacing w:after="0"/>
        <w:ind w:left="142"/>
        <w:rPr>
          <w:b/>
          <w:bCs/>
        </w:rPr>
      </w:pPr>
      <w:r>
        <w:rPr>
          <w:b/>
          <w:bCs/>
          <w:noProof/>
        </w:rPr>
        <w:lastRenderedPageBreak/>
        <w:drawing>
          <wp:inline distT="0" distB="0" distL="0" distR="0" wp14:anchorId="20FA9A7F" wp14:editId="7443BB2C">
            <wp:extent cx="5038725" cy="7124700"/>
            <wp:effectExtent l="0" t="0" r="9525" b="0"/>
            <wp:docPr id="5362024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screen">
                      <a:extLst>
                        <a:ext uri="{28A0092B-C50C-407E-A947-70E740481C1C}">
                          <a14:useLocalDpi xmlns:a14="http://schemas.microsoft.com/office/drawing/2010/main"/>
                        </a:ext>
                      </a:extLst>
                    </a:blip>
                    <a:srcRect/>
                    <a:stretch>
                      <a:fillRect/>
                    </a:stretch>
                  </pic:blipFill>
                  <pic:spPr bwMode="auto">
                    <a:xfrm>
                      <a:off x="0" y="0"/>
                      <a:ext cx="5038725" cy="7124700"/>
                    </a:xfrm>
                    <a:prstGeom prst="rect">
                      <a:avLst/>
                    </a:prstGeom>
                    <a:noFill/>
                    <a:ln>
                      <a:noFill/>
                    </a:ln>
                  </pic:spPr>
                </pic:pic>
              </a:graphicData>
            </a:graphic>
          </wp:inline>
        </w:drawing>
      </w:r>
      <w:r>
        <w:rPr>
          <w:b/>
          <w:bCs/>
          <w:noProof/>
        </w:rPr>
        <w:lastRenderedPageBreak/>
        <w:drawing>
          <wp:inline distT="0" distB="0" distL="0" distR="0" wp14:anchorId="6BE1A9B2" wp14:editId="676A4E1E">
            <wp:extent cx="5038725" cy="7124700"/>
            <wp:effectExtent l="0" t="0" r="9525" b="0"/>
            <wp:docPr id="9229195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cstate="screen">
                      <a:extLst>
                        <a:ext uri="{28A0092B-C50C-407E-A947-70E740481C1C}">
                          <a14:useLocalDpi xmlns:a14="http://schemas.microsoft.com/office/drawing/2010/main"/>
                        </a:ext>
                      </a:extLst>
                    </a:blip>
                    <a:srcRect/>
                    <a:stretch>
                      <a:fillRect/>
                    </a:stretch>
                  </pic:blipFill>
                  <pic:spPr bwMode="auto">
                    <a:xfrm>
                      <a:off x="0" y="0"/>
                      <a:ext cx="5038725" cy="7124700"/>
                    </a:xfrm>
                    <a:prstGeom prst="rect">
                      <a:avLst/>
                    </a:prstGeom>
                    <a:noFill/>
                    <a:ln>
                      <a:noFill/>
                    </a:ln>
                  </pic:spPr>
                </pic:pic>
              </a:graphicData>
            </a:graphic>
          </wp:inline>
        </w:drawing>
      </w:r>
      <w:r>
        <w:rPr>
          <w:b/>
          <w:bCs/>
          <w:noProof/>
        </w:rPr>
        <w:lastRenderedPageBreak/>
        <w:drawing>
          <wp:inline distT="0" distB="0" distL="0" distR="0" wp14:anchorId="6A994158" wp14:editId="75E182F8">
            <wp:extent cx="5038725" cy="7124700"/>
            <wp:effectExtent l="0" t="0" r="9525" b="0"/>
            <wp:docPr id="1545590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5038725" cy="7124700"/>
                    </a:xfrm>
                    <a:prstGeom prst="rect">
                      <a:avLst/>
                    </a:prstGeom>
                    <a:noFill/>
                    <a:ln>
                      <a:noFill/>
                    </a:ln>
                  </pic:spPr>
                </pic:pic>
              </a:graphicData>
            </a:graphic>
          </wp:inline>
        </w:drawing>
      </w:r>
    </w:p>
    <w:p w14:paraId="52C6540B" w14:textId="77777777" w:rsidR="00C92B38" w:rsidRDefault="00C92B38">
      <w:pPr>
        <w:spacing w:line="259" w:lineRule="auto"/>
        <w:jc w:val="left"/>
        <w:rPr>
          <w:b/>
          <w:bCs/>
        </w:rPr>
      </w:pPr>
      <w:r>
        <w:rPr>
          <w:b/>
          <w:bCs/>
        </w:rPr>
        <w:br w:type="page"/>
      </w:r>
    </w:p>
    <w:p w14:paraId="77824B43" w14:textId="68A8FE27" w:rsidR="00191441" w:rsidRPr="00AA1136" w:rsidRDefault="00AA1136" w:rsidP="00AA1136">
      <w:pPr>
        <w:pStyle w:val="NoBeforeAfter"/>
        <w:rPr>
          <w:b/>
          <w:bCs/>
        </w:rPr>
      </w:pPr>
      <w:bookmarkStart w:id="4534" w:name="_Toc184828426"/>
      <w:r w:rsidRPr="00AA1136">
        <w:rPr>
          <w:b/>
          <w:bCs/>
        </w:rPr>
        <w:lastRenderedPageBreak/>
        <w:t xml:space="preserve">Lampiran </w:t>
      </w:r>
      <w:r w:rsidRPr="00AA1136">
        <w:rPr>
          <w:b/>
          <w:bCs/>
        </w:rPr>
        <w:fldChar w:fldCharType="begin"/>
      </w:r>
      <w:r w:rsidRPr="00AA1136">
        <w:rPr>
          <w:b/>
          <w:bCs/>
        </w:rPr>
        <w:instrText xml:space="preserve"> SEQ Lampiran \* ARABIC </w:instrText>
      </w:r>
      <w:r w:rsidRPr="00AA1136">
        <w:rPr>
          <w:b/>
          <w:bCs/>
        </w:rPr>
        <w:fldChar w:fldCharType="separate"/>
      </w:r>
      <w:r w:rsidR="0021290A">
        <w:rPr>
          <w:b/>
          <w:bCs/>
          <w:noProof/>
        </w:rPr>
        <w:t>6</w:t>
      </w:r>
      <w:r w:rsidRPr="00AA1136">
        <w:rPr>
          <w:b/>
          <w:bCs/>
        </w:rPr>
        <w:fldChar w:fldCharType="end"/>
      </w:r>
      <w:r w:rsidRPr="00AA1136">
        <w:rPr>
          <w:b/>
          <w:bCs/>
        </w:rPr>
        <w:t>. Lembar Instrumen Angket Penilaian Pengguna</w:t>
      </w:r>
      <w:bookmarkEnd w:id="4534"/>
    </w:p>
    <w:p w14:paraId="41A6489C" w14:textId="4D2B4C67" w:rsidR="00A75CE8" w:rsidRDefault="00A75CE8" w:rsidP="00C92B38">
      <w:pPr>
        <w:spacing w:after="0"/>
        <w:ind w:left="142"/>
        <w:rPr>
          <w:b/>
          <w:bCs/>
        </w:rPr>
      </w:pPr>
      <w:r>
        <w:rPr>
          <w:b/>
          <w:bCs/>
          <w:noProof/>
        </w:rPr>
        <w:drawing>
          <wp:inline distT="0" distB="0" distL="0" distR="0" wp14:anchorId="111EE629" wp14:editId="00C738FA">
            <wp:extent cx="5032924" cy="6289482"/>
            <wp:effectExtent l="0" t="0" r="0" b="0"/>
            <wp:docPr id="2118116124"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6124" name="Picture 13" descr="A close-up of a document&#10;&#10;Description automatically generated"/>
                    <pic:cNvPicPr>
                      <a:picLocks noChangeAspect="1" noChangeArrowheads="1"/>
                    </pic:cNvPicPr>
                  </pic:nvPicPr>
                  <pic:blipFill rotWithShape="1">
                    <a:blip r:embed="rId146" cstate="screen">
                      <a:extLst>
                        <a:ext uri="{28A0092B-C50C-407E-A947-70E740481C1C}">
                          <a14:useLocalDpi xmlns:a14="http://schemas.microsoft.com/office/drawing/2010/main"/>
                        </a:ext>
                      </a:extLst>
                    </a:blip>
                    <a:srcRect t="1830" b="1706"/>
                    <a:stretch/>
                  </pic:blipFill>
                  <pic:spPr bwMode="auto">
                    <a:xfrm>
                      <a:off x="0" y="0"/>
                      <a:ext cx="5033010" cy="6289590"/>
                    </a:xfrm>
                    <a:prstGeom prst="rect">
                      <a:avLst/>
                    </a:prstGeom>
                    <a:noFill/>
                    <a:ln>
                      <a:noFill/>
                    </a:ln>
                    <a:extLst>
                      <a:ext uri="{53640926-AAD7-44D8-BBD7-CCE9431645EC}">
                        <a14:shadowObscured xmlns:a14="http://schemas.microsoft.com/office/drawing/2010/main"/>
                      </a:ext>
                    </a:extLst>
                  </pic:spPr>
                </pic:pic>
              </a:graphicData>
            </a:graphic>
          </wp:inline>
        </w:drawing>
      </w:r>
    </w:p>
    <w:p w14:paraId="1540CB77" w14:textId="6A908038" w:rsidR="00C92B38" w:rsidRDefault="00A75CE8" w:rsidP="00191441">
      <w:pPr>
        <w:ind w:left="142"/>
        <w:rPr>
          <w:b/>
          <w:bCs/>
        </w:rPr>
      </w:pPr>
      <w:r>
        <w:rPr>
          <w:b/>
          <w:bCs/>
          <w:noProof/>
        </w:rPr>
        <w:lastRenderedPageBreak/>
        <w:drawing>
          <wp:inline distT="0" distB="0" distL="0" distR="0" wp14:anchorId="16FA0069" wp14:editId="17B473B2">
            <wp:extent cx="5032924" cy="6281531"/>
            <wp:effectExtent l="0" t="0" r="0" b="5080"/>
            <wp:docPr id="857553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7" cstate="screen">
                      <a:extLst>
                        <a:ext uri="{28A0092B-C50C-407E-A947-70E740481C1C}">
                          <a14:useLocalDpi xmlns:a14="http://schemas.microsoft.com/office/drawing/2010/main"/>
                        </a:ext>
                      </a:extLst>
                    </a:blip>
                    <a:srcRect t="1829" b="1829"/>
                    <a:stretch/>
                  </pic:blipFill>
                  <pic:spPr bwMode="auto">
                    <a:xfrm>
                      <a:off x="0" y="0"/>
                      <a:ext cx="5033010" cy="6281639"/>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lastRenderedPageBreak/>
        <w:drawing>
          <wp:inline distT="0" distB="0" distL="0" distR="0" wp14:anchorId="74FD05DD" wp14:editId="0CAB0390">
            <wp:extent cx="5032643" cy="6305384"/>
            <wp:effectExtent l="0" t="0" r="0" b="635"/>
            <wp:docPr id="3268566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cstate="screen">
                      <a:extLst>
                        <a:ext uri="{28A0092B-C50C-407E-A947-70E740481C1C}">
                          <a14:useLocalDpi xmlns:a14="http://schemas.microsoft.com/office/drawing/2010/main"/>
                        </a:ext>
                      </a:extLst>
                    </a:blip>
                    <a:srcRect t="1464" b="1824"/>
                    <a:stretch/>
                  </pic:blipFill>
                  <pic:spPr bwMode="auto">
                    <a:xfrm>
                      <a:off x="0" y="0"/>
                      <a:ext cx="5033010" cy="6305844"/>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lastRenderedPageBreak/>
        <w:drawing>
          <wp:inline distT="0" distB="0" distL="0" distR="0" wp14:anchorId="6F20B231" wp14:editId="64AAEF4B">
            <wp:extent cx="5032902" cy="6273579"/>
            <wp:effectExtent l="0" t="0" r="0" b="0"/>
            <wp:docPr id="1865034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9" cstate="screen">
                      <a:extLst>
                        <a:ext uri="{28A0092B-C50C-407E-A947-70E740481C1C}">
                          <a14:useLocalDpi xmlns:a14="http://schemas.microsoft.com/office/drawing/2010/main"/>
                        </a:ext>
                      </a:extLst>
                    </a:blip>
                    <a:srcRect t="1585" b="2195"/>
                    <a:stretch/>
                  </pic:blipFill>
                  <pic:spPr bwMode="auto">
                    <a:xfrm>
                      <a:off x="0" y="0"/>
                      <a:ext cx="5033010" cy="6273714"/>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lastRenderedPageBreak/>
        <w:drawing>
          <wp:inline distT="0" distB="0" distL="0" distR="0" wp14:anchorId="59390134" wp14:editId="6D294E3A">
            <wp:extent cx="5032663" cy="6289482"/>
            <wp:effectExtent l="0" t="0" r="0" b="0"/>
            <wp:docPr id="8247262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0" cstate="screen">
                      <a:extLst>
                        <a:ext uri="{28A0092B-C50C-407E-A947-70E740481C1C}">
                          <a14:useLocalDpi xmlns:a14="http://schemas.microsoft.com/office/drawing/2010/main"/>
                        </a:ext>
                      </a:extLst>
                    </a:blip>
                    <a:srcRect t="1707" b="1825"/>
                    <a:stretch/>
                  </pic:blipFill>
                  <pic:spPr bwMode="auto">
                    <a:xfrm>
                      <a:off x="0" y="0"/>
                      <a:ext cx="5033010" cy="6289916"/>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lastRenderedPageBreak/>
        <w:drawing>
          <wp:inline distT="0" distB="0" distL="0" distR="0" wp14:anchorId="403BC202" wp14:editId="620822BB">
            <wp:extent cx="5032684" cy="6281531"/>
            <wp:effectExtent l="0" t="0" r="0" b="5080"/>
            <wp:docPr id="515971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1" cstate="screen">
                      <a:extLst>
                        <a:ext uri="{28A0092B-C50C-407E-A947-70E740481C1C}">
                          <a14:useLocalDpi xmlns:a14="http://schemas.microsoft.com/office/drawing/2010/main"/>
                        </a:ext>
                      </a:extLst>
                    </a:blip>
                    <a:srcRect t="1951" b="1702"/>
                    <a:stretch/>
                  </pic:blipFill>
                  <pic:spPr bwMode="auto">
                    <a:xfrm>
                      <a:off x="0" y="0"/>
                      <a:ext cx="5033010" cy="6281938"/>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lastRenderedPageBreak/>
        <w:drawing>
          <wp:inline distT="0" distB="0" distL="0" distR="0" wp14:anchorId="2C2C46C2" wp14:editId="51631ACE">
            <wp:extent cx="5032643" cy="6329238"/>
            <wp:effectExtent l="0" t="0" r="0" b="0"/>
            <wp:docPr id="12994534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2" cstate="screen">
                      <a:extLst>
                        <a:ext uri="{28A0092B-C50C-407E-A947-70E740481C1C}">
                          <a14:useLocalDpi xmlns:a14="http://schemas.microsoft.com/office/drawing/2010/main"/>
                        </a:ext>
                      </a:extLst>
                    </a:blip>
                    <a:srcRect t="1464" b="1458"/>
                    <a:stretch/>
                  </pic:blipFill>
                  <pic:spPr bwMode="auto">
                    <a:xfrm>
                      <a:off x="0" y="0"/>
                      <a:ext cx="5033010" cy="6329700"/>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lastRenderedPageBreak/>
        <w:drawing>
          <wp:inline distT="0" distB="0" distL="0" distR="0" wp14:anchorId="6F435123" wp14:editId="6B0C4940">
            <wp:extent cx="5032375" cy="6305384"/>
            <wp:effectExtent l="0" t="0" r="0" b="635"/>
            <wp:docPr id="7600969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3" cstate="screen">
                      <a:extLst>
                        <a:ext uri="{28A0092B-C50C-407E-A947-70E740481C1C}">
                          <a14:useLocalDpi xmlns:a14="http://schemas.microsoft.com/office/drawing/2010/main"/>
                        </a:ext>
                      </a:extLst>
                    </a:blip>
                    <a:srcRect t="1830" b="1453"/>
                    <a:stretch/>
                  </pic:blipFill>
                  <pic:spPr bwMode="auto">
                    <a:xfrm>
                      <a:off x="0" y="0"/>
                      <a:ext cx="5033010" cy="6306180"/>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w:lastRenderedPageBreak/>
        <w:drawing>
          <wp:inline distT="0" distB="0" distL="0" distR="0" wp14:anchorId="472095DF" wp14:editId="500F03A9">
            <wp:extent cx="5032663" cy="6289482"/>
            <wp:effectExtent l="0" t="0" r="0" b="0"/>
            <wp:docPr id="17518704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4" cstate="screen">
                      <a:extLst>
                        <a:ext uri="{28A0092B-C50C-407E-A947-70E740481C1C}">
                          <a14:useLocalDpi xmlns:a14="http://schemas.microsoft.com/office/drawing/2010/main"/>
                        </a:ext>
                      </a:extLst>
                    </a:blip>
                    <a:srcRect t="1707" b="1825"/>
                    <a:stretch/>
                  </pic:blipFill>
                  <pic:spPr bwMode="auto">
                    <a:xfrm>
                      <a:off x="0" y="0"/>
                      <a:ext cx="5033010" cy="6289916"/>
                    </a:xfrm>
                    <a:prstGeom prst="rect">
                      <a:avLst/>
                    </a:prstGeom>
                    <a:noFill/>
                    <a:ln>
                      <a:noFill/>
                    </a:ln>
                    <a:extLst>
                      <a:ext uri="{53640926-AAD7-44D8-BBD7-CCE9431645EC}">
                        <a14:shadowObscured xmlns:a14="http://schemas.microsoft.com/office/drawing/2010/main"/>
                      </a:ext>
                    </a:extLst>
                  </pic:spPr>
                </pic:pic>
              </a:graphicData>
            </a:graphic>
          </wp:inline>
        </w:drawing>
      </w:r>
    </w:p>
    <w:p w14:paraId="2B7FE07E" w14:textId="71488A9C" w:rsidR="00C92B38" w:rsidRDefault="00A75CE8" w:rsidP="003B7561">
      <w:pPr>
        <w:spacing w:line="259" w:lineRule="auto"/>
        <w:jc w:val="left"/>
      </w:pPr>
      <w:r>
        <w:br w:type="page"/>
      </w:r>
    </w:p>
    <w:p w14:paraId="5F659457" w14:textId="06FA8AB1" w:rsidR="00A723D7" w:rsidRPr="00A10EAC" w:rsidRDefault="00A10EAC" w:rsidP="00A10EAC">
      <w:pPr>
        <w:pStyle w:val="NoBeforeAfter"/>
        <w:rPr>
          <w:b/>
          <w:bCs/>
        </w:rPr>
      </w:pPr>
      <w:bookmarkStart w:id="4535" w:name="_Toc184828427"/>
      <w:r w:rsidRPr="00A10EAC">
        <w:rPr>
          <w:b/>
          <w:bCs/>
        </w:rPr>
        <w:lastRenderedPageBreak/>
        <w:t xml:space="preserve">Lampiran </w:t>
      </w:r>
      <w:r w:rsidRPr="00A10EAC">
        <w:rPr>
          <w:b/>
          <w:bCs/>
        </w:rPr>
        <w:fldChar w:fldCharType="begin"/>
      </w:r>
      <w:r w:rsidRPr="00A10EAC">
        <w:rPr>
          <w:b/>
          <w:bCs/>
        </w:rPr>
        <w:instrText xml:space="preserve"> SEQ Lampiran \* ARABIC </w:instrText>
      </w:r>
      <w:r w:rsidRPr="00A10EAC">
        <w:rPr>
          <w:b/>
          <w:bCs/>
        </w:rPr>
        <w:fldChar w:fldCharType="separate"/>
      </w:r>
      <w:r w:rsidR="0021290A">
        <w:rPr>
          <w:b/>
          <w:bCs/>
          <w:noProof/>
        </w:rPr>
        <w:t>7</w:t>
      </w:r>
      <w:r w:rsidRPr="00A10EAC">
        <w:rPr>
          <w:b/>
          <w:bCs/>
        </w:rPr>
        <w:fldChar w:fldCharType="end"/>
      </w:r>
      <w:r w:rsidRPr="00A10EAC">
        <w:rPr>
          <w:b/>
          <w:bCs/>
        </w:rPr>
        <w:t>. Hasil Validasi Ahli Materi</w:t>
      </w:r>
      <w:bookmarkEnd w:id="4535"/>
    </w:p>
    <w:p w14:paraId="55573E6A" w14:textId="03CAFBE0" w:rsidR="007C3CCF" w:rsidRDefault="007C3CCF" w:rsidP="00D872F1">
      <w:pPr>
        <w:pStyle w:val="NoBeforeAfter"/>
        <w:rPr>
          <w:b/>
          <w:bCs/>
        </w:rPr>
      </w:pPr>
      <w:r>
        <w:rPr>
          <w:b/>
          <w:bCs/>
          <w:noProof/>
          <w14:ligatures w14:val="standardContextual"/>
        </w:rPr>
        <w:drawing>
          <wp:inline distT="0" distB="0" distL="0" distR="0" wp14:anchorId="1D2D84F0" wp14:editId="1D93F447">
            <wp:extent cx="5039995" cy="7127875"/>
            <wp:effectExtent l="0" t="0" r="8255" b="0"/>
            <wp:docPr id="1918710514"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10514" name="Picture 1918710514"/>
                    <pic:cNvPicPr/>
                  </pic:nvPicPr>
                  <pic:blipFill>
                    <a:blip r:embed="rId155"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p>
    <w:p w14:paraId="32863312" w14:textId="372F51ED" w:rsidR="00D17C16" w:rsidRPr="00D872F1" w:rsidRDefault="007C3CCF" w:rsidP="00D872F1">
      <w:pPr>
        <w:pStyle w:val="NoBeforeAfter"/>
        <w:rPr>
          <w:b/>
          <w:bCs/>
        </w:rPr>
      </w:pPr>
      <w:r>
        <w:rPr>
          <w:b/>
          <w:bCs/>
          <w:noProof/>
          <w14:ligatures w14:val="standardContextual"/>
        </w:rPr>
        <w:lastRenderedPageBreak/>
        <w:drawing>
          <wp:inline distT="0" distB="0" distL="0" distR="0" wp14:anchorId="2BA4FE62" wp14:editId="7DB82C99">
            <wp:extent cx="5039995" cy="7127875"/>
            <wp:effectExtent l="0" t="0" r="8255" b="0"/>
            <wp:docPr id="1536621212"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21212" name="Picture 1536621212"/>
                    <pic:cNvPicPr/>
                  </pic:nvPicPr>
                  <pic:blipFill>
                    <a:blip r:embed="rId156"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54916ECB" wp14:editId="7E96E410">
            <wp:extent cx="5039995" cy="7127875"/>
            <wp:effectExtent l="0" t="0" r="8255" b="0"/>
            <wp:docPr id="1451018895"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8895" name="Picture 1451018895"/>
                    <pic:cNvPicPr/>
                  </pic:nvPicPr>
                  <pic:blipFill>
                    <a:blip r:embed="rId157"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1418EF93" wp14:editId="1B71FA2A">
            <wp:extent cx="5039995" cy="6470015"/>
            <wp:effectExtent l="0" t="0" r="8255" b="6985"/>
            <wp:docPr id="325709423"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9423" name="Picture 325709423"/>
                    <pic:cNvPicPr/>
                  </pic:nvPicPr>
                  <pic:blipFill>
                    <a:blip r:embed="rId158" cstate="screen">
                      <a:extLst>
                        <a:ext uri="{28A0092B-C50C-407E-A947-70E740481C1C}">
                          <a14:useLocalDpi xmlns:a14="http://schemas.microsoft.com/office/drawing/2010/main"/>
                        </a:ext>
                      </a:extLst>
                    </a:blip>
                    <a:stretch>
                      <a:fillRect/>
                    </a:stretch>
                  </pic:blipFill>
                  <pic:spPr>
                    <a:xfrm>
                      <a:off x="0" y="0"/>
                      <a:ext cx="5039995" cy="6470015"/>
                    </a:xfrm>
                    <a:prstGeom prst="rect">
                      <a:avLst/>
                    </a:prstGeom>
                  </pic:spPr>
                </pic:pic>
              </a:graphicData>
            </a:graphic>
          </wp:inline>
        </w:drawing>
      </w:r>
      <w:r>
        <w:rPr>
          <w:b/>
          <w:bCs/>
          <w:noProof/>
          <w14:ligatures w14:val="standardContextual"/>
        </w:rPr>
        <w:lastRenderedPageBreak/>
        <w:drawing>
          <wp:inline distT="0" distB="0" distL="0" distR="0" wp14:anchorId="1EA43E19" wp14:editId="71B72E23">
            <wp:extent cx="5039995" cy="6101715"/>
            <wp:effectExtent l="0" t="0" r="8255" b="0"/>
            <wp:docPr id="1019647456"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7456" name="Picture 1019647456"/>
                    <pic:cNvPicPr/>
                  </pic:nvPicPr>
                  <pic:blipFill>
                    <a:blip r:embed="rId159" cstate="screen">
                      <a:extLst>
                        <a:ext uri="{28A0092B-C50C-407E-A947-70E740481C1C}">
                          <a14:useLocalDpi xmlns:a14="http://schemas.microsoft.com/office/drawing/2010/main"/>
                        </a:ext>
                      </a:extLst>
                    </a:blip>
                    <a:stretch>
                      <a:fillRect/>
                    </a:stretch>
                  </pic:blipFill>
                  <pic:spPr>
                    <a:xfrm>
                      <a:off x="0" y="0"/>
                      <a:ext cx="5039995" cy="6101715"/>
                    </a:xfrm>
                    <a:prstGeom prst="rect">
                      <a:avLst/>
                    </a:prstGeom>
                  </pic:spPr>
                </pic:pic>
              </a:graphicData>
            </a:graphic>
          </wp:inline>
        </w:drawing>
      </w:r>
      <w:r>
        <w:rPr>
          <w:b/>
          <w:bCs/>
          <w:noProof/>
          <w14:ligatures w14:val="standardContextual"/>
        </w:rPr>
        <w:lastRenderedPageBreak/>
        <w:drawing>
          <wp:inline distT="0" distB="0" distL="0" distR="0" wp14:anchorId="0F55DBEC" wp14:editId="7D9FACDA">
            <wp:extent cx="5039995" cy="6298565"/>
            <wp:effectExtent l="0" t="0" r="8255" b="6985"/>
            <wp:docPr id="83085062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50620" name="Picture 830850620"/>
                    <pic:cNvPicPr/>
                  </pic:nvPicPr>
                  <pic:blipFill>
                    <a:blip r:embed="rId160" cstate="screen">
                      <a:extLst>
                        <a:ext uri="{28A0092B-C50C-407E-A947-70E740481C1C}">
                          <a14:useLocalDpi xmlns:a14="http://schemas.microsoft.com/office/drawing/2010/main"/>
                        </a:ext>
                      </a:extLst>
                    </a:blip>
                    <a:stretch>
                      <a:fillRect/>
                    </a:stretch>
                  </pic:blipFill>
                  <pic:spPr>
                    <a:xfrm>
                      <a:off x="0" y="0"/>
                      <a:ext cx="5039995" cy="6298565"/>
                    </a:xfrm>
                    <a:prstGeom prst="rect">
                      <a:avLst/>
                    </a:prstGeom>
                  </pic:spPr>
                </pic:pic>
              </a:graphicData>
            </a:graphic>
          </wp:inline>
        </w:drawing>
      </w:r>
    </w:p>
    <w:p w14:paraId="7E2BDCC8" w14:textId="77777777" w:rsidR="005A51FC" w:rsidRDefault="005A51FC">
      <w:pPr>
        <w:spacing w:line="259" w:lineRule="auto"/>
        <w:jc w:val="left"/>
        <w:rPr>
          <w:b/>
          <w:bCs/>
        </w:rPr>
      </w:pPr>
      <w:r>
        <w:rPr>
          <w:b/>
          <w:bCs/>
        </w:rPr>
        <w:br w:type="page"/>
      </w:r>
    </w:p>
    <w:p w14:paraId="408510AB" w14:textId="19285231" w:rsidR="00D872F1" w:rsidRPr="008F0847" w:rsidRDefault="008F0847" w:rsidP="008F0847">
      <w:pPr>
        <w:pStyle w:val="NoBeforeAfter"/>
        <w:rPr>
          <w:b/>
          <w:bCs/>
        </w:rPr>
      </w:pPr>
      <w:bookmarkStart w:id="4536" w:name="_Toc184828428"/>
      <w:r w:rsidRPr="008F0847">
        <w:rPr>
          <w:b/>
          <w:bCs/>
        </w:rPr>
        <w:lastRenderedPageBreak/>
        <w:t xml:space="preserve">Lampiran </w:t>
      </w:r>
      <w:r w:rsidRPr="008F0847">
        <w:rPr>
          <w:b/>
          <w:bCs/>
        </w:rPr>
        <w:fldChar w:fldCharType="begin"/>
      </w:r>
      <w:r w:rsidRPr="008F0847">
        <w:rPr>
          <w:b/>
          <w:bCs/>
        </w:rPr>
        <w:instrText xml:space="preserve"> SEQ Lampiran \* ARABIC </w:instrText>
      </w:r>
      <w:r w:rsidRPr="008F0847">
        <w:rPr>
          <w:b/>
          <w:bCs/>
        </w:rPr>
        <w:fldChar w:fldCharType="separate"/>
      </w:r>
      <w:r w:rsidR="0021290A">
        <w:rPr>
          <w:b/>
          <w:bCs/>
          <w:noProof/>
        </w:rPr>
        <w:t>8</w:t>
      </w:r>
      <w:r w:rsidRPr="008F0847">
        <w:rPr>
          <w:b/>
          <w:bCs/>
        </w:rPr>
        <w:fldChar w:fldCharType="end"/>
      </w:r>
      <w:r w:rsidRPr="008F0847">
        <w:rPr>
          <w:b/>
          <w:bCs/>
        </w:rPr>
        <w:t>. Hasil Validasi Ahli Media</w:t>
      </w:r>
      <w:bookmarkEnd w:id="4536"/>
    </w:p>
    <w:p w14:paraId="5064493F" w14:textId="02525703" w:rsidR="00BF5465" w:rsidRDefault="00BF5465" w:rsidP="00D872F1">
      <w:pPr>
        <w:pStyle w:val="NoBeforeAfter"/>
        <w:rPr>
          <w:b/>
          <w:bCs/>
        </w:rPr>
      </w:pPr>
      <w:r>
        <w:rPr>
          <w:b/>
          <w:bCs/>
          <w:noProof/>
          <w14:ligatures w14:val="standardContextual"/>
        </w:rPr>
        <w:drawing>
          <wp:inline distT="0" distB="0" distL="0" distR="0" wp14:anchorId="2BE0BBCC" wp14:editId="2ECCB099">
            <wp:extent cx="5039995" cy="6303645"/>
            <wp:effectExtent l="0" t="0" r="8255" b="1905"/>
            <wp:docPr id="1172677190"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7190" name="Picture 1172677190"/>
                    <pic:cNvPicPr/>
                  </pic:nvPicPr>
                  <pic:blipFill>
                    <a:blip r:embed="rId161" cstate="screen">
                      <a:extLst>
                        <a:ext uri="{28A0092B-C50C-407E-A947-70E740481C1C}">
                          <a14:useLocalDpi xmlns:a14="http://schemas.microsoft.com/office/drawing/2010/main"/>
                        </a:ext>
                      </a:extLst>
                    </a:blip>
                    <a:stretch>
                      <a:fillRect/>
                    </a:stretch>
                  </pic:blipFill>
                  <pic:spPr>
                    <a:xfrm>
                      <a:off x="0" y="0"/>
                      <a:ext cx="5039995" cy="6303645"/>
                    </a:xfrm>
                    <a:prstGeom prst="rect">
                      <a:avLst/>
                    </a:prstGeom>
                  </pic:spPr>
                </pic:pic>
              </a:graphicData>
            </a:graphic>
          </wp:inline>
        </w:drawing>
      </w:r>
    </w:p>
    <w:p w14:paraId="6F282CAB" w14:textId="3FE77F1B" w:rsidR="005A51FC" w:rsidRPr="00D872F1" w:rsidRDefault="00BF5465" w:rsidP="00D872F1">
      <w:pPr>
        <w:pStyle w:val="NoBeforeAfter"/>
        <w:rPr>
          <w:b/>
          <w:bCs/>
        </w:rPr>
      </w:pPr>
      <w:r>
        <w:rPr>
          <w:b/>
          <w:bCs/>
          <w:noProof/>
          <w14:ligatures w14:val="standardContextual"/>
        </w:rPr>
        <w:lastRenderedPageBreak/>
        <w:drawing>
          <wp:inline distT="0" distB="0" distL="0" distR="0" wp14:anchorId="035E06B2" wp14:editId="4441E3CB">
            <wp:extent cx="5039995" cy="6362065"/>
            <wp:effectExtent l="0" t="0" r="8255" b="635"/>
            <wp:docPr id="107124166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1665" name="Picture 1071241665"/>
                    <pic:cNvPicPr/>
                  </pic:nvPicPr>
                  <pic:blipFill>
                    <a:blip r:embed="rId162" cstate="screen">
                      <a:extLst>
                        <a:ext uri="{28A0092B-C50C-407E-A947-70E740481C1C}">
                          <a14:useLocalDpi xmlns:a14="http://schemas.microsoft.com/office/drawing/2010/main"/>
                        </a:ext>
                      </a:extLst>
                    </a:blip>
                    <a:stretch>
                      <a:fillRect/>
                    </a:stretch>
                  </pic:blipFill>
                  <pic:spPr>
                    <a:xfrm>
                      <a:off x="0" y="0"/>
                      <a:ext cx="5039995" cy="6362065"/>
                    </a:xfrm>
                    <a:prstGeom prst="rect">
                      <a:avLst/>
                    </a:prstGeom>
                  </pic:spPr>
                </pic:pic>
              </a:graphicData>
            </a:graphic>
          </wp:inline>
        </w:drawing>
      </w:r>
      <w:r>
        <w:rPr>
          <w:b/>
          <w:bCs/>
          <w:noProof/>
          <w14:ligatures w14:val="standardContextual"/>
        </w:rPr>
        <w:lastRenderedPageBreak/>
        <w:drawing>
          <wp:inline distT="0" distB="0" distL="0" distR="0" wp14:anchorId="5B799E16" wp14:editId="704939F8">
            <wp:extent cx="5039995" cy="6255385"/>
            <wp:effectExtent l="0" t="0" r="8255" b="0"/>
            <wp:docPr id="1460758097"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8097" name="Picture 1460758097"/>
                    <pic:cNvPicPr/>
                  </pic:nvPicPr>
                  <pic:blipFill>
                    <a:blip r:embed="rId163" cstate="screen">
                      <a:extLst>
                        <a:ext uri="{28A0092B-C50C-407E-A947-70E740481C1C}">
                          <a14:useLocalDpi xmlns:a14="http://schemas.microsoft.com/office/drawing/2010/main"/>
                        </a:ext>
                      </a:extLst>
                    </a:blip>
                    <a:stretch>
                      <a:fillRect/>
                    </a:stretch>
                  </pic:blipFill>
                  <pic:spPr>
                    <a:xfrm>
                      <a:off x="0" y="0"/>
                      <a:ext cx="5039995" cy="6255385"/>
                    </a:xfrm>
                    <a:prstGeom prst="rect">
                      <a:avLst/>
                    </a:prstGeom>
                  </pic:spPr>
                </pic:pic>
              </a:graphicData>
            </a:graphic>
          </wp:inline>
        </w:drawing>
      </w:r>
      <w:r>
        <w:rPr>
          <w:b/>
          <w:bCs/>
          <w:noProof/>
          <w14:ligatures w14:val="standardContextual"/>
        </w:rPr>
        <w:lastRenderedPageBreak/>
        <w:drawing>
          <wp:inline distT="0" distB="0" distL="0" distR="0" wp14:anchorId="690679D5" wp14:editId="6C57684D">
            <wp:extent cx="5039995" cy="6317615"/>
            <wp:effectExtent l="0" t="0" r="8255" b="6985"/>
            <wp:docPr id="1760100084"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00084" name="Picture 1760100084"/>
                    <pic:cNvPicPr/>
                  </pic:nvPicPr>
                  <pic:blipFill>
                    <a:blip r:embed="rId164" cstate="screen">
                      <a:extLst>
                        <a:ext uri="{28A0092B-C50C-407E-A947-70E740481C1C}">
                          <a14:useLocalDpi xmlns:a14="http://schemas.microsoft.com/office/drawing/2010/main"/>
                        </a:ext>
                      </a:extLst>
                    </a:blip>
                    <a:stretch>
                      <a:fillRect/>
                    </a:stretch>
                  </pic:blipFill>
                  <pic:spPr>
                    <a:xfrm>
                      <a:off x="0" y="0"/>
                      <a:ext cx="5039995" cy="6317615"/>
                    </a:xfrm>
                    <a:prstGeom prst="rect">
                      <a:avLst/>
                    </a:prstGeom>
                  </pic:spPr>
                </pic:pic>
              </a:graphicData>
            </a:graphic>
          </wp:inline>
        </w:drawing>
      </w:r>
      <w:r>
        <w:rPr>
          <w:b/>
          <w:bCs/>
          <w:noProof/>
          <w14:ligatures w14:val="standardContextual"/>
        </w:rPr>
        <w:lastRenderedPageBreak/>
        <w:drawing>
          <wp:inline distT="0" distB="0" distL="0" distR="0" wp14:anchorId="7DAA6666" wp14:editId="0FDEAB1E">
            <wp:extent cx="5039995" cy="7127875"/>
            <wp:effectExtent l="0" t="0" r="8255" b="0"/>
            <wp:docPr id="1486396399"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96399" name="Picture 1486396399"/>
                    <pic:cNvPicPr/>
                  </pic:nvPicPr>
                  <pic:blipFill>
                    <a:blip r:embed="rId165"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217CAE40" wp14:editId="0FFA4967">
            <wp:extent cx="5039995" cy="7127875"/>
            <wp:effectExtent l="0" t="0" r="8255" b="0"/>
            <wp:docPr id="745021924"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21924" name="Picture 745021924"/>
                    <pic:cNvPicPr/>
                  </pic:nvPicPr>
                  <pic:blipFill>
                    <a:blip r:embed="rId166"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3802BB54" wp14:editId="2B2044C0">
            <wp:extent cx="5039995" cy="7127875"/>
            <wp:effectExtent l="0" t="0" r="8255" b="0"/>
            <wp:docPr id="1965702631"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02631" name="Picture 1965702631"/>
                    <pic:cNvPicPr/>
                  </pic:nvPicPr>
                  <pic:blipFill>
                    <a:blip r:embed="rId167"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r>
        <w:rPr>
          <w:b/>
          <w:bCs/>
          <w:noProof/>
          <w14:ligatures w14:val="standardContextual"/>
        </w:rPr>
        <w:lastRenderedPageBreak/>
        <w:drawing>
          <wp:inline distT="0" distB="0" distL="0" distR="0" wp14:anchorId="68984B32" wp14:editId="723D0CC8">
            <wp:extent cx="5039995" cy="7127875"/>
            <wp:effectExtent l="0" t="0" r="8255" b="0"/>
            <wp:docPr id="1486347873"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7873" name="Picture 1486347873"/>
                    <pic:cNvPicPr/>
                  </pic:nvPicPr>
                  <pic:blipFill>
                    <a:blip r:embed="rId168" cstate="screen">
                      <a:extLst>
                        <a:ext uri="{28A0092B-C50C-407E-A947-70E740481C1C}">
                          <a14:useLocalDpi xmlns:a14="http://schemas.microsoft.com/office/drawing/2010/main"/>
                        </a:ext>
                      </a:extLst>
                    </a:blip>
                    <a:stretch>
                      <a:fillRect/>
                    </a:stretch>
                  </pic:blipFill>
                  <pic:spPr>
                    <a:xfrm>
                      <a:off x="0" y="0"/>
                      <a:ext cx="5039995" cy="7127875"/>
                    </a:xfrm>
                    <a:prstGeom prst="rect">
                      <a:avLst/>
                    </a:prstGeom>
                  </pic:spPr>
                </pic:pic>
              </a:graphicData>
            </a:graphic>
          </wp:inline>
        </w:drawing>
      </w:r>
    </w:p>
    <w:p w14:paraId="19E9B961" w14:textId="77777777" w:rsidR="00BF3AB1" w:rsidRDefault="00BF3AB1">
      <w:pPr>
        <w:spacing w:line="259" w:lineRule="auto"/>
        <w:jc w:val="left"/>
        <w:rPr>
          <w:b/>
          <w:bCs/>
        </w:rPr>
      </w:pPr>
      <w:r>
        <w:rPr>
          <w:b/>
          <w:bCs/>
        </w:rPr>
        <w:br w:type="page"/>
      </w:r>
    </w:p>
    <w:p w14:paraId="1ACD94E9" w14:textId="1ECC9B95" w:rsidR="00D872F1" w:rsidRPr="00FB741D" w:rsidRDefault="00FB741D" w:rsidP="00FB741D">
      <w:pPr>
        <w:pStyle w:val="NoBeforeAfter"/>
        <w:rPr>
          <w:b/>
          <w:bCs/>
        </w:rPr>
      </w:pPr>
      <w:bookmarkStart w:id="4537" w:name="_Toc184828429"/>
      <w:r w:rsidRPr="00FB741D">
        <w:rPr>
          <w:b/>
          <w:bCs/>
        </w:rPr>
        <w:lastRenderedPageBreak/>
        <w:t xml:space="preserve">Lampiran </w:t>
      </w:r>
      <w:r w:rsidRPr="00FB741D">
        <w:rPr>
          <w:b/>
          <w:bCs/>
        </w:rPr>
        <w:fldChar w:fldCharType="begin"/>
      </w:r>
      <w:r w:rsidRPr="00FB741D">
        <w:rPr>
          <w:b/>
          <w:bCs/>
        </w:rPr>
        <w:instrText xml:space="preserve"> SEQ Lampiran \* ARABIC </w:instrText>
      </w:r>
      <w:r w:rsidRPr="00FB741D">
        <w:rPr>
          <w:b/>
          <w:bCs/>
        </w:rPr>
        <w:fldChar w:fldCharType="separate"/>
      </w:r>
      <w:r w:rsidR="0021290A">
        <w:rPr>
          <w:b/>
          <w:bCs/>
          <w:noProof/>
        </w:rPr>
        <w:t>9</w:t>
      </w:r>
      <w:r w:rsidRPr="00FB741D">
        <w:rPr>
          <w:b/>
          <w:bCs/>
        </w:rPr>
        <w:fldChar w:fldCharType="end"/>
      </w:r>
      <w:r w:rsidRPr="00FB741D">
        <w:rPr>
          <w:b/>
          <w:bCs/>
        </w:rPr>
        <w:t>. Hasil Uji Kelayakan Pengguna</w:t>
      </w:r>
      <w:bookmarkEnd w:id="4537"/>
    </w:p>
    <w:p w14:paraId="5D680462" w14:textId="323477F4" w:rsidR="005A0F40" w:rsidRDefault="005A0F40" w:rsidP="00D872F1">
      <w:pPr>
        <w:pStyle w:val="NoBeforeAfter"/>
        <w:rPr>
          <w:b/>
          <w:bCs/>
        </w:rPr>
      </w:pPr>
      <w:r>
        <w:rPr>
          <w:b/>
          <w:bCs/>
          <w:noProof/>
          <w14:ligatures w14:val="standardContextual"/>
        </w:rPr>
        <w:drawing>
          <wp:inline distT="0" distB="0" distL="0" distR="0" wp14:anchorId="21EA8783" wp14:editId="3A6FE8A6">
            <wp:extent cx="5039995" cy="6522085"/>
            <wp:effectExtent l="0" t="0" r="8255" b="0"/>
            <wp:docPr id="493489675" name="Picture 3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9675" name="Picture 352" descr="A screenshot of a cell phone&#10;&#10;Description automatically generated"/>
                    <pic:cNvPicPr/>
                  </pic:nvPicPr>
                  <pic:blipFill>
                    <a:blip r:embed="rId169"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p>
    <w:p w14:paraId="07B23F30" w14:textId="1219B7DD" w:rsidR="00FA3376" w:rsidRPr="00D872F1" w:rsidRDefault="005A0F40" w:rsidP="00D872F1">
      <w:pPr>
        <w:pStyle w:val="NoBeforeAfter"/>
        <w:rPr>
          <w:b/>
          <w:bCs/>
        </w:rPr>
      </w:pPr>
      <w:r>
        <w:rPr>
          <w:b/>
          <w:bCs/>
          <w:noProof/>
          <w14:ligatures w14:val="standardContextual"/>
        </w:rPr>
        <w:lastRenderedPageBreak/>
        <w:drawing>
          <wp:inline distT="0" distB="0" distL="0" distR="0" wp14:anchorId="7717F096" wp14:editId="28A4196B">
            <wp:extent cx="5039995" cy="6522085"/>
            <wp:effectExtent l="0" t="0" r="8255" b="0"/>
            <wp:docPr id="1767510069" name="Picture 353" descr="A close-up of a list of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10069" name="Picture 353" descr="A close-up of a list of names&#10;&#10;Description automatically generated"/>
                    <pic:cNvPicPr/>
                  </pic:nvPicPr>
                  <pic:blipFill>
                    <a:blip r:embed="rId170"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3493320C" wp14:editId="4DA406C2">
            <wp:extent cx="5039995" cy="6522085"/>
            <wp:effectExtent l="0" t="0" r="8255" b="0"/>
            <wp:docPr id="2094071617" name="Picture 35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617" name="Picture 354" descr="A screenshot of a graph&#10;&#10;Description automatically generated"/>
                    <pic:cNvPicPr/>
                  </pic:nvPicPr>
                  <pic:blipFill>
                    <a:blip r:embed="rId171"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2A0494AA" wp14:editId="66D327A0">
            <wp:extent cx="5039995" cy="6522085"/>
            <wp:effectExtent l="0" t="0" r="8255" b="0"/>
            <wp:docPr id="814861298" name="Picture 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1298" name="Picture 355" descr="A screenshot of a computer&#10;&#10;Description automatically generated"/>
                    <pic:cNvPicPr/>
                  </pic:nvPicPr>
                  <pic:blipFill>
                    <a:blip r:embed="rId172"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2AAE3FB5" wp14:editId="007D6D35">
            <wp:extent cx="5039995" cy="6522085"/>
            <wp:effectExtent l="0" t="0" r="8255" b="0"/>
            <wp:docPr id="1556112342" name="Picture 35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12342" name="Picture 356" descr="A screenshot of a graph&#10;&#10;Description automatically generated"/>
                    <pic:cNvPicPr/>
                  </pic:nvPicPr>
                  <pic:blipFill>
                    <a:blip r:embed="rId173"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3A4BC09B" wp14:editId="6338435F">
            <wp:extent cx="5039995" cy="6522085"/>
            <wp:effectExtent l="0" t="0" r="8255" b="0"/>
            <wp:docPr id="1711458970" name="Picture 35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58970" name="Picture 357" descr="A screenshot of a graph&#10;&#10;Description automatically generated"/>
                    <pic:cNvPicPr/>
                  </pic:nvPicPr>
                  <pic:blipFill>
                    <a:blip r:embed="rId174"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06C64090" wp14:editId="16B61B0B">
            <wp:extent cx="5039995" cy="6522085"/>
            <wp:effectExtent l="0" t="0" r="8255" b="0"/>
            <wp:docPr id="1100519255" name="Picture 35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9255" name="Picture 358" descr="A screenshot of a graph&#10;&#10;Description automatically generated"/>
                    <pic:cNvPicPr/>
                  </pic:nvPicPr>
                  <pic:blipFill>
                    <a:blip r:embed="rId175"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1CBAEAE1" wp14:editId="15C3E1B2">
            <wp:extent cx="5039995" cy="6522085"/>
            <wp:effectExtent l="0" t="0" r="8255" b="0"/>
            <wp:docPr id="1699910512" name="Picture 35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0512" name="Picture 359" descr="A screenshot of a graph&#10;&#10;Description automatically generated"/>
                    <pic:cNvPicPr/>
                  </pic:nvPicPr>
                  <pic:blipFill>
                    <a:blip r:embed="rId176"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36BC3BD0" wp14:editId="27D0F140">
            <wp:extent cx="5039995" cy="6522085"/>
            <wp:effectExtent l="0" t="0" r="8255" b="0"/>
            <wp:docPr id="1859028177" name="Picture 3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28177" name="Picture 360" descr="A screenshot of a graph&#10;&#10;Description automatically generated"/>
                    <pic:cNvPicPr/>
                  </pic:nvPicPr>
                  <pic:blipFill>
                    <a:blip r:embed="rId177"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5F91BA84" wp14:editId="07ECF072">
            <wp:extent cx="5039995" cy="6522085"/>
            <wp:effectExtent l="0" t="0" r="8255" b="0"/>
            <wp:docPr id="1595234505" name="Picture 3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34505" name="Picture 361" descr="A screenshot of a graph&#10;&#10;Description automatically generated"/>
                    <pic:cNvPicPr/>
                  </pic:nvPicPr>
                  <pic:blipFill>
                    <a:blip r:embed="rId178"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4A3D1F9D" wp14:editId="677829EA">
            <wp:extent cx="5039995" cy="6522085"/>
            <wp:effectExtent l="0" t="0" r="8255" b="0"/>
            <wp:docPr id="1153836773" name="Picture 36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36773" name="Picture 362" descr="A screenshot of a graph&#10;&#10;Description automatically generated"/>
                    <pic:cNvPicPr/>
                  </pic:nvPicPr>
                  <pic:blipFill>
                    <a:blip r:embed="rId179"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6448784C" wp14:editId="09A70504">
            <wp:extent cx="5039995" cy="6522085"/>
            <wp:effectExtent l="0" t="0" r="8255" b="0"/>
            <wp:docPr id="1963593438" name="Picture 36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93438" name="Picture 363" descr="A screenshot of a graph&#10;&#10;Description automatically generated"/>
                    <pic:cNvPicPr/>
                  </pic:nvPicPr>
                  <pic:blipFill>
                    <a:blip r:embed="rId180"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3AB850DF" wp14:editId="76648749">
            <wp:extent cx="5039995" cy="6522085"/>
            <wp:effectExtent l="0" t="0" r="8255" b="0"/>
            <wp:docPr id="1140349006" name="Picture 36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49006" name="Picture 364" descr="A screenshot of a graph&#10;&#10;Description automatically generated"/>
                    <pic:cNvPicPr/>
                  </pic:nvPicPr>
                  <pic:blipFill>
                    <a:blip r:embed="rId181"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r>
        <w:rPr>
          <w:b/>
          <w:bCs/>
          <w:noProof/>
          <w14:ligatures w14:val="standardContextual"/>
        </w:rPr>
        <w:lastRenderedPageBreak/>
        <w:drawing>
          <wp:inline distT="0" distB="0" distL="0" distR="0" wp14:anchorId="536B3D6E" wp14:editId="57E48F91">
            <wp:extent cx="5039995" cy="6522085"/>
            <wp:effectExtent l="0" t="0" r="8255" b="0"/>
            <wp:docPr id="2072469614" name="Picture 36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69614" name="Picture 365" descr="A close-up of a document&#10;&#10;Description automatically generated"/>
                    <pic:cNvPicPr/>
                  </pic:nvPicPr>
                  <pic:blipFill>
                    <a:blip r:embed="rId182" cstate="screen">
                      <a:extLst>
                        <a:ext uri="{28A0092B-C50C-407E-A947-70E740481C1C}">
                          <a14:useLocalDpi xmlns:a14="http://schemas.microsoft.com/office/drawing/2010/main"/>
                        </a:ext>
                      </a:extLst>
                    </a:blip>
                    <a:stretch>
                      <a:fillRect/>
                    </a:stretch>
                  </pic:blipFill>
                  <pic:spPr>
                    <a:xfrm>
                      <a:off x="0" y="0"/>
                      <a:ext cx="5039995" cy="6522085"/>
                    </a:xfrm>
                    <a:prstGeom prst="rect">
                      <a:avLst/>
                    </a:prstGeom>
                  </pic:spPr>
                </pic:pic>
              </a:graphicData>
            </a:graphic>
          </wp:inline>
        </w:drawing>
      </w:r>
    </w:p>
    <w:p w14:paraId="0A21C65D" w14:textId="77777777" w:rsidR="00D872F1" w:rsidRPr="00D872F1" w:rsidRDefault="00D872F1" w:rsidP="00D872F1">
      <w:pPr>
        <w:pStyle w:val="NoBeforeAfter"/>
        <w:rPr>
          <w:b/>
          <w:bCs/>
        </w:rPr>
      </w:pPr>
    </w:p>
    <w:p w14:paraId="7556454F" w14:textId="5442F6B7" w:rsidR="00A53ED3" w:rsidRDefault="00A53ED3">
      <w:pPr>
        <w:spacing w:line="259" w:lineRule="auto"/>
        <w:jc w:val="left"/>
        <w:rPr>
          <w:b/>
          <w:bCs/>
        </w:rPr>
      </w:pPr>
      <w:r>
        <w:rPr>
          <w:b/>
          <w:bCs/>
        </w:rPr>
        <w:br w:type="page"/>
      </w:r>
    </w:p>
    <w:p w14:paraId="5EF4CC18" w14:textId="42018E58" w:rsidR="00C644D0" w:rsidRDefault="00D17AC1" w:rsidP="00D17AC1">
      <w:pPr>
        <w:pStyle w:val="NoBeforeAfter"/>
        <w:rPr>
          <w:b/>
          <w:bCs/>
        </w:rPr>
      </w:pPr>
      <w:bookmarkStart w:id="4538" w:name="_Toc181964376"/>
      <w:bookmarkStart w:id="4539" w:name="_Toc184828430"/>
      <w:r w:rsidRPr="00D17AC1">
        <w:rPr>
          <w:b/>
          <w:bCs/>
        </w:rPr>
        <w:lastRenderedPageBreak/>
        <w:t xml:space="preserve">Lampiran </w:t>
      </w:r>
      <w:r w:rsidRPr="00D17AC1">
        <w:rPr>
          <w:b/>
          <w:bCs/>
        </w:rPr>
        <w:fldChar w:fldCharType="begin"/>
      </w:r>
      <w:r w:rsidRPr="00D17AC1">
        <w:rPr>
          <w:b/>
          <w:bCs/>
        </w:rPr>
        <w:instrText xml:space="preserve"> SEQ Lampiran \* ARABIC </w:instrText>
      </w:r>
      <w:r w:rsidRPr="00D17AC1">
        <w:rPr>
          <w:b/>
          <w:bCs/>
        </w:rPr>
        <w:fldChar w:fldCharType="separate"/>
      </w:r>
      <w:r w:rsidR="0021290A">
        <w:rPr>
          <w:b/>
          <w:bCs/>
          <w:noProof/>
        </w:rPr>
        <w:t>10</w:t>
      </w:r>
      <w:r w:rsidRPr="00D17AC1">
        <w:rPr>
          <w:b/>
          <w:bCs/>
        </w:rPr>
        <w:fldChar w:fldCharType="end"/>
      </w:r>
      <w:r w:rsidRPr="00D17AC1">
        <w:rPr>
          <w:b/>
          <w:bCs/>
        </w:rPr>
        <w:t xml:space="preserve">. </w:t>
      </w:r>
      <w:bookmarkEnd w:id="4538"/>
      <w:r w:rsidR="00B94865">
        <w:rPr>
          <w:b/>
          <w:bCs/>
        </w:rPr>
        <w:t>Analisis Hasil Validasi Ahli Materi</w:t>
      </w:r>
      <w:bookmarkEnd w:id="4539"/>
    </w:p>
    <w:p w14:paraId="03FB6D71" w14:textId="3B73F71B" w:rsidR="00005967" w:rsidRPr="00D17AC1" w:rsidRDefault="0017001E" w:rsidP="0017001E">
      <w:pPr>
        <w:pStyle w:val="NoBeforeAfter"/>
        <w:jc w:val="center"/>
        <w:rPr>
          <w:b/>
          <w:bCs/>
        </w:rPr>
      </w:pPr>
      <w:r w:rsidRPr="0017001E">
        <w:rPr>
          <w:noProof/>
        </w:rPr>
        <w:drawing>
          <wp:inline distT="0" distB="0" distL="0" distR="0" wp14:anchorId="66493AC8" wp14:editId="2E3ED4BC">
            <wp:extent cx="4484370" cy="4190365"/>
            <wp:effectExtent l="0" t="0" r="0" b="635"/>
            <wp:docPr id="880183572"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84370" cy="4190365"/>
                    </a:xfrm>
                    <a:prstGeom prst="rect">
                      <a:avLst/>
                    </a:prstGeom>
                    <a:noFill/>
                    <a:ln>
                      <a:noFill/>
                    </a:ln>
                  </pic:spPr>
                </pic:pic>
              </a:graphicData>
            </a:graphic>
          </wp:inline>
        </w:drawing>
      </w:r>
    </w:p>
    <w:p w14:paraId="4B2CB16A" w14:textId="6BFF210C" w:rsidR="005A0CA7" w:rsidRDefault="005A0CA7" w:rsidP="005A0CA7">
      <w:r w:rsidRPr="005A0CA7">
        <w:rPr>
          <w:noProof/>
        </w:rPr>
        <w:drawing>
          <wp:inline distT="0" distB="0" distL="0" distR="0" wp14:anchorId="402A549B" wp14:editId="2BA0B6B5">
            <wp:extent cx="5039995" cy="2907665"/>
            <wp:effectExtent l="0" t="0" r="8255" b="6985"/>
            <wp:docPr id="182068613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39995" cy="2907665"/>
                    </a:xfrm>
                    <a:prstGeom prst="rect">
                      <a:avLst/>
                    </a:prstGeom>
                    <a:noFill/>
                    <a:ln>
                      <a:noFill/>
                    </a:ln>
                  </pic:spPr>
                </pic:pic>
              </a:graphicData>
            </a:graphic>
          </wp:inline>
        </w:drawing>
      </w:r>
    </w:p>
    <w:p w14:paraId="3F06B378" w14:textId="77777777" w:rsidR="009662C7" w:rsidRDefault="009662C7">
      <w:pPr>
        <w:spacing w:line="259" w:lineRule="auto"/>
        <w:jc w:val="left"/>
        <w:rPr>
          <w:b/>
          <w:bCs/>
        </w:rPr>
      </w:pPr>
      <w:r>
        <w:rPr>
          <w:b/>
          <w:bCs/>
        </w:rPr>
        <w:br w:type="page"/>
      </w:r>
    </w:p>
    <w:p w14:paraId="65F9A128" w14:textId="61439BAA" w:rsidR="00555F15" w:rsidRPr="00574F38" w:rsidRDefault="00574F38" w:rsidP="00574F38">
      <w:pPr>
        <w:pStyle w:val="NoBeforeAfter"/>
        <w:rPr>
          <w:b/>
          <w:bCs/>
        </w:rPr>
      </w:pPr>
      <w:bookmarkStart w:id="4540" w:name="_Toc184828431"/>
      <w:r w:rsidRPr="00574F38">
        <w:rPr>
          <w:b/>
          <w:bCs/>
        </w:rPr>
        <w:lastRenderedPageBreak/>
        <w:t xml:space="preserve">Lampiran </w:t>
      </w:r>
      <w:r w:rsidRPr="00574F38">
        <w:rPr>
          <w:b/>
          <w:bCs/>
        </w:rPr>
        <w:fldChar w:fldCharType="begin"/>
      </w:r>
      <w:r w:rsidRPr="00574F38">
        <w:rPr>
          <w:b/>
          <w:bCs/>
        </w:rPr>
        <w:instrText xml:space="preserve"> SEQ Lampiran \* ARABIC </w:instrText>
      </w:r>
      <w:r w:rsidRPr="00574F38">
        <w:rPr>
          <w:b/>
          <w:bCs/>
        </w:rPr>
        <w:fldChar w:fldCharType="separate"/>
      </w:r>
      <w:r w:rsidR="0021290A">
        <w:rPr>
          <w:b/>
          <w:bCs/>
          <w:noProof/>
        </w:rPr>
        <w:t>11</w:t>
      </w:r>
      <w:r w:rsidRPr="00574F38">
        <w:rPr>
          <w:b/>
          <w:bCs/>
        </w:rPr>
        <w:fldChar w:fldCharType="end"/>
      </w:r>
      <w:r w:rsidRPr="00574F38">
        <w:rPr>
          <w:b/>
          <w:bCs/>
        </w:rPr>
        <w:t>. Analisis Hasil Validasi Ahli Media</w:t>
      </w:r>
      <w:bookmarkEnd w:id="4540"/>
    </w:p>
    <w:p w14:paraId="175FA1EC" w14:textId="4E4D6F6D" w:rsidR="005D643F" w:rsidRDefault="005D643F" w:rsidP="005D643F">
      <w:pPr>
        <w:jc w:val="center"/>
      </w:pPr>
      <w:r w:rsidRPr="005D643F">
        <w:rPr>
          <w:noProof/>
        </w:rPr>
        <w:drawing>
          <wp:inline distT="0" distB="0" distL="0" distR="0" wp14:anchorId="5BC6C893" wp14:editId="06282CDB">
            <wp:extent cx="4413250" cy="4397375"/>
            <wp:effectExtent l="0" t="0" r="6350" b="3175"/>
            <wp:docPr id="12863118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13250" cy="4397375"/>
                    </a:xfrm>
                    <a:prstGeom prst="rect">
                      <a:avLst/>
                    </a:prstGeom>
                    <a:noFill/>
                    <a:ln>
                      <a:noFill/>
                    </a:ln>
                  </pic:spPr>
                </pic:pic>
              </a:graphicData>
            </a:graphic>
          </wp:inline>
        </w:drawing>
      </w:r>
    </w:p>
    <w:p w14:paraId="41C2D57D" w14:textId="4E99BF60" w:rsidR="00151A2D" w:rsidRDefault="00D17AC1" w:rsidP="00377142">
      <w:pPr>
        <w:jc w:val="center"/>
      </w:pPr>
      <w:r>
        <w:rPr>
          <w:noProof/>
          <w14:ligatures w14:val="standardContextual"/>
        </w:rPr>
        <w:drawing>
          <wp:inline distT="0" distB="0" distL="0" distR="0" wp14:anchorId="15E37DB3" wp14:editId="05BA4984">
            <wp:extent cx="5039995" cy="2886710"/>
            <wp:effectExtent l="0" t="0" r="8255" b="8890"/>
            <wp:docPr id="1389478917" name="Picture 3">
              <a:extLst xmlns:a="http://schemas.openxmlformats.org/drawingml/2006/main">
                <a:ext uri="{FF2B5EF4-FFF2-40B4-BE49-F238E27FC236}">
                  <a16:creationId xmlns:a16="http://schemas.microsoft.com/office/drawing/2014/main" id="{DF5AD1EF-80BD-651B-00CA-A0B54B200B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F5AD1EF-80BD-651B-00CA-A0B54B200B36}"/>
                        </a:ext>
                      </a:extLs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39995" cy="2886710"/>
                    </a:xfrm>
                    <a:prstGeom prst="rect">
                      <a:avLst/>
                    </a:prstGeom>
                    <a:noFill/>
                  </pic:spPr>
                </pic:pic>
              </a:graphicData>
            </a:graphic>
          </wp:inline>
        </w:drawing>
      </w:r>
    </w:p>
    <w:p w14:paraId="331BA6E0" w14:textId="77777777" w:rsidR="009662C7" w:rsidRDefault="009662C7">
      <w:pPr>
        <w:spacing w:line="259" w:lineRule="auto"/>
        <w:jc w:val="left"/>
        <w:rPr>
          <w:b/>
          <w:bCs/>
        </w:rPr>
      </w:pPr>
      <w:r>
        <w:rPr>
          <w:b/>
          <w:bCs/>
        </w:rPr>
        <w:lastRenderedPageBreak/>
        <w:br w:type="page"/>
      </w:r>
    </w:p>
    <w:p w14:paraId="27595DC0" w14:textId="46A730B7" w:rsidR="00151A2D" w:rsidRPr="00D365B0" w:rsidRDefault="00D365B0" w:rsidP="00D365B0">
      <w:pPr>
        <w:pStyle w:val="NoBeforeAfter"/>
        <w:rPr>
          <w:b/>
          <w:bCs/>
        </w:rPr>
      </w:pPr>
      <w:bookmarkStart w:id="4541" w:name="_Toc184828432"/>
      <w:r w:rsidRPr="00D365B0">
        <w:rPr>
          <w:b/>
          <w:bCs/>
        </w:rPr>
        <w:lastRenderedPageBreak/>
        <w:t xml:space="preserve">Lampiran </w:t>
      </w:r>
      <w:r w:rsidRPr="00D365B0">
        <w:rPr>
          <w:b/>
          <w:bCs/>
        </w:rPr>
        <w:fldChar w:fldCharType="begin"/>
      </w:r>
      <w:r w:rsidRPr="00D365B0">
        <w:rPr>
          <w:b/>
          <w:bCs/>
        </w:rPr>
        <w:instrText xml:space="preserve"> SEQ Lampiran \* ARABIC </w:instrText>
      </w:r>
      <w:r w:rsidRPr="00D365B0">
        <w:rPr>
          <w:b/>
          <w:bCs/>
        </w:rPr>
        <w:fldChar w:fldCharType="separate"/>
      </w:r>
      <w:r w:rsidR="0021290A">
        <w:rPr>
          <w:b/>
          <w:bCs/>
          <w:noProof/>
        </w:rPr>
        <w:t>12</w:t>
      </w:r>
      <w:r w:rsidRPr="00D365B0">
        <w:rPr>
          <w:b/>
          <w:bCs/>
        </w:rPr>
        <w:fldChar w:fldCharType="end"/>
      </w:r>
      <w:r w:rsidRPr="00D365B0">
        <w:rPr>
          <w:b/>
          <w:bCs/>
        </w:rPr>
        <w:t>. Analisis Hasil Uji Pengguna</w:t>
      </w:r>
      <w:bookmarkEnd w:id="4541"/>
    </w:p>
    <w:p w14:paraId="35EBE708" w14:textId="45676142" w:rsidR="00151A2D" w:rsidRDefault="00792753" w:rsidP="00151A2D">
      <w:pPr>
        <w:pStyle w:val="NoBeforeAfter"/>
        <w:jc w:val="center"/>
      </w:pPr>
      <w:r w:rsidRPr="00792753">
        <w:rPr>
          <w:noProof/>
        </w:rPr>
        <w:drawing>
          <wp:inline distT="0" distB="0" distL="0" distR="0" wp14:anchorId="41ED1522" wp14:editId="05EDE6C7">
            <wp:extent cx="7747232" cy="3960000"/>
            <wp:effectExtent l="7620" t="0" r="0" b="0"/>
            <wp:docPr id="78112149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rot="5400000">
                      <a:off x="0" y="0"/>
                      <a:ext cx="7747232" cy="3960000"/>
                    </a:xfrm>
                    <a:prstGeom prst="rect">
                      <a:avLst/>
                    </a:prstGeom>
                    <a:noFill/>
                    <a:ln>
                      <a:noFill/>
                    </a:ln>
                  </pic:spPr>
                </pic:pic>
              </a:graphicData>
            </a:graphic>
          </wp:inline>
        </w:drawing>
      </w:r>
    </w:p>
    <w:p w14:paraId="6E29E425" w14:textId="130026A9" w:rsidR="006D2F9F" w:rsidRDefault="00790062" w:rsidP="00151A2D">
      <w:pPr>
        <w:pStyle w:val="NoBeforeAfter"/>
        <w:jc w:val="center"/>
      </w:pPr>
      <w:r w:rsidRPr="00790062">
        <w:rPr>
          <w:noProof/>
        </w:rPr>
        <w:lastRenderedPageBreak/>
        <w:drawing>
          <wp:inline distT="0" distB="0" distL="0" distR="0" wp14:anchorId="0A7F5ED4" wp14:editId="17FF7BC4">
            <wp:extent cx="5429352" cy="3960000"/>
            <wp:effectExtent l="0" t="8255" r="0" b="0"/>
            <wp:docPr id="1167021138"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rot="5400000">
                      <a:off x="0" y="0"/>
                      <a:ext cx="5429352" cy="3960000"/>
                    </a:xfrm>
                    <a:prstGeom prst="rect">
                      <a:avLst/>
                    </a:prstGeom>
                    <a:noFill/>
                    <a:ln>
                      <a:noFill/>
                    </a:ln>
                  </pic:spPr>
                </pic:pic>
              </a:graphicData>
            </a:graphic>
          </wp:inline>
        </w:drawing>
      </w:r>
    </w:p>
    <w:p w14:paraId="182FD826" w14:textId="067FE9D4" w:rsidR="00080E19" w:rsidRDefault="00943E76" w:rsidP="00151A2D">
      <w:pPr>
        <w:pStyle w:val="NoBeforeAfter"/>
        <w:jc w:val="center"/>
      </w:pPr>
      <w:r>
        <w:rPr>
          <w:noProof/>
          <w14:ligatures w14:val="standardContextual"/>
        </w:rPr>
        <w:lastRenderedPageBreak/>
        <w:drawing>
          <wp:inline distT="0" distB="0" distL="0" distR="0" wp14:anchorId="743A2E0C" wp14:editId="5249EDD6">
            <wp:extent cx="5039995" cy="2810510"/>
            <wp:effectExtent l="0" t="0" r="8255" b="8890"/>
            <wp:docPr id="4" name="Picture 3">
              <a:extLst xmlns:a="http://schemas.openxmlformats.org/drawingml/2006/main">
                <a:ext uri="{FF2B5EF4-FFF2-40B4-BE49-F238E27FC236}">
                  <a16:creationId xmlns:a16="http://schemas.microsoft.com/office/drawing/2014/main" id="{13EB7C50-AE6B-A793-81A6-07F816B54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EB7C50-AE6B-A793-81A6-07F816B54BD3}"/>
                        </a:ext>
                      </a:extLs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39995" cy="2810510"/>
                    </a:xfrm>
                    <a:prstGeom prst="rect">
                      <a:avLst/>
                    </a:prstGeom>
                    <a:noFill/>
                  </pic:spPr>
                </pic:pic>
              </a:graphicData>
            </a:graphic>
          </wp:inline>
        </w:drawing>
      </w:r>
    </w:p>
    <w:p w14:paraId="01A5347F" w14:textId="77777777" w:rsidR="00F93ECC" w:rsidRDefault="00F93ECC" w:rsidP="00F93ECC">
      <w:pPr>
        <w:pStyle w:val="NoBeforeAfter"/>
      </w:pPr>
    </w:p>
    <w:p w14:paraId="229E60FB" w14:textId="77777777" w:rsidR="00345C5E" w:rsidRDefault="00345C5E">
      <w:pPr>
        <w:spacing w:line="259" w:lineRule="auto"/>
        <w:jc w:val="left"/>
        <w:rPr>
          <w:b/>
          <w:bCs/>
        </w:rPr>
      </w:pPr>
      <w:r>
        <w:rPr>
          <w:b/>
          <w:bCs/>
        </w:rPr>
        <w:br w:type="page"/>
      </w:r>
    </w:p>
    <w:p w14:paraId="39985AEF" w14:textId="324900A2" w:rsidR="00F93ECC" w:rsidRPr="003536F0" w:rsidRDefault="003536F0" w:rsidP="003536F0">
      <w:pPr>
        <w:pStyle w:val="NoBeforeAfter"/>
        <w:rPr>
          <w:b/>
          <w:bCs/>
        </w:rPr>
      </w:pPr>
      <w:bookmarkStart w:id="4542" w:name="_Toc184828433"/>
      <w:r w:rsidRPr="003536F0">
        <w:rPr>
          <w:b/>
          <w:bCs/>
        </w:rPr>
        <w:lastRenderedPageBreak/>
        <w:t xml:space="preserve">Lampiran </w:t>
      </w:r>
      <w:r w:rsidRPr="003536F0">
        <w:rPr>
          <w:b/>
          <w:bCs/>
        </w:rPr>
        <w:fldChar w:fldCharType="begin"/>
      </w:r>
      <w:r w:rsidRPr="003536F0">
        <w:rPr>
          <w:b/>
          <w:bCs/>
        </w:rPr>
        <w:instrText xml:space="preserve"> SEQ Lampiran \* ARABIC </w:instrText>
      </w:r>
      <w:r w:rsidRPr="003536F0">
        <w:rPr>
          <w:b/>
          <w:bCs/>
        </w:rPr>
        <w:fldChar w:fldCharType="separate"/>
      </w:r>
      <w:r w:rsidR="0021290A">
        <w:rPr>
          <w:b/>
          <w:bCs/>
          <w:noProof/>
        </w:rPr>
        <w:t>13</w:t>
      </w:r>
      <w:r w:rsidRPr="003536F0">
        <w:rPr>
          <w:b/>
          <w:bCs/>
        </w:rPr>
        <w:fldChar w:fldCharType="end"/>
      </w:r>
      <w:r w:rsidRPr="003536F0">
        <w:rPr>
          <w:b/>
          <w:bCs/>
        </w:rPr>
        <w:t>. Uji Reliabilitas Data Pengguna</w:t>
      </w:r>
      <w:bookmarkEnd w:id="4542"/>
    </w:p>
    <w:p w14:paraId="65610122" w14:textId="49F02B7C" w:rsidR="00345C5E" w:rsidRDefault="00345C5E" w:rsidP="00C150D3">
      <w:pPr>
        <w:pStyle w:val="NoBeforeAfter"/>
        <w:jc w:val="center"/>
        <w:rPr>
          <w:ins w:id="4543" w:author="Muhammad Subarkah" w:date="2024-12-11T01:02:00Z" w16du:dateUtc="2024-12-10T18:02:00Z"/>
          <w:b/>
          <w:bCs/>
        </w:rPr>
      </w:pPr>
      <w:r w:rsidRPr="00345C5E">
        <w:rPr>
          <w:noProof/>
        </w:rPr>
        <w:drawing>
          <wp:inline distT="0" distB="0" distL="0" distR="0" wp14:anchorId="2B7B7E24" wp14:editId="0C7CD9B0">
            <wp:extent cx="3283889" cy="7788496"/>
            <wp:effectExtent l="0" t="0" r="0" b="3175"/>
            <wp:docPr id="1304425039"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93217" cy="7810619"/>
                    </a:xfrm>
                    <a:prstGeom prst="rect">
                      <a:avLst/>
                    </a:prstGeom>
                    <a:noFill/>
                    <a:ln>
                      <a:noFill/>
                    </a:ln>
                  </pic:spPr>
                </pic:pic>
              </a:graphicData>
            </a:graphic>
          </wp:inline>
        </w:drawing>
      </w:r>
    </w:p>
    <w:p w14:paraId="767AFC3B" w14:textId="25057796" w:rsidR="00DC681F" w:rsidRDefault="00A95671" w:rsidP="00A95671">
      <w:pPr>
        <w:pStyle w:val="NoBeforeAfter"/>
        <w:rPr>
          <w:ins w:id="4544" w:author="Muhammad Subarkah" w:date="2024-12-11T01:04:00Z" w16du:dateUtc="2024-12-10T18:04:00Z"/>
          <w:b/>
          <w:bCs/>
          <w:i/>
          <w:iCs/>
        </w:rPr>
      </w:pPr>
      <w:bookmarkStart w:id="4545" w:name="_Toc184828434"/>
      <w:ins w:id="4546" w:author="Muhammad Subarkah" w:date="2024-12-11T01:02:00Z" w16du:dateUtc="2024-12-10T18:02:00Z">
        <w:r w:rsidRPr="00A95671">
          <w:rPr>
            <w:b/>
            <w:bCs/>
            <w:rPrChange w:id="4547" w:author="Muhammad Subarkah" w:date="2024-12-11T01:03:00Z" w16du:dateUtc="2024-12-10T18:03:00Z">
              <w:rPr/>
            </w:rPrChange>
          </w:rPr>
          <w:lastRenderedPageBreak/>
          <w:t xml:space="preserve">Lampiran </w:t>
        </w:r>
        <w:r w:rsidRPr="00A95671">
          <w:rPr>
            <w:b/>
            <w:bCs/>
            <w:rPrChange w:id="4548" w:author="Muhammad Subarkah" w:date="2024-12-11T01:03:00Z" w16du:dateUtc="2024-12-10T18:03:00Z">
              <w:rPr/>
            </w:rPrChange>
          </w:rPr>
          <w:fldChar w:fldCharType="begin"/>
        </w:r>
        <w:r w:rsidRPr="00A95671">
          <w:rPr>
            <w:b/>
            <w:bCs/>
            <w:rPrChange w:id="4549" w:author="Muhammad Subarkah" w:date="2024-12-11T01:03:00Z" w16du:dateUtc="2024-12-10T18:03:00Z">
              <w:rPr/>
            </w:rPrChange>
          </w:rPr>
          <w:instrText xml:space="preserve"> SEQ Lampiran \* ARABIC </w:instrText>
        </w:r>
      </w:ins>
      <w:r w:rsidRPr="00A95671">
        <w:rPr>
          <w:b/>
          <w:bCs/>
          <w:rPrChange w:id="4550" w:author="Muhammad Subarkah" w:date="2024-12-11T01:03:00Z" w16du:dateUtc="2024-12-10T18:03:00Z">
            <w:rPr/>
          </w:rPrChange>
        </w:rPr>
        <w:fldChar w:fldCharType="separate"/>
      </w:r>
      <w:ins w:id="4551" w:author="Muhammad Subarkah" w:date="2024-12-19T13:03:00Z" w16du:dateUtc="2024-12-19T06:03:00Z">
        <w:r w:rsidR="0021290A">
          <w:rPr>
            <w:b/>
            <w:bCs/>
            <w:noProof/>
          </w:rPr>
          <w:t>14</w:t>
        </w:r>
      </w:ins>
      <w:ins w:id="4552" w:author="Muhammad Subarkah" w:date="2024-12-11T01:02:00Z" w16du:dateUtc="2024-12-10T18:02:00Z">
        <w:r w:rsidRPr="00A95671">
          <w:rPr>
            <w:b/>
            <w:bCs/>
            <w:rPrChange w:id="4553" w:author="Muhammad Subarkah" w:date="2024-12-11T01:03:00Z" w16du:dateUtc="2024-12-10T18:03:00Z">
              <w:rPr/>
            </w:rPrChange>
          </w:rPr>
          <w:fldChar w:fldCharType="end"/>
        </w:r>
        <w:r w:rsidRPr="00A95671">
          <w:rPr>
            <w:b/>
            <w:bCs/>
            <w:rPrChange w:id="4554" w:author="Muhammad Subarkah" w:date="2024-12-11T01:03:00Z" w16du:dateUtc="2024-12-10T18:03:00Z">
              <w:rPr/>
            </w:rPrChange>
          </w:rPr>
          <w:t xml:space="preserve">. </w:t>
        </w:r>
      </w:ins>
      <w:ins w:id="4555" w:author="Muhammad Subarkah" w:date="2024-12-11T01:09:00Z" w16du:dateUtc="2024-12-10T18:09:00Z">
        <w:r w:rsidR="00A67330">
          <w:rPr>
            <w:b/>
            <w:bCs/>
          </w:rPr>
          <w:t xml:space="preserve">Detail </w:t>
        </w:r>
      </w:ins>
      <w:ins w:id="4556" w:author="Muhammad Subarkah" w:date="2024-12-11T01:02:00Z" w16du:dateUtc="2024-12-10T18:02:00Z">
        <w:r w:rsidRPr="00A95671">
          <w:rPr>
            <w:b/>
            <w:bCs/>
            <w:rPrChange w:id="4557" w:author="Muhammad Subarkah" w:date="2024-12-11T01:03:00Z" w16du:dateUtc="2024-12-10T18:03:00Z">
              <w:rPr/>
            </w:rPrChange>
          </w:rPr>
          <w:t xml:space="preserve">Desain Robot </w:t>
        </w:r>
        <w:proofErr w:type="spellStart"/>
        <w:r w:rsidRPr="00A95671">
          <w:rPr>
            <w:b/>
            <w:bCs/>
            <w:i/>
            <w:iCs/>
            <w:rPrChange w:id="4558" w:author="Muhammad Subarkah" w:date="2024-12-11T01:03:00Z" w16du:dateUtc="2024-12-10T18:03:00Z">
              <w:rPr/>
            </w:rPrChange>
          </w:rPr>
          <w:t>Transporter</w:t>
        </w:r>
      </w:ins>
      <w:bookmarkEnd w:id="4545"/>
      <w:proofErr w:type="spellEnd"/>
    </w:p>
    <w:p w14:paraId="138008AF" w14:textId="171CDE78" w:rsidR="00DC681F" w:rsidRDefault="00D63463">
      <w:pPr>
        <w:pStyle w:val="NoBeforeAfter"/>
        <w:jc w:val="center"/>
        <w:rPr>
          <w:ins w:id="4559" w:author="Muhammad Subarkah" w:date="2024-12-11T01:04:00Z" w16du:dateUtc="2024-12-10T18:04:00Z"/>
          <w:b/>
          <w:bCs/>
          <w:i/>
          <w:iCs/>
        </w:rPr>
        <w:pPrChange w:id="4560" w:author="Muhammad Subarkah" w:date="2024-12-11T01:07:00Z" w16du:dateUtc="2024-12-10T18:07:00Z">
          <w:pPr>
            <w:pStyle w:val="NoBeforeAfter"/>
          </w:pPr>
        </w:pPrChange>
      </w:pPr>
      <w:ins w:id="4561" w:author="Muhammad Subarkah" w:date="2024-12-11T01:06:00Z" w16du:dateUtc="2024-12-10T18:06:00Z">
        <w:r>
          <w:rPr>
            <w:b/>
            <w:bCs/>
            <w:i/>
            <w:iCs/>
            <w:noProof/>
          </w:rPr>
          <w:drawing>
            <wp:inline distT="0" distB="0" distL="0" distR="0" wp14:anchorId="4F696FF1" wp14:editId="0F5860DF">
              <wp:extent cx="7457953" cy="5386318"/>
              <wp:effectExtent l="6985" t="0" r="0" b="0"/>
              <wp:docPr id="536977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a:extLst>
                          <a:ext uri="{28A0092B-C50C-407E-A947-70E740481C1C}">
                            <a14:useLocalDpi xmlns:a14="http://schemas.microsoft.com/office/drawing/2010/main" val="0"/>
                          </a:ext>
                        </a:extLst>
                      </a:blip>
                      <a:srcRect l="9227" r="17504"/>
                      <a:stretch/>
                    </pic:blipFill>
                    <pic:spPr bwMode="auto">
                      <a:xfrm rot="5400000">
                        <a:off x="0" y="0"/>
                        <a:ext cx="7459957" cy="5387765"/>
                      </a:xfrm>
                      <a:prstGeom prst="rect">
                        <a:avLst/>
                      </a:prstGeom>
                      <a:noFill/>
                      <a:ln>
                        <a:noFill/>
                      </a:ln>
                      <a:extLst>
                        <a:ext uri="{53640926-AAD7-44D8-BBD7-CCE9431645EC}">
                          <a14:shadowObscured xmlns:a14="http://schemas.microsoft.com/office/drawing/2010/main"/>
                        </a:ext>
                      </a:extLst>
                    </pic:spPr>
                  </pic:pic>
                </a:graphicData>
              </a:graphic>
            </wp:inline>
          </w:drawing>
        </w:r>
      </w:ins>
    </w:p>
    <w:p w14:paraId="4A0CB532" w14:textId="77777777" w:rsidR="00DC681F" w:rsidRDefault="00EB503C">
      <w:pPr>
        <w:pStyle w:val="NoBeforeAfter"/>
        <w:jc w:val="center"/>
        <w:rPr>
          <w:ins w:id="4562" w:author="Muhammad Subarkah" w:date="2024-12-11T01:04:00Z" w16du:dateUtc="2024-12-10T18:04:00Z"/>
          <w:b/>
          <w:bCs/>
          <w:i/>
          <w:iCs/>
        </w:rPr>
        <w:pPrChange w:id="4563" w:author="Muhammad Subarkah" w:date="2024-12-11T01:07:00Z" w16du:dateUtc="2024-12-10T18:07:00Z">
          <w:pPr>
            <w:pStyle w:val="NoBeforeAfter"/>
          </w:pPr>
        </w:pPrChange>
      </w:pPr>
      <w:ins w:id="4564" w:author="Muhammad Subarkah" w:date="2024-12-11T01:03:00Z" w16du:dateUtc="2024-12-10T18:03:00Z">
        <w:r>
          <w:rPr>
            <w:b/>
            <w:bCs/>
            <w:noProof/>
            <w14:ligatures w14:val="standardContextual"/>
          </w:rPr>
          <w:lastRenderedPageBreak/>
          <w:drawing>
            <wp:inline distT="0" distB="0" distL="0" distR="0" wp14:anchorId="254D3D16" wp14:editId="68BCB765">
              <wp:extent cx="8039531" cy="5454653"/>
              <wp:effectExtent l="0" t="3175" r="0" b="0"/>
              <wp:docPr id="2038901020" name="Picture 2" descr="A blueprint of a basketball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01020" name="Picture 2" descr="A blueprint of a basketball court&#10;&#10;Description automatically generated"/>
                      <pic:cNvPicPr/>
                    </pic:nvPicPr>
                    <pic:blipFill rotWithShape="1">
                      <a:blip r:embed="rId192" cstate="print">
                        <a:extLst>
                          <a:ext uri="{28A0092B-C50C-407E-A947-70E740481C1C}">
                            <a14:useLocalDpi xmlns:a14="http://schemas.microsoft.com/office/drawing/2010/main" val="0"/>
                          </a:ext>
                        </a:extLst>
                      </a:blip>
                      <a:srcRect l="6237" r="15900"/>
                      <a:stretch/>
                    </pic:blipFill>
                    <pic:spPr bwMode="auto">
                      <a:xfrm rot="5400000">
                        <a:off x="0" y="0"/>
                        <a:ext cx="8053669" cy="5464245"/>
                      </a:xfrm>
                      <a:prstGeom prst="rect">
                        <a:avLst/>
                      </a:prstGeom>
                      <a:ln>
                        <a:noFill/>
                      </a:ln>
                      <a:extLst>
                        <a:ext uri="{53640926-AAD7-44D8-BBD7-CCE9431645EC}">
                          <a14:shadowObscured xmlns:a14="http://schemas.microsoft.com/office/drawing/2010/main"/>
                        </a:ext>
                      </a:extLst>
                    </pic:spPr>
                  </pic:pic>
                </a:graphicData>
              </a:graphic>
            </wp:inline>
          </w:drawing>
        </w:r>
      </w:ins>
    </w:p>
    <w:p w14:paraId="2DD137C0" w14:textId="7B461125" w:rsidR="00A95671" w:rsidRPr="00DC681F" w:rsidRDefault="00EB503C" w:rsidP="005E4A97">
      <w:pPr>
        <w:pStyle w:val="NoBeforeAfter"/>
        <w:jc w:val="center"/>
        <w:rPr>
          <w:b/>
          <w:bCs/>
          <w:i/>
          <w:iCs/>
          <w:rPrChange w:id="4565" w:author="Muhammad Subarkah" w:date="2024-12-11T01:03:00Z" w16du:dateUtc="2024-12-10T18:03:00Z">
            <w:rPr>
              <w:b/>
              <w:bCs/>
            </w:rPr>
          </w:rPrChange>
        </w:rPr>
      </w:pPr>
      <w:ins w:id="4566" w:author="Muhammad Subarkah" w:date="2024-12-11T01:03:00Z" w16du:dateUtc="2024-12-10T18:03:00Z">
        <w:r>
          <w:rPr>
            <w:b/>
            <w:bCs/>
            <w:noProof/>
            <w14:ligatures w14:val="standardContextual"/>
          </w:rPr>
          <w:lastRenderedPageBreak/>
          <w:drawing>
            <wp:inline distT="0" distB="0" distL="0" distR="0" wp14:anchorId="2A80CA7A" wp14:editId="4FEA4097">
              <wp:extent cx="8684701" cy="5170793"/>
              <wp:effectExtent l="4445" t="0" r="6985" b="6985"/>
              <wp:docPr id="1396335696" name="Picture 3"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5696" name="Picture 3" descr="A drawing of a rectangular object&#10;&#10;Description automatically generated"/>
                      <pic:cNvPicPr/>
                    </pic:nvPicPr>
                    <pic:blipFill rotWithShape="1">
                      <a:blip r:embed="rId193" cstate="print">
                        <a:extLst>
                          <a:ext uri="{28A0092B-C50C-407E-A947-70E740481C1C}">
                            <a14:useLocalDpi xmlns:a14="http://schemas.microsoft.com/office/drawing/2010/main" val="0"/>
                          </a:ext>
                        </a:extLst>
                      </a:blip>
                      <a:srcRect l="7372" r="3900"/>
                      <a:stretch/>
                    </pic:blipFill>
                    <pic:spPr bwMode="auto">
                      <a:xfrm rot="5400000">
                        <a:off x="0" y="0"/>
                        <a:ext cx="8700645" cy="5180286"/>
                      </a:xfrm>
                      <a:prstGeom prst="rect">
                        <a:avLst/>
                      </a:prstGeom>
                      <a:ln>
                        <a:noFill/>
                      </a:ln>
                      <a:extLst>
                        <a:ext uri="{53640926-AAD7-44D8-BBD7-CCE9431645EC}">
                          <a14:shadowObscured xmlns:a14="http://schemas.microsoft.com/office/drawing/2010/main"/>
                        </a:ext>
                      </a:extLst>
                    </pic:spPr>
                  </pic:pic>
                </a:graphicData>
              </a:graphic>
            </wp:inline>
          </w:drawing>
        </w:r>
      </w:ins>
    </w:p>
    <w:sectPr w:rsidR="00A95671" w:rsidRPr="00DC681F" w:rsidSect="00D36D69">
      <w:pgSz w:w="11906" w:h="16838"/>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Khair Udin" w:date="2024-11-28T13:19:00Z" w:initials="KU">
    <w:p w14:paraId="089BF073" w14:textId="25CDE1C3" w:rsidR="002C406F" w:rsidRDefault="002C406F">
      <w:pPr>
        <w:pStyle w:val="CommentText"/>
      </w:pPr>
      <w:r>
        <w:rPr>
          <w:rStyle w:val="CommentReference"/>
        </w:rPr>
        <w:annotationRef/>
      </w:r>
      <w:r>
        <w:t>Semua variabel dimasukan di Bab 2</w:t>
      </w:r>
    </w:p>
  </w:comment>
  <w:comment w:id="15" w:author="Khair Udin" w:date="2024-11-28T09:26:00Z" w:initials="KU">
    <w:p w14:paraId="7B24FE24" w14:textId="68CA74A7" w:rsidR="00194F00" w:rsidRDefault="00194F00">
      <w:pPr>
        <w:pStyle w:val="CommentText"/>
      </w:pPr>
      <w:r>
        <w:rPr>
          <w:rStyle w:val="CommentReference"/>
        </w:rPr>
        <w:annotationRef/>
      </w:r>
      <w:r>
        <w:t>Berdasarkan apa untuk penentuan nilia2 sudut ini? Kenapa tidak ada yg acak? Misal 31,5 derajat?</w:t>
      </w:r>
    </w:p>
  </w:comment>
  <w:comment w:id="16" w:author="Muhammad Subarkah" w:date="2024-12-11T16:46:00Z" w:initials="MS">
    <w:p w14:paraId="6E5F0C18" w14:textId="77777777" w:rsidR="0027629C" w:rsidRDefault="0027629C" w:rsidP="0027629C">
      <w:pPr>
        <w:pStyle w:val="CommentText"/>
        <w:jc w:val="left"/>
      </w:pPr>
      <w:r>
        <w:rPr>
          <w:rStyle w:val="CommentReference"/>
        </w:rPr>
        <w:annotationRef/>
      </w:r>
      <w:r>
        <w:t>Tambahan pada keterbatasan penelitian</w:t>
      </w:r>
    </w:p>
  </w:comment>
  <w:comment w:id="31" w:author="Khair Udin" w:date="2024-11-28T09:27:00Z" w:initials="KU">
    <w:p w14:paraId="5485DD83" w14:textId="3821510E" w:rsidR="00194F00" w:rsidRDefault="00194F00">
      <w:pPr>
        <w:pStyle w:val="CommentText"/>
      </w:pPr>
      <w:r>
        <w:rPr>
          <w:rStyle w:val="CommentReference"/>
        </w:rPr>
        <w:annotationRef/>
      </w:r>
      <w:r>
        <w:t>typo</w:t>
      </w:r>
    </w:p>
  </w:comment>
  <w:comment w:id="38" w:author="Khair Udin" w:date="2024-11-28T09:28:00Z" w:initials="KU">
    <w:p w14:paraId="65D46D45" w14:textId="41BEDD04" w:rsidR="00194F00" w:rsidRDefault="00194F00">
      <w:pPr>
        <w:pStyle w:val="CommentText"/>
      </w:pPr>
      <w:r>
        <w:rPr>
          <w:rStyle w:val="CommentReference"/>
        </w:rPr>
        <w:annotationRef/>
      </w:r>
      <w:r>
        <w:t>perlu direvisi cara penulisannya</w:t>
      </w:r>
    </w:p>
  </w:comment>
  <w:comment w:id="61" w:author="Khair Udin" w:date="2024-11-28T09:29:00Z" w:initials="KU">
    <w:p w14:paraId="3D86852C" w14:textId="0AAFDC24" w:rsidR="00194F00" w:rsidRDefault="00194F00">
      <w:pPr>
        <w:pStyle w:val="CommentText"/>
      </w:pPr>
      <w:r>
        <w:rPr>
          <w:rStyle w:val="CommentReference"/>
        </w:rPr>
        <w:annotationRef/>
      </w:r>
      <w:r>
        <w:t>perlu direvisi cara penulisannya</w:t>
      </w:r>
    </w:p>
  </w:comment>
  <w:comment w:id="707" w:author="Khair Udin" w:date="2024-11-28T09:43:00Z" w:initials="KU">
    <w:p w14:paraId="5E01EF64" w14:textId="36DD0502" w:rsidR="00481D01" w:rsidRDefault="00481D01">
      <w:pPr>
        <w:pStyle w:val="CommentText"/>
      </w:pPr>
      <w:r>
        <w:rPr>
          <w:rStyle w:val="CommentReference"/>
        </w:rPr>
        <w:annotationRef/>
      </w:r>
      <w:r>
        <w:t>Perlu ada paragrap penyambung tentang perkembangan teknologi, sebelum paragrap ini</w:t>
      </w:r>
    </w:p>
  </w:comment>
  <w:comment w:id="710" w:author="Khair Udin" w:date="2024-11-28T09:45:00Z" w:initials="KU">
    <w:p w14:paraId="0AC09A05" w14:textId="1720F785" w:rsidR="00921660" w:rsidRDefault="00921660">
      <w:pPr>
        <w:pStyle w:val="CommentText"/>
      </w:pPr>
      <w:r>
        <w:rPr>
          <w:rStyle w:val="CommentReference"/>
        </w:rPr>
        <w:annotationRef/>
      </w:r>
      <w:r>
        <w:t>Tolong diupdate</w:t>
      </w:r>
    </w:p>
  </w:comment>
  <w:comment w:id="715" w:author="Khair Udin" w:date="2024-11-28T09:45:00Z" w:initials="KU">
    <w:p w14:paraId="2A9DDE22" w14:textId="262675AE" w:rsidR="00921660" w:rsidRDefault="00921660">
      <w:pPr>
        <w:pStyle w:val="CommentText"/>
      </w:pPr>
      <w:r>
        <w:rPr>
          <w:rStyle w:val="CommentReference"/>
        </w:rPr>
        <w:annotationRef/>
      </w:r>
      <w:r>
        <w:t>Ini prodi bukan fakultas</w:t>
      </w:r>
    </w:p>
  </w:comment>
  <w:comment w:id="722" w:author="Khair Udin" w:date="2024-11-28T09:47:00Z" w:initials="KU">
    <w:p w14:paraId="6595EEC9" w14:textId="11E804D6" w:rsidR="00921660" w:rsidRDefault="00921660">
      <w:pPr>
        <w:pStyle w:val="CommentText"/>
      </w:pPr>
      <w:r>
        <w:rPr>
          <w:rStyle w:val="CommentReference"/>
        </w:rPr>
        <w:annotationRef/>
      </w:r>
      <w:r>
        <w:t>typo</w:t>
      </w:r>
    </w:p>
  </w:comment>
  <w:comment w:id="730" w:author="Khair Udin" w:date="2024-11-28T09:48:00Z" w:initials="KU">
    <w:p w14:paraId="4F8D0E46" w14:textId="409FA5DB" w:rsidR="00921660" w:rsidRDefault="00921660">
      <w:pPr>
        <w:pStyle w:val="CommentText"/>
      </w:pPr>
      <w:r>
        <w:rPr>
          <w:rStyle w:val="CommentReference"/>
        </w:rPr>
        <w:annotationRef/>
      </w:r>
      <w:r>
        <w:t>Cara penulisan IM?</w:t>
      </w:r>
    </w:p>
  </w:comment>
  <w:comment w:id="734" w:author="Khair Udin" w:date="2024-11-28T09:48:00Z" w:initials="KU">
    <w:p w14:paraId="5057C26A" w14:textId="59345C8D" w:rsidR="00921660" w:rsidRDefault="00921660">
      <w:pPr>
        <w:pStyle w:val="CommentText"/>
      </w:pPr>
      <w:r>
        <w:rPr>
          <w:rStyle w:val="CommentReference"/>
        </w:rPr>
        <w:annotationRef/>
      </w:r>
      <w:r>
        <w:t xml:space="preserve">Penyusunan kalimat mohon lebih akurat lagi, sudah ada pembaruan tetapi belum sepenuhnya update. </w:t>
      </w:r>
    </w:p>
  </w:comment>
  <w:comment w:id="754" w:author="Khair Udin" w:date="2024-11-28T09:49:00Z" w:initials="KU">
    <w:p w14:paraId="5B42B079" w14:textId="5531D7B2" w:rsidR="00921660" w:rsidRDefault="00921660">
      <w:pPr>
        <w:pStyle w:val="CommentText"/>
      </w:pPr>
      <w:r>
        <w:rPr>
          <w:rStyle w:val="CommentReference"/>
        </w:rPr>
        <w:annotationRef/>
      </w:r>
      <w:r>
        <w:t>Cara penulisan BM?</w:t>
      </w:r>
    </w:p>
  </w:comment>
  <w:comment w:id="805" w:author="Khair Udin" w:date="2024-11-28T09:52:00Z" w:initials="KU">
    <w:p w14:paraId="6571C8FC" w14:textId="5679D591" w:rsidR="00921660" w:rsidRDefault="00921660">
      <w:pPr>
        <w:pStyle w:val="CommentText"/>
      </w:pPr>
      <w:r>
        <w:rPr>
          <w:rStyle w:val="CommentReference"/>
        </w:rPr>
        <w:annotationRef/>
      </w:r>
      <w:r>
        <w:t>Spesifikasi fungsional? Seperti sudut penggunaan,, tegangan, arus?</w:t>
      </w:r>
    </w:p>
  </w:comment>
  <w:comment w:id="994" w:author="Khair Udin" w:date="2024-11-28T09:50:00Z" w:initials="KU">
    <w:p w14:paraId="3F972FDC" w14:textId="77777777" w:rsidR="00B32B17" w:rsidRDefault="00B32B17" w:rsidP="00B32B17">
      <w:pPr>
        <w:pStyle w:val="CommentText"/>
      </w:pPr>
      <w:r>
        <w:rPr>
          <w:rStyle w:val="CommentReference"/>
        </w:rPr>
        <w:annotationRef/>
      </w:r>
      <w:r>
        <w:t>Dimensi apa?</w:t>
      </w:r>
    </w:p>
  </w:comment>
  <w:comment w:id="1473" w:author="Khair Udin" w:date="2024-11-28T13:29:00Z" w:initials="KU">
    <w:p w14:paraId="7F5431CE" w14:textId="585E864F" w:rsidR="00345374" w:rsidRDefault="00345374">
      <w:pPr>
        <w:pStyle w:val="CommentText"/>
      </w:pPr>
      <w:r>
        <w:rPr>
          <w:rStyle w:val="CommentReference"/>
        </w:rPr>
        <w:annotationRef/>
      </w:r>
      <w:r>
        <w:t>ganti pakai foto robot sendiri</w:t>
      </w:r>
    </w:p>
  </w:comment>
  <w:comment w:id="1449" w:author="Khair Udin" w:date="2024-11-28T09:55:00Z" w:initials="KU">
    <w:p w14:paraId="18F51BFB" w14:textId="2C082D75" w:rsidR="00FE733C" w:rsidRDefault="00FE733C">
      <w:pPr>
        <w:pStyle w:val="CommentText"/>
      </w:pPr>
      <w:r>
        <w:rPr>
          <w:rStyle w:val="CommentReference"/>
        </w:rPr>
        <w:annotationRef/>
      </w:r>
      <w:r>
        <w:t>Apa hubungannya dengan topik penelitian?</w:t>
      </w:r>
    </w:p>
  </w:comment>
  <w:comment w:id="1559" w:author="Khair Udin" w:date="2024-11-28T09:55:00Z" w:initials="KU">
    <w:p w14:paraId="269D4720" w14:textId="34ED5C3A" w:rsidR="00FE733C" w:rsidRDefault="00FE733C">
      <w:pPr>
        <w:pStyle w:val="CommentText"/>
      </w:pPr>
      <w:r>
        <w:rPr>
          <w:rStyle w:val="CommentReference"/>
        </w:rPr>
        <w:annotationRef/>
      </w:r>
      <w:r>
        <w:t>Yang dipasang itu jenis dan macam PIN dan speknya, bukan gambar kotaknya</w:t>
      </w:r>
    </w:p>
  </w:comment>
  <w:comment w:id="1589" w:author="Khair Udin" w:date="2024-11-28T09:56:00Z" w:initials="KU">
    <w:p w14:paraId="048CE176" w14:textId="7B0B9ED0" w:rsidR="00FE733C" w:rsidRDefault="00FE733C">
      <w:pPr>
        <w:pStyle w:val="CommentText"/>
      </w:pPr>
      <w:r>
        <w:rPr>
          <w:rStyle w:val="CommentReference"/>
        </w:rPr>
        <w:annotationRef/>
      </w:r>
      <w:r>
        <w:t>Yang dipasang itu jenis dan macam PIN dan speknya, bukan gambar kotaknya</w:t>
      </w:r>
    </w:p>
  </w:comment>
  <w:comment w:id="1616" w:author="Khair Udin" w:date="2024-11-28T09:56:00Z" w:initials="KU">
    <w:p w14:paraId="70B53B8A" w14:textId="03E2543C" w:rsidR="00FE733C" w:rsidRDefault="00FE733C">
      <w:pPr>
        <w:pStyle w:val="CommentText"/>
      </w:pPr>
      <w:r>
        <w:rPr>
          <w:rStyle w:val="CommentReference"/>
        </w:rPr>
        <w:annotationRef/>
      </w:r>
      <w:r>
        <w:t>Yang dipasang itu jenis dan macam PIN dan speknya, bukan gambar kotaknya</w:t>
      </w:r>
    </w:p>
  </w:comment>
  <w:comment w:id="1675" w:author="Khair Udin" w:date="2024-11-28T09:56:00Z" w:initials="KU">
    <w:p w14:paraId="6ACCAA80" w14:textId="60B8567E" w:rsidR="00FE733C" w:rsidRDefault="00FE733C">
      <w:pPr>
        <w:pStyle w:val="CommentText"/>
      </w:pPr>
      <w:r>
        <w:rPr>
          <w:rStyle w:val="CommentReference"/>
        </w:rPr>
        <w:annotationRef/>
      </w:r>
      <w:r>
        <w:t>Yang dipasang itu jenis dan macam PIN dan speknya, bukan gambar kotaknya</w:t>
      </w:r>
    </w:p>
  </w:comment>
  <w:comment w:id="1699" w:author="Khair Udin" w:date="2024-11-28T09:56:00Z" w:initials="KU">
    <w:p w14:paraId="30670BB4" w14:textId="798A1B8F" w:rsidR="00FE733C" w:rsidRDefault="00FE733C">
      <w:pPr>
        <w:pStyle w:val="CommentText"/>
      </w:pPr>
      <w:r>
        <w:rPr>
          <w:rStyle w:val="CommentReference"/>
        </w:rPr>
        <w:annotationRef/>
      </w:r>
      <w:r>
        <w:t>Yang dipasang itu jenis dan macam PIN dan speknya, bukan gambar kotaknya</w:t>
      </w:r>
    </w:p>
  </w:comment>
  <w:comment w:id="2034" w:author="Khair Udin" w:date="2024-11-28T09:57:00Z" w:initials="KU">
    <w:p w14:paraId="7DBF7B22" w14:textId="6CE4709D" w:rsidR="00FE733C" w:rsidRDefault="00FE733C">
      <w:pPr>
        <w:pStyle w:val="CommentText"/>
      </w:pPr>
      <w:r>
        <w:rPr>
          <w:rStyle w:val="CommentReference"/>
        </w:rPr>
        <w:annotationRef/>
      </w:r>
      <w:r>
        <w:t>Buat tabel, apa kelebihan dan kekurangan penelitian tsb, lalu anda akan menampilkan apa dengan kekurangannya</w:t>
      </w:r>
    </w:p>
  </w:comment>
  <w:comment w:id="2084" w:author="Khair Udin" w:date="2024-11-28T09:58:00Z" w:initials="KU">
    <w:p w14:paraId="4B757F41" w14:textId="02F4C147" w:rsidR="00FE733C" w:rsidRDefault="00FE733C">
      <w:pPr>
        <w:pStyle w:val="CommentText"/>
      </w:pPr>
      <w:r>
        <w:rPr>
          <w:rStyle w:val="CommentReference"/>
        </w:rPr>
        <w:annotationRef/>
      </w:r>
      <w:r>
        <w:t>Yang digagas itu bukan nama sensornya, tetapi fungsionalnya untuk apa?</w:t>
      </w:r>
    </w:p>
  </w:comment>
  <w:comment w:id="2127" w:author="Khair Udin" w:date="2024-11-28T09:59:00Z" w:initials="KU">
    <w:p w14:paraId="650EB39C" w14:textId="3297F5F2" w:rsidR="00E43030" w:rsidRDefault="00E43030">
      <w:pPr>
        <w:pStyle w:val="CommentText"/>
      </w:pPr>
      <w:r>
        <w:rPr>
          <w:rStyle w:val="CommentReference"/>
        </w:rPr>
        <w:annotationRef/>
      </w:r>
      <w:r>
        <w:t>Masih general belum spesifik tentang permasalah pembelajaran di praktik robotika</w:t>
      </w:r>
    </w:p>
  </w:comment>
  <w:comment w:id="2172" w:author="Khair Udin" w:date="2024-11-28T10:01:00Z" w:initials="KU">
    <w:p w14:paraId="4CF58CB3" w14:textId="128B24A1" w:rsidR="00E43030" w:rsidRDefault="00E43030">
      <w:pPr>
        <w:pStyle w:val="CommentText"/>
      </w:pPr>
      <w:r>
        <w:rPr>
          <w:rStyle w:val="CommentReference"/>
        </w:rPr>
        <w:annotationRef/>
      </w:r>
      <w:r>
        <w:t>Masih general belum spesifik tentang permasalah modul pembelajaran di praktik robotika</w:t>
      </w:r>
    </w:p>
  </w:comment>
  <w:comment w:id="2191" w:author="Khair Udin" w:date="2024-11-28T10:01:00Z" w:initials="KU">
    <w:p w14:paraId="1845DF32" w14:textId="664F51E6" w:rsidR="00E43030" w:rsidRDefault="00E43030">
      <w:pPr>
        <w:pStyle w:val="CommentText"/>
      </w:pPr>
      <w:r>
        <w:rPr>
          <w:rStyle w:val="CommentReference"/>
        </w:rPr>
        <w:annotationRef/>
      </w:r>
      <w:r>
        <w:t>Masih general belum spesifik tentang permasalah development pembelajaran di praktik robotika</w:t>
      </w:r>
    </w:p>
  </w:comment>
  <w:comment w:id="2218" w:author="Khair Udin" w:date="2024-11-28T10:02:00Z" w:initials="KU">
    <w:p w14:paraId="67FE0EF7" w14:textId="1AEF09DF" w:rsidR="00E43030" w:rsidRDefault="00E43030">
      <w:pPr>
        <w:pStyle w:val="CommentText"/>
      </w:pPr>
      <w:r>
        <w:rPr>
          <w:rStyle w:val="CommentReference"/>
        </w:rPr>
        <w:annotationRef/>
      </w:r>
      <w:r>
        <w:t>Masih general belum spesifik tentang permasalah impelemntation pembelajaran di praktik robotika</w:t>
      </w:r>
    </w:p>
  </w:comment>
  <w:comment w:id="2254" w:author="Khair Udin" w:date="2024-11-28T10:02:00Z" w:initials="KU">
    <w:p w14:paraId="07C06241" w14:textId="0EF14E3E" w:rsidR="00E43030" w:rsidRDefault="00E43030">
      <w:pPr>
        <w:pStyle w:val="CommentText"/>
      </w:pPr>
      <w:r>
        <w:rPr>
          <w:rStyle w:val="CommentReference"/>
        </w:rPr>
        <w:annotationRef/>
      </w:r>
      <w:r>
        <w:t>Cari yg terbaru 5 thn terakhir</w:t>
      </w:r>
    </w:p>
  </w:comment>
  <w:comment w:id="2300" w:author="Khair Udin" w:date="2024-11-28T10:03:00Z" w:initials="KU">
    <w:p w14:paraId="4AB08CC4" w14:textId="4D4B9358" w:rsidR="00E43030" w:rsidRDefault="00E43030">
      <w:pPr>
        <w:pStyle w:val="CommentText"/>
      </w:pPr>
      <w:r>
        <w:rPr>
          <w:rStyle w:val="CommentReference"/>
        </w:rPr>
        <w:annotationRef/>
      </w:r>
      <w:r>
        <w:t>Apakah numenklatur silabus masih ada sekarang?</w:t>
      </w:r>
    </w:p>
  </w:comment>
  <w:comment w:id="2308" w:author="Khair Udin" w:date="2024-11-28T10:03:00Z" w:initials="KU">
    <w:p w14:paraId="7EEC6EB0" w14:textId="56F30822" w:rsidR="00E43030" w:rsidRDefault="00E43030">
      <w:pPr>
        <w:pStyle w:val="CommentText"/>
      </w:pPr>
      <w:r>
        <w:rPr>
          <w:rStyle w:val="CommentReference"/>
        </w:rPr>
        <w:annotationRef/>
      </w:r>
      <w:r>
        <w:t>Capaian pembelajaran Lulusan/MK? Buat yg spesifik</w:t>
      </w:r>
    </w:p>
  </w:comment>
  <w:comment w:id="2433" w:author="Khair Udin" w:date="2024-11-28T10:05:00Z" w:initials="KU">
    <w:p w14:paraId="2733F258" w14:textId="62361939" w:rsidR="00E43030" w:rsidRDefault="00E43030">
      <w:pPr>
        <w:pStyle w:val="CommentText"/>
      </w:pPr>
      <w:r>
        <w:rPr>
          <w:rStyle w:val="CommentReference"/>
        </w:rPr>
        <w:annotationRef/>
      </w:r>
      <w:r>
        <w:t>Rencana pembelajaran itu apa?RPS? atau RPP? Buat yg spesifik</w:t>
      </w:r>
    </w:p>
  </w:comment>
  <w:comment w:id="2483" w:author="Khair Udin" w:date="2024-11-28T10:05:00Z" w:initials="KU">
    <w:p w14:paraId="134BDD34" w14:textId="77777777" w:rsidR="00E43030" w:rsidRDefault="00E43030" w:rsidP="00E43030">
      <w:pPr>
        <w:pStyle w:val="CommentText"/>
      </w:pPr>
      <w:r>
        <w:rPr>
          <w:rStyle w:val="CommentReference"/>
        </w:rPr>
        <w:annotationRef/>
      </w:r>
      <w:r>
        <w:rPr>
          <w:rStyle w:val="CommentReference"/>
        </w:rPr>
        <w:annotationRef/>
      </w:r>
      <w:r>
        <w:t>Ini didapat dari mana? Di Bab 2 apakah sudah ada?</w:t>
      </w:r>
    </w:p>
    <w:p w14:paraId="711FF008" w14:textId="6071C8DD" w:rsidR="00E43030" w:rsidRDefault="00E43030">
      <w:pPr>
        <w:pStyle w:val="CommentText"/>
      </w:pPr>
    </w:p>
  </w:comment>
  <w:comment w:id="2556" w:author="Khair Udin" w:date="2024-11-28T10:06:00Z" w:initials="KU">
    <w:p w14:paraId="3D626B5F" w14:textId="4CEFF7C0" w:rsidR="00033B3C" w:rsidRDefault="00033B3C">
      <w:pPr>
        <w:pStyle w:val="CommentText"/>
      </w:pPr>
      <w:r>
        <w:rPr>
          <w:rStyle w:val="CommentReference"/>
        </w:rPr>
        <w:annotationRef/>
      </w:r>
      <w:r>
        <w:t>Judgement perlu lebih spesifik, fasilitas pembelajaran yang apa? Yg mana?</w:t>
      </w:r>
    </w:p>
  </w:comment>
  <w:comment w:id="2592" w:author="Khair Udin" w:date="2024-11-28T10:07:00Z" w:initials="KU">
    <w:p w14:paraId="689FAA24" w14:textId="42FED587" w:rsidR="00033B3C" w:rsidRDefault="00033B3C">
      <w:pPr>
        <w:pStyle w:val="CommentText"/>
      </w:pPr>
      <w:r>
        <w:rPr>
          <w:rStyle w:val="CommentReference"/>
        </w:rPr>
        <w:annotationRef/>
      </w:r>
      <w:r>
        <w:t>Spesfikasi robot mohon dibuat lebih detail misal dibuat dalam bentuk tabel</w:t>
      </w:r>
    </w:p>
  </w:comment>
  <w:comment w:id="2593" w:author="Muhammad Subarkah" w:date="2024-12-10T21:58:00Z" w:initials="MS">
    <w:p w14:paraId="5020BB18" w14:textId="77777777" w:rsidR="00A641F9" w:rsidRDefault="00A641F9" w:rsidP="00A641F9">
      <w:pPr>
        <w:pStyle w:val="CommentText"/>
        <w:jc w:val="left"/>
      </w:pPr>
      <w:r>
        <w:rPr>
          <w:rStyle w:val="CommentReference"/>
        </w:rPr>
        <w:annotationRef/>
      </w:r>
      <w:r>
        <w:t>Desain lebih spesifik pada lampiran</w:t>
      </w:r>
    </w:p>
  </w:comment>
  <w:comment w:id="2731" w:author="Khair Udin" w:date="2024-11-28T10:08:00Z" w:initials="KU">
    <w:p w14:paraId="2BED2CD9" w14:textId="6A5F0BD3" w:rsidR="00033B3C" w:rsidRDefault="00033B3C">
      <w:pPr>
        <w:pStyle w:val="CommentText"/>
      </w:pPr>
      <w:r>
        <w:rPr>
          <w:rStyle w:val="CommentReference"/>
        </w:rPr>
        <w:annotationRef/>
      </w:r>
      <w:r>
        <w:t>Yg perlu ditapilkan itu wiring diagramnya</w:t>
      </w:r>
    </w:p>
  </w:comment>
  <w:comment w:id="2836" w:author="Khair Udin" w:date="2024-11-28T10:09:00Z" w:initials="KU">
    <w:p w14:paraId="62D828D6" w14:textId="2C966A33" w:rsidR="00033B3C" w:rsidRDefault="00033B3C">
      <w:pPr>
        <w:pStyle w:val="CommentText"/>
      </w:pPr>
      <w:r>
        <w:rPr>
          <w:rStyle w:val="CommentReference"/>
        </w:rPr>
        <w:annotationRef/>
      </w:r>
      <w:r>
        <w:t>Coba cek apakah flowchart ini sudah sesuai SOP flowchart? Mana sart mana end? Mana pilihan?</w:t>
      </w:r>
    </w:p>
  </w:comment>
  <w:comment w:id="2844" w:author="Khair Udin" w:date="2024-11-28T10:09:00Z" w:initials="KU">
    <w:p w14:paraId="4BB74B01" w14:textId="252B5927" w:rsidR="00033B3C" w:rsidRDefault="00033B3C">
      <w:pPr>
        <w:pStyle w:val="CommentText"/>
      </w:pPr>
      <w:r>
        <w:rPr>
          <w:rStyle w:val="CommentReference"/>
        </w:rPr>
        <w:annotationRef/>
      </w:r>
      <w:r>
        <w:t>Bahas dengan detail isi labsheet 1,2, dan 3, bukan hanya judulnya saja?</w:t>
      </w:r>
    </w:p>
  </w:comment>
  <w:comment w:id="2987" w:author="Khair Udin" w:date="2024-11-28T10:11:00Z" w:initials="KU">
    <w:p w14:paraId="24F2ACF4" w14:textId="77777777" w:rsidR="00EA0CC9" w:rsidRDefault="00EA0CC9">
      <w:pPr>
        <w:pStyle w:val="CommentText"/>
      </w:pPr>
      <w:r>
        <w:rPr>
          <w:rStyle w:val="CommentReference"/>
        </w:rPr>
        <w:annotationRef/>
      </w:r>
      <w:r>
        <w:t>Ini sudah diperbaiki belum?</w:t>
      </w:r>
    </w:p>
  </w:comment>
  <w:comment w:id="3040" w:author="Khair Udin" w:date="2024-11-28T10:11:00Z" w:initials="KU">
    <w:p w14:paraId="3CF54193" w14:textId="056C2A6F" w:rsidR="00033B3C" w:rsidRDefault="00033B3C">
      <w:pPr>
        <w:pStyle w:val="CommentText"/>
      </w:pPr>
      <w:r>
        <w:rPr>
          <w:rStyle w:val="CommentReference"/>
        </w:rPr>
        <w:annotationRef/>
      </w:r>
      <w:r>
        <w:t>Ini sudah diperbaiki belum?</w:t>
      </w:r>
    </w:p>
  </w:comment>
  <w:comment w:id="3261" w:author="Khair Udin" w:date="2024-11-28T10:13:00Z" w:initials="KU">
    <w:p w14:paraId="0744C6D4" w14:textId="77777777" w:rsidR="00EF0FA3" w:rsidRDefault="00EF0FA3" w:rsidP="00033B3C">
      <w:pPr>
        <w:pStyle w:val="CommentText"/>
        <w:numPr>
          <w:ilvl w:val="0"/>
          <w:numId w:val="50"/>
        </w:numPr>
      </w:pPr>
      <w:r>
        <w:rPr>
          <w:rStyle w:val="CommentReference"/>
        </w:rPr>
        <w:annotationRef/>
      </w:r>
      <w:r>
        <w:t>Mengapa sudut hanya tertentu ini saja?</w:t>
      </w:r>
    </w:p>
    <w:p w14:paraId="45279539" w14:textId="77777777" w:rsidR="00EF0FA3" w:rsidRDefault="00EF0FA3" w:rsidP="00033B3C">
      <w:pPr>
        <w:pStyle w:val="CommentText"/>
        <w:numPr>
          <w:ilvl w:val="0"/>
          <w:numId w:val="50"/>
        </w:numPr>
      </w:pPr>
      <w:r>
        <w:t xml:space="preserve">Adakah sudut yang acak? </w:t>
      </w:r>
    </w:p>
    <w:p w14:paraId="6E34C829" w14:textId="77777777" w:rsidR="00EF0FA3" w:rsidRDefault="00EF0FA3" w:rsidP="00033B3C">
      <w:pPr>
        <w:pStyle w:val="CommentText"/>
        <w:numPr>
          <w:ilvl w:val="0"/>
          <w:numId w:val="50"/>
        </w:numPr>
      </w:pPr>
      <w:r>
        <w:t>Mengapa hanya 4 macam sudut?</w:t>
      </w:r>
    </w:p>
    <w:p w14:paraId="17ED4C85" w14:textId="77777777" w:rsidR="00EF0FA3" w:rsidRDefault="00EF0FA3" w:rsidP="00033B3C">
      <w:pPr>
        <w:pStyle w:val="CommentText"/>
        <w:numPr>
          <w:ilvl w:val="0"/>
          <w:numId w:val="50"/>
        </w:numPr>
      </w:pPr>
      <w:r>
        <w:t>Mana sudat target, dan mana sudut pencapaian?</w:t>
      </w:r>
    </w:p>
    <w:p w14:paraId="27EE1D74" w14:textId="77777777" w:rsidR="00EF0FA3" w:rsidRDefault="00EF0FA3" w:rsidP="00033B3C">
      <w:pPr>
        <w:pStyle w:val="CommentText"/>
        <w:numPr>
          <w:ilvl w:val="0"/>
          <w:numId w:val="50"/>
        </w:numPr>
      </w:pPr>
      <w:r>
        <w:t>Apakah pembacara error dilakukan secara sistem?atau secara manual?</w:t>
      </w:r>
    </w:p>
    <w:p w14:paraId="076F7937" w14:textId="77777777" w:rsidR="00EF0FA3" w:rsidRDefault="00EF0FA3" w:rsidP="00033B3C">
      <w:pPr>
        <w:pStyle w:val="CommentText"/>
        <w:numPr>
          <w:ilvl w:val="0"/>
          <w:numId w:val="50"/>
        </w:numPr>
      </w:pPr>
      <w:r>
        <w:t>Nilai error tampak tidak berpola. Misal pada pengambilan data ketiga ada yg mendapat error tinggi, ada yang sedang, ada yg paling rendah, mengapa?</w:t>
      </w:r>
    </w:p>
    <w:p w14:paraId="0B058509" w14:textId="19AF0C01" w:rsidR="00EF0FA3" w:rsidRDefault="00EF0FA3" w:rsidP="00033B3C">
      <w:pPr>
        <w:pStyle w:val="CommentText"/>
        <w:numPr>
          <w:ilvl w:val="0"/>
          <w:numId w:val="50"/>
        </w:numPr>
      </w:pPr>
      <w:r>
        <w:t>Nilai persentase seharusnya dalam %</w:t>
      </w:r>
    </w:p>
  </w:comment>
  <w:comment w:id="3300" w:author="Khair Udin" w:date="2024-11-28T10:17:00Z" w:initials="KU">
    <w:p w14:paraId="50EB7C8C" w14:textId="77777777" w:rsidR="003B56E6" w:rsidRDefault="003B56E6">
      <w:pPr>
        <w:pStyle w:val="CommentText"/>
      </w:pPr>
      <w:r>
        <w:rPr>
          <w:rStyle w:val="CommentReference"/>
        </w:rPr>
        <w:annotationRef/>
      </w:r>
      <w:r>
        <w:t>Comment sama dengan tabel8.</w:t>
      </w:r>
    </w:p>
    <w:p w14:paraId="1E1D87E4" w14:textId="2BB2D65B" w:rsidR="003B56E6" w:rsidRDefault="003B56E6">
      <w:pPr>
        <w:pStyle w:val="CommentText"/>
      </w:pPr>
      <w:r>
        <w:t>Mohon ditambahkan data beban nya itu apa, posisi beban dimana? Berat beban berapa?</w:t>
      </w:r>
    </w:p>
  </w:comment>
  <w:comment w:id="3489" w:author="Khair Udin" w:date="2024-11-28T10:18:00Z" w:initials="KU">
    <w:p w14:paraId="1D674F53" w14:textId="53FC754E" w:rsidR="00367CEE" w:rsidRDefault="00367CEE">
      <w:pPr>
        <w:pStyle w:val="CommentText"/>
      </w:pPr>
      <w:r>
        <w:rPr>
          <w:rStyle w:val="CommentReference"/>
        </w:rPr>
        <w:annotationRef/>
      </w:r>
      <w:r>
        <w:t>Mungkin tidak perlu dijumlah dan dipertase, cukup dicari rata2, krn itu bukan sesuatu yg layak dijumlahkan</w:t>
      </w:r>
    </w:p>
  </w:comment>
  <w:comment w:id="3635" w:author="Khair Udin" w:date="2024-11-28T10:19:00Z" w:initials="KU">
    <w:p w14:paraId="31E91372" w14:textId="367C1EF4" w:rsidR="003B56E6" w:rsidRDefault="003B56E6">
      <w:pPr>
        <w:pStyle w:val="CommentText"/>
      </w:pPr>
      <w:r>
        <w:rPr>
          <w:rStyle w:val="CommentReference"/>
        </w:rPr>
        <w:annotationRef/>
      </w:r>
      <w:r>
        <w:t>Mungkin tidak perlu dijumlah dan dipertase, cukup dicari rata2, krn itu bukan sesuatu yg layak dijumlahkan</w:t>
      </w:r>
    </w:p>
  </w:comment>
  <w:comment w:id="3850" w:author="Khair Udin" w:date="2024-11-28T10:20:00Z" w:initials="KU">
    <w:p w14:paraId="775E555D" w14:textId="6518F94D" w:rsidR="003B56E6" w:rsidRDefault="003B56E6">
      <w:pPr>
        <w:pStyle w:val="CommentText"/>
      </w:pPr>
      <w:r>
        <w:rPr>
          <w:rStyle w:val="CommentReference"/>
        </w:rPr>
        <w:annotationRef/>
      </w:r>
      <w:r>
        <w:t>Mengapa harus ditotal?</w:t>
      </w:r>
    </w:p>
  </w:comment>
  <w:comment w:id="3880" w:author="Khair Udin" w:date="2024-11-28T10:20:00Z" w:initials="KU">
    <w:p w14:paraId="1C8EB749" w14:textId="4248005E" w:rsidR="003B56E6" w:rsidRDefault="003B56E6">
      <w:pPr>
        <w:pStyle w:val="CommentText"/>
      </w:pPr>
      <w:r>
        <w:rPr>
          <w:rStyle w:val="CommentReference"/>
        </w:rPr>
        <w:annotationRef/>
      </w:r>
      <w:r>
        <w:t>Pilihlah salah satu, mo tabel atau grafik? Sama saja, mohon tidak diulangi penyajian data</w:t>
      </w:r>
    </w:p>
  </w:comment>
  <w:comment w:id="3885" w:author="Khair Udin" w:date="2024-11-28T10:21:00Z" w:initials="KU">
    <w:p w14:paraId="2E597042" w14:textId="4DDC10B0" w:rsidR="003B56E6" w:rsidRDefault="003B56E6">
      <w:pPr>
        <w:pStyle w:val="CommentText"/>
      </w:pPr>
      <w:r>
        <w:rPr>
          <w:rStyle w:val="CommentReference"/>
        </w:rPr>
        <w:annotationRef/>
      </w:r>
      <w:r>
        <w:t>Mestinya ini bukan penulisan ulang data yg ada di tabel, tp penjelasan mengapa terjadi seperti itu?</w:t>
      </w:r>
    </w:p>
  </w:comment>
  <w:comment w:id="4138" w:author="Khair Udin" w:date="2024-11-28T10:20:00Z" w:initials="KU">
    <w:p w14:paraId="36DE3911" w14:textId="257214BF" w:rsidR="003B56E6" w:rsidRDefault="003B56E6">
      <w:pPr>
        <w:pStyle w:val="CommentText"/>
      </w:pPr>
      <w:r>
        <w:rPr>
          <w:rStyle w:val="CommentReference"/>
        </w:rPr>
        <w:annotationRef/>
      </w:r>
      <w:r>
        <w:t>Harus dijumlah kan?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89BF073" w15:done="0"/>
  <w15:commentEx w15:paraId="7B24FE24" w15:done="0"/>
  <w15:commentEx w15:paraId="6E5F0C18" w15:paraIdParent="7B24FE24" w15:done="0"/>
  <w15:commentEx w15:paraId="5485DD83" w15:done="0"/>
  <w15:commentEx w15:paraId="65D46D45" w15:done="0"/>
  <w15:commentEx w15:paraId="3D86852C" w15:done="0"/>
  <w15:commentEx w15:paraId="5E01EF64" w15:done="0"/>
  <w15:commentEx w15:paraId="0AC09A05" w15:done="0"/>
  <w15:commentEx w15:paraId="2A9DDE22" w15:done="0"/>
  <w15:commentEx w15:paraId="6595EEC9" w15:done="0"/>
  <w15:commentEx w15:paraId="4F8D0E46" w15:done="0"/>
  <w15:commentEx w15:paraId="5057C26A" w15:done="0"/>
  <w15:commentEx w15:paraId="5B42B079" w15:done="0"/>
  <w15:commentEx w15:paraId="6571C8FC" w15:done="0"/>
  <w15:commentEx w15:paraId="3F972FDC" w15:done="0"/>
  <w15:commentEx w15:paraId="7F5431CE" w15:done="0"/>
  <w15:commentEx w15:paraId="18F51BFB" w15:done="0"/>
  <w15:commentEx w15:paraId="269D4720" w15:done="0"/>
  <w15:commentEx w15:paraId="048CE176" w15:done="0"/>
  <w15:commentEx w15:paraId="70B53B8A" w15:done="0"/>
  <w15:commentEx w15:paraId="6ACCAA80" w15:done="0"/>
  <w15:commentEx w15:paraId="30670BB4" w15:done="0"/>
  <w15:commentEx w15:paraId="7DBF7B22" w15:done="0"/>
  <w15:commentEx w15:paraId="4B757F41" w15:done="0"/>
  <w15:commentEx w15:paraId="650EB39C" w15:done="0"/>
  <w15:commentEx w15:paraId="4CF58CB3" w15:done="0"/>
  <w15:commentEx w15:paraId="1845DF32" w15:done="0"/>
  <w15:commentEx w15:paraId="67FE0EF7" w15:done="0"/>
  <w15:commentEx w15:paraId="07C06241" w15:done="0"/>
  <w15:commentEx w15:paraId="4AB08CC4" w15:done="0"/>
  <w15:commentEx w15:paraId="7EEC6EB0" w15:done="0"/>
  <w15:commentEx w15:paraId="2733F258" w15:done="0"/>
  <w15:commentEx w15:paraId="711FF008" w15:done="0"/>
  <w15:commentEx w15:paraId="3D626B5F" w15:done="0"/>
  <w15:commentEx w15:paraId="689FAA24" w15:done="0"/>
  <w15:commentEx w15:paraId="5020BB18" w15:paraIdParent="689FAA24" w15:done="0"/>
  <w15:commentEx w15:paraId="2BED2CD9" w15:done="0"/>
  <w15:commentEx w15:paraId="62D828D6" w15:done="0"/>
  <w15:commentEx w15:paraId="4BB74B01" w15:done="0"/>
  <w15:commentEx w15:paraId="24F2ACF4" w15:done="0"/>
  <w15:commentEx w15:paraId="3CF54193" w15:done="0"/>
  <w15:commentEx w15:paraId="0B058509" w15:done="0"/>
  <w15:commentEx w15:paraId="1E1D87E4" w15:done="0"/>
  <w15:commentEx w15:paraId="1D674F53" w15:done="0"/>
  <w15:commentEx w15:paraId="31E91372" w15:done="0"/>
  <w15:commentEx w15:paraId="775E555D" w15:done="0"/>
  <w15:commentEx w15:paraId="1C8EB749" w15:done="0"/>
  <w15:commentEx w15:paraId="2E597042" w15:done="0"/>
  <w15:commentEx w15:paraId="36DE39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CD7982E" w16cex:dateUtc="2024-11-28T06:19:00Z">
    <w16cex:extLst>
      <w16:ext w16:uri="{CE6994B0-6A32-4C9F-8C6B-6E91EDA988CE}">
        <cr:reactions xmlns:cr="http://schemas.microsoft.com/office/comments/2020/reactions">
          <cr:reaction reactionType="1">
            <cr:reactionInfo dateUtc="2024-12-10T17:20:27Z">
              <cr:user userId="S::muhammadsubarkah.2020@student.uny.ac.id::fafd3bd3-385b-48df-956b-6642b44f5c65" userProvider="AD" userName="Muhammad Subarkah"/>
            </cr:reactionInfo>
          </cr:reaction>
        </cr:reactions>
      </w16:ext>
    </w16cex:extLst>
  </w16cex:commentExtensible>
  <w16cex:commentExtensible w16cex:durableId="7E1B67DB" w16cex:dateUtc="2024-11-28T02:26:00Z">
    <w16cex:extLst>
      <w16:ext w16:uri="{CE6994B0-6A32-4C9F-8C6B-6E91EDA988CE}">
        <cr:reactions xmlns:cr="http://schemas.microsoft.com/office/comments/2020/reactions">
          <cr:reaction reactionType="1">
            <cr:reactionInfo dateUtc="2024-12-11T09:45:46Z">
              <cr:user userId="S::muhammadsubarkah.2020@student.uny.ac.id::fafd3bd3-385b-48df-956b-6642b44f5c65" userProvider="AD" userName="Muhammad Subarkah"/>
            </cr:reactionInfo>
          </cr:reaction>
        </cr:reactions>
      </w16:ext>
    </w16cex:extLst>
  </w16cex:commentExtensible>
  <w16cex:commentExtensible w16cex:durableId="52F3B1E8" w16cex:dateUtc="2024-12-11T09:46:00Z"/>
  <w16cex:commentExtensible w16cex:durableId="563C0F34" w16cex:dateUtc="2024-11-28T02:27:00Z">
    <w16cex:extLst>
      <w16:ext w16:uri="{CE6994B0-6A32-4C9F-8C6B-6E91EDA988CE}">
        <cr:reactions xmlns:cr="http://schemas.microsoft.com/office/comments/2020/reactions">
          <cr:reaction reactionType="1">
            <cr:reactionInfo dateUtc="2024-12-11T07:36:59Z">
              <cr:user userId="S::muhammadsubarkah.2020@student.uny.ac.id::fafd3bd3-385b-48df-956b-6642b44f5c65" userProvider="AD" userName="Muhammad Subarkah"/>
            </cr:reactionInfo>
          </cr:reaction>
        </cr:reactions>
      </w16:ext>
    </w16cex:extLst>
  </w16cex:commentExtensible>
  <w16cex:commentExtensible w16cex:durableId="59024D52" w16cex:dateUtc="2024-11-28T02:28:00Z">
    <w16cex:extLst>
      <w16:ext w16:uri="{CE6994B0-6A32-4C9F-8C6B-6E91EDA988CE}">
        <cr:reactions xmlns:cr="http://schemas.microsoft.com/office/comments/2020/reactions">
          <cr:reaction reactionType="1">
            <cr:reactionInfo dateUtc="2024-12-11T07:37:01Z">
              <cr:user userId="S::muhammadsubarkah.2020@student.uny.ac.id::fafd3bd3-385b-48df-956b-6642b44f5c65" userProvider="AD" userName="Muhammad Subarkah"/>
            </cr:reactionInfo>
          </cr:reaction>
        </cr:reactions>
      </w16:ext>
    </w16cex:extLst>
  </w16cex:commentExtensible>
  <w16cex:commentExtensible w16cex:durableId="419BEAB1" w16cex:dateUtc="2024-11-28T02:29:00Z">
    <w16cex:extLst>
      <w16:ext w16:uri="{CE6994B0-6A32-4C9F-8C6B-6E91EDA988CE}">
        <cr:reactions xmlns:cr="http://schemas.microsoft.com/office/comments/2020/reactions">
          <cr:reaction reactionType="1">
            <cr:reactionInfo dateUtc="2024-12-11T07:37:02Z">
              <cr:user userId="S::muhammadsubarkah.2020@student.uny.ac.id::fafd3bd3-385b-48df-956b-6642b44f5c65" userProvider="AD" userName="Muhammad Subarkah"/>
            </cr:reactionInfo>
          </cr:reaction>
        </cr:reactions>
      </w16:ext>
    </w16cex:extLst>
  </w16cex:commentExtensible>
  <w16cex:commentExtensible w16cex:durableId="316528C9" w16cex:dateUtc="2024-11-28T02:43:00Z">
    <w16cex:extLst>
      <w16:ext w16:uri="{CE6994B0-6A32-4C9F-8C6B-6E91EDA988CE}">
        <cr:reactions xmlns:cr="http://schemas.microsoft.com/office/comments/2020/reactions">
          <cr:reaction reactionType="1">
            <cr:reactionInfo dateUtc="2024-12-04T03:14:37Z">
              <cr:user userId="S::muhammadsubarkah.2020@student.uny.ac.id::fafd3bd3-385b-48df-956b-6642b44f5c65" userProvider="AD" userName="Muhammad Subarkah"/>
            </cr:reactionInfo>
          </cr:reaction>
        </cr:reactions>
      </w16:ext>
    </w16cex:extLst>
  </w16cex:commentExtensible>
  <w16cex:commentExtensible w16cex:durableId="70CC4BD1" w16cex:dateUtc="2024-11-28T02:45:00Z"/>
  <w16cex:commentExtensible w16cex:durableId="0F8643D9" w16cex:dateUtc="2024-11-28T02:45:00Z">
    <w16cex:extLst>
      <w16:ext w16:uri="{CE6994B0-6A32-4C9F-8C6B-6E91EDA988CE}">
        <cr:reactions xmlns:cr="http://schemas.microsoft.com/office/comments/2020/reactions">
          <cr:reaction reactionType="1">
            <cr:reactionInfo dateUtc="2024-12-04T03:14:30Z">
              <cr:user userId="S::muhammadsubarkah.2020@student.uny.ac.id::fafd3bd3-385b-48df-956b-6642b44f5c65" userProvider="AD" userName="Muhammad Subarkah"/>
            </cr:reactionInfo>
          </cr:reaction>
        </cr:reactions>
      </w16:ext>
    </w16cex:extLst>
  </w16cex:commentExtensible>
  <w16cex:commentExtensible w16cex:durableId="333CD61F" w16cex:dateUtc="2024-11-28T02:47:00Z">
    <w16cex:extLst>
      <w16:ext w16:uri="{CE6994B0-6A32-4C9F-8C6B-6E91EDA988CE}">
        <cr:reactions xmlns:cr="http://schemas.microsoft.com/office/comments/2020/reactions">
          <cr:reaction reactionType="1">
            <cr:reactionInfo dateUtc="2024-12-03T17:20:11Z">
              <cr:user userId="S::muhammadsubarkah.2020@student.uny.ac.id::fafd3bd3-385b-48df-956b-6642b44f5c65" userProvider="AD" userName="Muhammad Subarkah"/>
            </cr:reactionInfo>
          </cr:reaction>
        </cr:reactions>
      </w16:ext>
    </w16cex:extLst>
  </w16cex:commentExtensible>
  <w16cex:commentExtensible w16cex:durableId="7BB7521A" w16cex:dateUtc="2024-11-28T02:48:00Z">
    <w16cex:extLst>
      <w16:ext w16:uri="{CE6994B0-6A32-4C9F-8C6B-6E91EDA988CE}">
        <cr:reactions xmlns:cr="http://schemas.microsoft.com/office/comments/2020/reactions">
          <cr:reaction reactionType="1">
            <cr:reactionInfo dateUtc="2024-12-10T15:25:41Z">
              <cr:user userId="S::muhammadsubarkah.2020@student.uny.ac.id::fafd3bd3-385b-48df-956b-6642b44f5c65" userProvider="AD" userName="Muhammad Subarkah"/>
            </cr:reactionInfo>
          </cr:reaction>
        </cr:reactions>
      </w16:ext>
    </w16cex:extLst>
  </w16cex:commentExtensible>
  <w16cex:commentExtensible w16cex:durableId="79332F36" w16cex:dateUtc="2024-11-28T02:48:00Z">
    <w16cex:extLst>
      <w16:ext w16:uri="{CE6994B0-6A32-4C9F-8C6B-6E91EDA988CE}">
        <cr:reactions xmlns:cr="http://schemas.microsoft.com/office/comments/2020/reactions">
          <cr:reaction reactionType="1">
            <cr:reactionInfo dateUtc="2024-12-04T03:29:51Z">
              <cr:user userId="S::muhammadsubarkah.2020@student.uny.ac.id::fafd3bd3-385b-48df-956b-6642b44f5c65" userProvider="AD" userName="Muhammad Subarkah"/>
            </cr:reactionInfo>
          </cr:reaction>
        </cr:reactions>
      </w16:ext>
    </w16cex:extLst>
  </w16cex:commentExtensible>
  <w16cex:commentExtensible w16cex:durableId="5E7796C4" w16cex:dateUtc="2024-11-28T02:49:00Z">
    <w16cex:extLst>
      <w16:ext w16:uri="{CE6994B0-6A32-4C9F-8C6B-6E91EDA988CE}">
        <cr:reactions xmlns:cr="http://schemas.microsoft.com/office/comments/2020/reactions">
          <cr:reaction reactionType="1">
            <cr:reactionInfo dateUtc="2024-12-04T05:38:06Z">
              <cr:user userId="S::muhammadsubarkah.2020@student.uny.ac.id::fafd3bd3-385b-48df-956b-6642b44f5c65" userProvider="AD" userName="Muhammad Subarkah"/>
            </cr:reactionInfo>
          </cr:reaction>
        </cr:reactions>
      </w16:ext>
    </w16cex:extLst>
  </w16cex:commentExtensible>
  <w16cex:commentExtensible w16cex:durableId="45B98DFB" w16cex:dateUtc="2024-11-28T02:52:00Z">
    <w16cex:extLst>
      <w16:ext w16:uri="{CE6994B0-6A32-4C9F-8C6B-6E91EDA988CE}">
        <cr:reactions xmlns:cr="http://schemas.microsoft.com/office/comments/2020/reactions">
          <cr:reaction reactionType="1">
            <cr:reactionInfo dateUtc="2024-12-04T07:26:21Z">
              <cr:user userId="S::muhammadsubarkah.2020@student.uny.ac.id::fafd3bd3-385b-48df-956b-6642b44f5c65" userProvider="AD" userName="Muhammad Subarkah"/>
            </cr:reactionInfo>
          </cr:reaction>
        </cr:reactions>
      </w16:ext>
    </w16cex:extLst>
  </w16cex:commentExtensible>
  <w16cex:commentExtensible w16cex:durableId="65696305" w16cex:dateUtc="2024-11-28T02:50:00Z">
    <w16cex:extLst>
      <w16:ext w16:uri="{CE6994B0-6A32-4C9F-8C6B-6E91EDA988CE}">
        <cr:reactions xmlns:cr="http://schemas.microsoft.com/office/comments/2020/reactions">
          <cr:reaction reactionType="1">
            <cr:reactionInfo dateUtc="2024-12-04T06:33:02Z">
              <cr:user userId="S::muhammadsubarkah.2020@student.uny.ac.id::fafd3bd3-385b-48df-956b-6642b44f5c65" userProvider="AD" userName="Muhammad Subarkah"/>
            </cr:reactionInfo>
          </cr:reaction>
        </cr:reactions>
      </w16:ext>
    </w16cex:extLst>
  </w16cex:commentExtensible>
  <w16cex:commentExtensible w16cex:durableId="243CAAF7" w16cex:dateUtc="2024-11-28T06:29:00Z"/>
  <w16cex:commentExtensible w16cex:durableId="68E3CA95" w16cex:dateUtc="2024-11-28T02:55:00Z"/>
  <w16cex:commentExtensible w16cex:durableId="4074A586" w16cex:dateUtc="2024-11-28T02:55:00Z">
    <w16cex:extLst>
      <w16:ext w16:uri="{CE6994B0-6A32-4C9F-8C6B-6E91EDA988CE}">
        <cr:reactions xmlns:cr="http://schemas.microsoft.com/office/comments/2020/reactions">
          <cr:reaction reactionType="1">
            <cr:reactionInfo dateUtc="2024-12-11T09:46:27Z">
              <cr:user userId="S::muhammadsubarkah.2020@student.uny.ac.id::fafd3bd3-385b-48df-956b-6642b44f5c65" userProvider="AD" userName="Muhammad Subarkah"/>
            </cr:reactionInfo>
          </cr:reaction>
        </cr:reactions>
      </w16:ext>
    </w16cex:extLst>
  </w16cex:commentExtensible>
  <w16cex:commentExtensible w16cex:durableId="08BBE32B" w16cex:dateUtc="2024-11-28T02:56:00Z"/>
  <w16cex:commentExtensible w16cex:durableId="1C1CBD3B" w16cex:dateUtc="2024-11-28T02:56:00Z"/>
  <w16cex:commentExtensible w16cex:durableId="3F59DCDC" w16cex:dateUtc="2024-11-28T02:56:00Z"/>
  <w16cex:commentExtensible w16cex:durableId="16D5657F" w16cex:dateUtc="2024-11-28T02:56:00Z"/>
  <w16cex:commentExtensible w16cex:durableId="048B8888" w16cex:dateUtc="2024-11-28T02:57:00Z"/>
  <w16cex:commentExtensible w16cex:durableId="60AC09E3" w16cex:dateUtc="2024-11-28T02:58:00Z">
    <w16cex:extLst>
      <w16:ext w16:uri="{CE6994B0-6A32-4C9F-8C6B-6E91EDA988CE}">
        <cr:reactions xmlns:cr="http://schemas.microsoft.com/office/comments/2020/reactions">
          <cr:reaction reactionType="1">
            <cr:reactionInfo dateUtc="2024-12-06T07:09:11Z">
              <cr:user userId="S::muhammadsubarkah.2020@student.uny.ac.id::fafd3bd3-385b-48df-956b-6642b44f5c65" userProvider="AD" userName="Muhammad Subarkah"/>
            </cr:reactionInfo>
          </cr:reaction>
        </cr:reactions>
      </w16:ext>
    </w16cex:extLst>
  </w16cex:commentExtensible>
  <w16cex:commentExtensible w16cex:durableId="3B2B4B46" w16cex:dateUtc="2024-11-28T02:59:00Z">
    <w16cex:extLst>
      <w16:ext w16:uri="{CE6994B0-6A32-4C9F-8C6B-6E91EDA988CE}">
        <cr:reactions xmlns:cr="http://schemas.microsoft.com/office/comments/2020/reactions">
          <cr:reaction reactionType="1">
            <cr:reactionInfo dateUtc="2024-12-09T17:53:36Z">
              <cr:user userId="S::muhammadsubarkah.2020@student.uny.ac.id::fafd3bd3-385b-48df-956b-6642b44f5c65" userProvider="AD" userName="Muhammad Subarkah"/>
            </cr:reactionInfo>
          </cr:reaction>
        </cr:reactions>
      </w16:ext>
    </w16cex:extLst>
  </w16cex:commentExtensible>
  <w16cex:commentExtensible w16cex:durableId="3FC4992A" w16cex:dateUtc="2024-11-28T03:01:00Z">
    <w16cex:extLst>
      <w16:ext w16:uri="{CE6994B0-6A32-4C9F-8C6B-6E91EDA988CE}">
        <cr:reactions xmlns:cr="http://schemas.microsoft.com/office/comments/2020/reactions">
          <cr:reaction reactionType="1">
            <cr:reactionInfo dateUtc="2024-12-09T10:28:30Z">
              <cr:user userId="S::muhammadsubarkah.2020@student.uny.ac.id::fafd3bd3-385b-48df-956b-6642b44f5c65" userProvider="AD" userName="Muhammad Subarkah"/>
            </cr:reactionInfo>
          </cr:reaction>
        </cr:reactions>
      </w16:ext>
    </w16cex:extLst>
  </w16cex:commentExtensible>
  <w16cex:commentExtensible w16cex:durableId="740648AB" w16cex:dateUtc="2024-11-28T03:01:00Z">
    <w16cex:extLst>
      <w16:ext w16:uri="{CE6994B0-6A32-4C9F-8C6B-6E91EDA988CE}">
        <cr:reactions xmlns:cr="http://schemas.microsoft.com/office/comments/2020/reactions">
          <cr:reaction reactionType="1">
            <cr:reactionInfo dateUtc="2024-12-09T10:28:37Z">
              <cr:user userId="S::muhammadsubarkah.2020@student.uny.ac.id::fafd3bd3-385b-48df-956b-6642b44f5c65" userProvider="AD" userName="Muhammad Subarkah"/>
            </cr:reactionInfo>
          </cr:reaction>
        </cr:reactions>
      </w16:ext>
    </w16cex:extLst>
  </w16cex:commentExtensible>
  <w16cex:commentExtensible w16cex:durableId="7A939721" w16cex:dateUtc="2024-11-28T03:02:00Z"/>
  <w16cex:commentExtensible w16cex:durableId="376053A1" w16cex:dateUtc="2024-11-28T03:02:00Z"/>
  <w16cex:commentExtensible w16cex:durableId="4654C403" w16cex:dateUtc="2024-11-28T03:03:00Z">
    <w16cex:extLst>
      <w16:ext w16:uri="{CE6994B0-6A32-4C9F-8C6B-6E91EDA988CE}">
        <cr:reactions xmlns:cr="http://schemas.microsoft.com/office/comments/2020/reactions">
          <cr:reaction reactionType="1">
            <cr:reactionInfo dateUtc="2024-12-08T06:57:53Z">
              <cr:user userId="S::muhammadsubarkah.2020@student.uny.ac.id::fafd3bd3-385b-48df-956b-6642b44f5c65" userProvider="AD" userName="Muhammad Subarkah"/>
            </cr:reactionInfo>
          </cr:reaction>
        </cr:reactions>
      </w16:ext>
    </w16cex:extLst>
  </w16cex:commentExtensible>
  <w16cex:commentExtensible w16cex:durableId="3C2CE459" w16cex:dateUtc="2024-11-28T03:03:00Z">
    <w16cex:extLst>
      <w16:ext w16:uri="{CE6994B0-6A32-4C9F-8C6B-6E91EDA988CE}">
        <cr:reactions xmlns:cr="http://schemas.microsoft.com/office/comments/2020/reactions">
          <cr:reaction reactionType="1">
            <cr:reactionInfo dateUtc="2024-12-08T06:58:43Z">
              <cr:user userId="S::muhammadsubarkah.2020@student.uny.ac.id::fafd3bd3-385b-48df-956b-6642b44f5c65" userProvider="AD" userName="Muhammad Subarkah"/>
            </cr:reactionInfo>
          </cr:reaction>
        </cr:reactions>
      </w16:ext>
    </w16cex:extLst>
  </w16cex:commentExtensible>
  <w16cex:commentExtensible w16cex:durableId="530E4220" w16cex:dateUtc="2024-11-28T03:05:00Z">
    <w16cex:extLst>
      <w16:ext w16:uri="{CE6994B0-6A32-4C9F-8C6B-6E91EDA988CE}">
        <cr:reactions xmlns:cr="http://schemas.microsoft.com/office/comments/2020/reactions">
          <cr:reaction reactionType="1">
            <cr:reactionInfo dateUtc="2024-12-08T06:25:37Z">
              <cr:user userId="S::muhammadsubarkah.2020@student.uny.ac.id::fafd3bd3-385b-48df-956b-6642b44f5c65" userProvider="AD" userName="Muhammad Subarkah"/>
            </cr:reactionInfo>
          </cr:reaction>
        </cr:reactions>
      </w16:ext>
    </w16cex:extLst>
  </w16cex:commentExtensible>
  <w16cex:commentExtensible w16cex:durableId="00A3A4DE" w16cex:dateUtc="2024-11-28T03:05:00Z"/>
  <w16cex:commentExtensible w16cex:durableId="0230B852" w16cex:dateUtc="2024-11-28T03:06:00Z">
    <w16cex:extLst>
      <w16:ext w16:uri="{CE6994B0-6A32-4C9F-8C6B-6E91EDA988CE}">
        <cr:reactions xmlns:cr="http://schemas.microsoft.com/office/comments/2020/reactions">
          <cr:reaction reactionType="1">
            <cr:reactionInfo dateUtc="2024-12-08T17:00:45Z">
              <cr:user userId="S::muhammadsubarkah.2020@student.uny.ac.id::fafd3bd3-385b-48df-956b-6642b44f5c65" userProvider="AD" userName="Muhammad Subarkah"/>
            </cr:reactionInfo>
          </cr:reaction>
        </cr:reactions>
      </w16:ext>
    </w16cex:extLst>
  </w16cex:commentExtensible>
  <w16cex:commentExtensible w16cex:durableId="69568469" w16cex:dateUtc="2024-11-28T03:07:00Z"/>
  <w16cex:commentExtensible w16cex:durableId="0D01C561" w16cex:dateUtc="2024-12-10T14:58:00Z"/>
  <w16cex:commentExtensible w16cex:durableId="4B284D93" w16cex:dateUtc="2024-11-28T03:08:00Z"/>
  <w16cex:commentExtensible w16cex:durableId="04169454" w16cex:dateUtc="2024-11-28T03:09:00Z"/>
  <w16cex:commentExtensible w16cex:durableId="0C5CB6B6" w16cex:dateUtc="2024-11-28T03:09:00Z">
    <w16cex:extLst>
      <w16:ext w16:uri="{CE6994B0-6A32-4C9F-8C6B-6E91EDA988CE}">
        <cr:reactions xmlns:cr="http://schemas.microsoft.com/office/comments/2020/reactions">
          <cr:reaction reactionType="1">
            <cr:reactionInfo dateUtc="2024-12-11T09:46:40Z">
              <cr:user userId="S::muhammadsubarkah.2020@student.uny.ac.id::fafd3bd3-385b-48df-956b-6642b44f5c65" userProvider="AD" userName="Muhammad Subarkah"/>
            </cr:reactionInfo>
          </cr:reaction>
        </cr:reactions>
      </w16:ext>
    </w16cex:extLst>
  </w16cex:commentExtensible>
  <w16cex:commentExtensible w16cex:durableId="7B0D07A6" w16cex:dateUtc="2024-11-28T03:11:00Z">
    <w16cex:extLst>
      <w16:ext w16:uri="{CE6994B0-6A32-4C9F-8C6B-6E91EDA988CE}">
        <cr:reactions xmlns:cr="http://schemas.microsoft.com/office/comments/2020/reactions">
          <cr:reaction reactionType="1">
            <cr:reactionInfo dateUtc="2024-12-10T17:03:37Z">
              <cr:user userId="S::muhammadsubarkah.2020@student.uny.ac.id::fafd3bd3-385b-48df-956b-6642b44f5c65" userProvider="AD" userName="Muhammad Subarkah"/>
            </cr:reactionInfo>
          </cr:reaction>
        </cr:reactions>
      </w16:ext>
    </w16cex:extLst>
  </w16cex:commentExtensible>
  <w16cex:commentExtensible w16cex:durableId="09C88E13" w16cex:dateUtc="2024-11-28T03:11:00Z"/>
  <w16cex:commentExtensible w16cex:durableId="286056EF" w16cex:dateUtc="2024-11-28T03:13:00Z">
    <w16cex:extLst>
      <w16:ext w16:uri="{CE6994B0-6A32-4C9F-8C6B-6E91EDA988CE}">
        <cr:reactions xmlns:cr="http://schemas.microsoft.com/office/comments/2020/reactions">
          <cr:reaction reactionType="1">
            <cr:reactionInfo dateUtc="2024-12-08T13:31:04Z">
              <cr:user userId="S::muhammadsubarkah.2020@student.uny.ac.id::fafd3bd3-385b-48df-956b-6642b44f5c65" userProvider="AD" userName="Muhammad Subarkah"/>
            </cr:reactionInfo>
          </cr:reaction>
        </cr:reactions>
      </w16:ext>
    </w16cex:extLst>
  </w16cex:commentExtensible>
  <w16cex:commentExtensible w16cex:durableId="50FF1F8F" w16cex:dateUtc="2024-11-28T03:17:00Z">
    <w16cex:extLst>
      <w16:ext w16:uri="{CE6994B0-6A32-4C9F-8C6B-6E91EDA988CE}">
        <cr:reactions xmlns:cr="http://schemas.microsoft.com/office/comments/2020/reactions">
          <cr:reaction reactionType="1">
            <cr:reactionInfo dateUtc="2024-12-08T13:31:06Z">
              <cr:user userId="S::muhammadsubarkah.2020@student.uny.ac.id::fafd3bd3-385b-48df-956b-6642b44f5c65" userProvider="AD" userName="Muhammad Subarkah"/>
            </cr:reactionInfo>
          </cr:reaction>
        </cr:reactions>
      </w16:ext>
    </w16cex:extLst>
  </w16cex:commentExtensible>
  <w16cex:commentExtensible w16cex:durableId="69EBBFEE" w16cex:dateUtc="2024-11-28T03:18:00Z"/>
  <w16cex:commentExtensible w16cex:durableId="15B3B078" w16cex:dateUtc="2024-11-28T03:19:00Z"/>
  <w16cex:commentExtensible w16cex:durableId="321AEEF1" w16cex:dateUtc="2024-11-28T03:20:00Z"/>
  <w16cex:commentExtensible w16cex:durableId="22A39C03" w16cex:dateUtc="2024-11-28T03:20:00Z">
    <w16cex:extLst>
      <w16:ext w16:uri="{CE6994B0-6A32-4C9F-8C6B-6E91EDA988CE}">
        <cr:reactions xmlns:cr="http://schemas.microsoft.com/office/comments/2020/reactions">
          <cr:reaction reactionType="1">
            <cr:reactionInfo dateUtc="2024-12-07T17:12:29Z">
              <cr:user userId="S::muhammadsubarkah.2020@student.uny.ac.id::fafd3bd3-385b-48df-956b-6642b44f5c65" userProvider="AD" userName="Muhammad Subarkah"/>
            </cr:reactionInfo>
          </cr:reaction>
        </cr:reactions>
      </w16:ext>
    </w16cex:extLst>
  </w16cex:commentExtensible>
  <w16cex:commentExtensible w16cex:durableId="6335327E" w16cex:dateUtc="2024-11-28T03:21:00Z">
    <w16cex:extLst>
      <w16:ext w16:uri="{CE6994B0-6A32-4C9F-8C6B-6E91EDA988CE}">
        <cr:reactions xmlns:cr="http://schemas.microsoft.com/office/comments/2020/reactions">
          <cr:reaction reactionType="1">
            <cr:reactionInfo dateUtc="2024-12-07T18:42:47Z">
              <cr:user userId="S::muhammadsubarkah.2020@student.uny.ac.id::fafd3bd3-385b-48df-956b-6642b44f5c65" userProvider="AD" userName="Muhammad Subarkah"/>
            </cr:reactionInfo>
          </cr:reaction>
        </cr:reactions>
      </w16:ext>
    </w16cex:extLst>
  </w16cex:commentExtensible>
  <w16cex:commentExtensible w16cex:durableId="5B508F1B" w16cex:dateUtc="2024-11-28T03: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89BF073" w16cid:durableId="7CD7982E"/>
  <w16cid:commentId w16cid:paraId="7B24FE24" w16cid:durableId="7E1B67DB"/>
  <w16cid:commentId w16cid:paraId="6E5F0C18" w16cid:durableId="52F3B1E8"/>
  <w16cid:commentId w16cid:paraId="5485DD83" w16cid:durableId="563C0F34"/>
  <w16cid:commentId w16cid:paraId="65D46D45" w16cid:durableId="59024D52"/>
  <w16cid:commentId w16cid:paraId="3D86852C" w16cid:durableId="419BEAB1"/>
  <w16cid:commentId w16cid:paraId="5E01EF64" w16cid:durableId="316528C9"/>
  <w16cid:commentId w16cid:paraId="0AC09A05" w16cid:durableId="70CC4BD1"/>
  <w16cid:commentId w16cid:paraId="2A9DDE22" w16cid:durableId="0F8643D9"/>
  <w16cid:commentId w16cid:paraId="6595EEC9" w16cid:durableId="333CD61F"/>
  <w16cid:commentId w16cid:paraId="4F8D0E46" w16cid:durableId="7BB7521A"/>
  <w16cid:commentId w16cid:paraId="5057C26A" w16cid:durableId="79332F36"/>
  <w16cid:commentId w16cid:paraId="5B42B079" w16cid:durableId="5E7796C4"/>
  <w16cid:commentId w16cid:paraId="6571C8FC" w16cid:durableId="45B98DFB"/>
  <w16cid:commentId w16cid:paraId="3F972FDC" w16cid:durableId="65696305"/>
  <w16cid:commentId w16cid:paraId="7F5431CE" w16cid:durableId="243CAAF7"/>
  <w16cid:commentId w16cid:paraId="18F51BFB" w16cid:durableId="68E3CA95"/>
  <w16cid:commentId w16cid:paraId="269D4720" w16cid:durableId="4074A586"/>
  <w16cid:commentId w16cid:paraId="048CE176" w16cid:durableId="08BBE32B"/>
  <w16cid:commentId w16cid:paraId="70B53B8A" w16cid:durableId="1C1CBD3B"/>
  <w16cid:commentId w16cid:paraId="6ACCAA80" w16cid:durableId="3F59DCDC"/>
  <w16cid:commentId w16cid:paraId="30670BB4" w16cid:durableId="16D5657F"/>
  <w16cid:commentId w16cid:paraId="7DBF7B22" w16cid:durableId="048B8888"/>
  <w16cid:commentId w16cid:paraId="4B757F41" w16cid:durableId="60AC09E3"/>
  <w16cid:commentId w16cid:paraId="650EB39C" w16cid:durableId="3B2B4B46"/>
  <w16cid:commentId w16cid:paraId="4CF58CB3" w16cid:durableId="3FC4992A"/>
  <w16cid:commentId w16cid:paraId="1845DF32" w16cid:durableId="740648AB"/>
  <w16cid:commentId w16cid:paraId="67FE0EF7" w16cid:durableId="7A939721"/>
  <w16cid:commentId w16cid:paraId="07C06241" w16cid:durableId="376053A1"/>
  <w16cid:commentId w16cid:paraId="4AB08CC4" w16cid:durableId="4654C403"/>
  <w16cid:commentId w16cid:paraId="7EEC6EB0" w16cid:durableId="3C2CE459"/>
  <w16cid:commentId w16cid:paraId="2733F258" w16cid:durableId="530E4220"/>
  <w16cid:commentId w16cid:paraId="711FF008" w16cid:durableId="00A3A4DE"/>
  <w16cid:commentId w16cid:paraId="3D626B5F" w16cid:durableId="0230B852"/>
  <w16cid:commentId w16cid:paraId="689FAA24" w16cid:durableId="69568469"/>
  <w16cid:commentId w16cid:paraId="5020BB18" w16cid:durableId="0D01C561"/>
  <w16cid:commentId w16cid:paraId="2BED2CD9" w16cid:durableId="4B284D93"/>
  <w16cid:commentId w16cid:paraId="62D828D6" w16cid:durableId="04169454"/>
  <w16cid:commentId w16cid:paraId="4BB74B01" w16cid:durableId="0C5CB6B6"/>
  <w16cid:commentId w16cid:paraId="24F2ACF4" w16cid:durableId="7B0D07A6"/>
  <w16cid:commentId w16cid:paraId="3CF54193" w16cid:durableId="09C88E13"/>
  <w16cid:commentId w16cid:paraId="0B058509" w16cid:durableId="286056EF"/>
  <w16cid:commentId w16cid:paraId="1E1D87E4" w16cid:durableId="50FF1F8F"/>
  <w16cid:commentId w16cid:paraId="1D674F53" w16cid:durableId="69EBBFEE"/>
  <w16cid:commentId w16cid:paraId="31E91372" w16cid:durableId="15B3B078"/>
  <w16cid:commentId w16cid:paraId="775E555D" w16cid:durableId="321AEEF1"/>
  <w16cid:commentId w16cid:paraId="1C8EB749" w16cid:durableId="22A39C03"/>
  <w16cid:commentId w16cid:paraId="2E597042" w16cid:durableId="6335327E"/>
  <w16cid:commentId w16cid:paraId="36DE3911" w16cid:durableId="5B508F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783E6D" w14:textId="77777777" w:rsidR="00BE69EC" w:rsidRDefault="00BE69EC" w:rsidP="00B02E28">
      <w:pPr>
        <w:spacing w:after="0" w:line="240" w:lineRule="auto"/>
      </w:pPr>
      <w:r>
        <w:separator/>
      </w:r>
    </w:p>
    <w:p w14:paraId="3BFFA8A0" w14:textId="77777777" w:rsidR="00BE69EC" w:rsidRDefault="00BE69EC"/>
  </w:endnote>
  <w:endnote w:type="continuationSeparator" w:id="0">
    <w:p w14:paraId="2014F683" w14:textId="77777777" w:rsidR="00BE69EC" w:rsidRDefault="00BE69EC" w:rsidP="00B02E28">
      <w:pPr>
        <w:spacing w:after="0" w:line="240" w:lineRule="auto"/>
      </w:pPr>
      <w:r>
        <w:continuationSeparator/>
      </w:r>
    </w:p>
    <w:p w14:paraId="5F41B41D" w14:textId="77777777" w:rsidR="00BE69EC" w:rsidRDefault="00BE69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8946873"/>
      <w:docPartObj>
        <w:docPartGallery w:val="Page Numbers (Bottom of Page)"/>
        <w:docPartUnique/>
      </w:docPartObj>
    </w:sdtPr>
    <w:sdtContent>
      <w:p w14:paraId="174CE90D" w14:textId="04580A34" w:rsidR="00B02E28" w:rsidRDefault="00B02E28">
        <w:pPr>
          <w:pStyle w:val="Footer"/>
          <w:jc w:val="center"/>
        </w:pPr>
        <w:r>
          <w:fldChar w:fldCharType="begin"/>
        </w:r>
        <w:r>
          <w:instrText>PAGE   \* MERGEFORMAT</w:instrText>
        </w:r>
        <w:r>
          <w:fldChar w:fldCharType="separate"/>
        </w:r>
        <w:r>
          <w:t>2</w:t>
        </w:r>
        <w:r>
          <w:fldChar w:fldCharType="end"/>
        </w:r>
      </w:p>
    </w:sdtContent>
  </w:sdt>
  <w:p w14:paraId="51B2B6F2" w14:textId="77777777" w:rsidR="00B02E28" w:rsidRDefault="00B02E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E4EBC" w14:textId="144FA552" w:rsidR="0047307C" w:rsidRDefault="0047307C">
    <w:pPr>
      <w:pStyle w:val="Footer"/>
      <w:jc w:val="center"/>
    </w:pPr>
  </w:p>
  <w:p w14:paraId="66571B23" w14:textId="77777777" w:rsidR="0047307C" w:rsidRDefault="00473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6D31FE" w14:textId="77777777" w:rsidR="00BE69EC" w:rsidRDefault="00BE69EC" w:rsidP="00B02E28">
      <w:pPr>
        <w:spacing w:after="0" w:line="240" w:lineRule="auto"/>
      </w:pPr>
      <w:r>
        <w:separator/>
      </w:r>
    </w:p>
    <w:p w14:paraId="4E23AEA5" w14:textId="77777777" w:rsidR="00BE69EC" w:rsidRDefault="00BE69EC"/>
  </w:footnote>
  <w:footnote w:type="continuationSeparator" w:id="0">
    <w:p w14:paraId="109DFE00" w14:textId="77777777" w:rsidR="00BE69EC" w:rsidRDefault="00BE69EC" w:rsidP="00B02E28">
      <w:pPr>
        <w:spacing w:after="0" w:line="240" w:lineRule="auto"/>
      </w:pPr>
      <w:r>
        <w:continuationSeparator/>
      </w:r>
    </w:p>
    <w:p w14:paraId="18261042" w14:textId="77777777" w:rsidR="00BE69EC" w:rsidRDefault="00BE69E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D3F54"/>
    <w:multiLevelType w:val="hybridMultilevel"/>
    <w:tmpl w:val="701A291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4567CD5"/>
    <w:multiLevelType w:val="hybridMultilevel"/>
    <w:tmpl w:val="906CE20A"/>
    <w:lvl w:ilvl="0" w:tplc="48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981FF7"/>
    <w:multiLevelType w:val="hybridMultilevel"/>
    <w:tmpl w:val="A984C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C21CD"/>
    <w:multiLevelType w:val="hybridMultilevel"/>
    <w:tmpl w:val="99A4A28E"/>
    <w:lvl w:ilvl="0" w:tplc="0100D0E2">
      <w:start w:val="1"/>
      <w:numFmt w:val="decimal"/>
      <w:lvlText w:val="%1."/>
      <w:lvlJc w:val="left"/>
      <w:pPr>
        <w:ind w:left="786" w:hanging="360"/>
      </w:pPr>
      <w:rPr>
        <w:rFonts w:hint="default"/>
      </w:rPr>
    </w:lvl>
    <w:lvl w:ilvl="1" w:tplc="04210019">
      <w:start w:val="1"/>
      <w:numFmt w:val="lowerLetter"/>
      <w:lvlText w:val="%2."/>
      <w:lvlJc w:val="left"/>
      <w:pPr>
        <w:ind w:left="1506" w:hanging="360"/>
      </w:pPr>
    </w:lvl>
    <w:lvl w:ilvl="2" w:tplc="8926FDAC">
      <w:start w:val="1"/>
      <w:numFmt w:val="decimal"/>
      <w:lvlText w:val="%3)"/>
      <w:lvlJc w:val="left"/>
      <w:pPr>
        <w:ind w:left="2406" w:hanging="360"/>
      </w:pPr>
      <w:rPr>
        <w:rFonts w:hint="default"/>
        <w:b w:val="0"/>
        <w:bCs w:val="0"/>
      </w:rPr>
    </w:lvl>
    <w:lvl w:ilvl="3" w:tplc="0421000F">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 w15:restartNumberingAfterBreak="0">
    <w:nsid w:val="0E0462EF"/>
    <w:multiLevelType w:val="hybridMultilevel"/>
    <w:tmpl w:val="A3349E4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E3078B5"/>
    <w:multiLevelType w:val="hybridMultilevel"/>
    <w:tmpl w:val="4AA2A1E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F653A3F"/>
    <w:multiLevelType w:val="hybridMultilevel"/>
    <w:tmpl w:val="C0CE1BC0"/>
    <w:lvl w:ilvl="0" w:tplc="071AD37E">
      <w:start w:val="1"/>
      <w:numFmt w:val="decimal"/>
      <w:pStyle w:val="H2Numb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 w15:restartNumberingAfterBreak="0">
    <w:nsid w:val="11830BCA"/>
    <w:multiLevelType w:val="hybridMultilevel"/>
    <w:tmpl w:val="15EEA55A"/>
    <w:lvl w:ilvl="0" w:tplc="7BA01014">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 w15:restartNumberingAfterBreak="0">
    <w:nsid w:val="12C25FF1"/>
    <w:multiLevelType w:val="hybridMultilevel"/>
    <w:tmpl w:val="4ED266FE"/>
    <w:lvl w:ilvl="0" w:tplc="4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49765A"/>
    <w:multiLevelType w:val="hybridMultilevel"/>
    <w:tmpl w:val="0D827100"/>
    <w:lvl w:ilvl="0" w:tplc="F1285346">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 w15:restartNumberingAfterBreak="0">
    <w:nsid w:val="146B7569"/>
    <w:multiLevelType w:val="hybridMultilevel"/>
    <w:tmpl w:val="DD4AF00E"/>
    <w:lvl w:ilvl="0" w:tplc="E1728A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18E70CA0"/>
    <w:multiLevelType w:val="hybridMultilevel"/>
    <w:tmpl w:val="53F2E990"/>
    <w:lvl w:ilvl="0" w:tplc="0EE6105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2" w15:restartNumberingAfterBreak="0">
    <w:nsid w:val="1CEE0334"/>
    <w:multiLevelType w:val="hybridMultilevel"/>
    <w:tmpl w:val="59D0D3A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1D0043B6"/>
    <w:multiLevelType w:val="hybridMultilevel"/>
    <w:tmpl w:val="D4EE46FA"/>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E183143"/>
    <w:multiLevelType w:val="hybridMultilevel"/>
    <w:tmpl w:val="2B6E9CAE"/>
    <w:lvl w:ilvl="0" w:tplc="3E944478">
      <w:start w:val="1"/>
      <w:numFmt w:val="lowerLetter"/>
      <w:lvlText w:val="%1."/>
      <w:lvlJc w:val="left"/>
      <w:pPr>
        <w:ind w:left="144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F787839"/>
    <w:multiLevelType w:val="hybridMultilevel"/>
    <w:tmpl w:val="6A4096F0"/>
    <w:lvl w:ilvl="0" w:tplc="422ABBDC">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6" w15:restartNumberingAfterBreak="0">
    <w:nsid w:val="1F813EAF"/>
    <w:multiLevelType w:val="hybridMultilevel"/>
    <w:tmpl w:val="7B78143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1F873516"/>
    <w:multiLevelType w:val="hybridMultilevel"/>
    <w:tmpl w:val="07EA1B12"/>
    <w:lvl w:ilvl="0" w:tplc="4809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0115BA7"/>
    <w:multiLevelType w:val="hybridMultilevel"/>
    <w:tmpl w:val="E638B2C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0A51BEA"/>
    <w:multiLevelType w:val="hybridMultilevel"/>
    <w:tmpl w:val="3F805C4A"/>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0DE1048"/>
    <w:multiLevelType w:val="hybridMultilevel"/>
    <w:tmpl w:val="91CA9F20"/>
    <w:lvl w:ilvl="0" w:tplc="48090015">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248249EE"/>
    <w:multiLevelType w:val="hybridMultilevel"/>
    <w:tmpl w:val="22AA3896"/>
    <w:lvl w:ilvl="0" w:tplc="112C3254">
      <w:start w:val="1"/>
      <w:numFmt w:val="lowerLetter"/>
      <w:lvlText w:val="%1."/>
      <w:lvlJc w:val="left"/>
      <w:pPr>
        <w:ind w:left="1866" w:hanging="360"/>
      </w:pPr>
      <w:rPr>
        <w:rFonts w:hint="default"/>
      </w:rPr>
    </w:lvl>
    <w:lvl w:ilvl="1" w:tplc="04210019" w:tentative="1">
      <w:start w:val="1"/>
      <w:numFmt w:val="lowerLetter"/>
      <w:lvlText w:val="%2."/>
      <w:lvlJc w:val="left"/>
      <w:pPr>
        <w:ind w:left="2586" w:hanging="360"/>
      </w:pPr>
    </w:lvl>
    <w:lvl w:ilvl="2" w:tplc="0421001B" w:tentative="1">
      <w:start w:val="1"/>
      <w:numFmt w:val="lowerRoman"/>
      <w:lvlText w:val="%3."/>
      <w:lvlJc w:val="right"/>
      <w:pPr>
        <w:ind w:left="3306" w:hanging="180"/>
      </w:pPr>
    </w:lvl>
    <w:lvl w:ilvl="3" w:tplc="0421000F" w:tentative="1">
      <w:start w:val="1"/>
      <w:numFmt w:val="decimal"/>
      <w:lvlText w:val="%4."/>
      <w:lvlJc w:val="left"/>
      <w:pPr>
        <w:ind w:left="4026" w:hanging="360"/>
      </w:pPr>
    </w:lvl>
    <w:lvl w:ilvl="4" w:tplc="04210019" w:tentative="1">
      <w:start w:val="1"/>
      <w:numFmt w:val="lowerLetter"/>
      <w:lvlText w:val="%5."/>
      <w:lvlJc w:val="left"/>
      <w:pPr>
        <w:ind w:left="4746" w:hanging="360"/>
      </w:pPr>
    </w:lvl>
    <w:lvl w:ilvl="5" w:tplc="0421001B" w:tentative="1">
      <w:start w:val="1"/>
      <w:numFmt w:val="lowerRoman"/>
      <w:lvlText w:val="%6."/>
      <w:lvlJc w:val="right"/>
      <w:pPr>
        <w:ind w:left="5466" w:hanging="180"/>
      </w:pPr>
    </w:lvl>
    <w:lvl w:ilvl="6" w:tplc="0421000F" w:tentative="1">
      <w:start w:val="1"/>
      <w:numFmt w:val="decimal"/>
      <w:lvlText w:val="%7."/>
      <w:lvlJc w:val="left"/>
      <w:pPr>
        <w:ind w:left="6186" w:hanging="360"/>
      </w:pPr>
    </w:lvl>
    <w:lvl w:ilvl="7" w:tplc="04210019" w:tentative="1">
      <w:start w:val="1"/>
      <w:numFmt w:val="lowerLetter"/>
      <w:lvlText w:val="%8."/>
      <w:lvlJc w:val="left"/>
      <w:pPr>
        <w:ind w:left="6906" w:hanging="360"/>
      </w:pPr>
    </w:lvl>
    <w:lvl w:ilvl="8" w:tplc="0421001B" w:tentative="1">
      <w:start w:val="1"/>
      <w:numFmt w:val="lowerRoman"/>
      <w:lvlText w:val="%9."/>
      <w:lvlJc w:val="right"/>
      <w:pPr>
        <w:ind w:left="7626" w:hanging="180"/>
      </w:pPr>
    </w:lvl>
  </w:abstractNum>
  <w:abstractNum w:abstractNumId="22" w15:restartNumberingAfterBreak="0">
    <w:nsid w:val="253C1A54"/>
    <w:multiLevelType w:val="hybridMultilevel"/>
    <w:tmpl w:val="A0AEAC5E"/>
    <w:lvl w:ilvl="0" w:tplc="0421000F">
      <w:start w:val="1"/>
      <w:numFmt w:val="decimal"/>
      <w:lvlText w:val="%1."/>
      <w:lvlJc w:val="left"/>
      <w:pPr>
        <w:ind w:left="288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55A348C"/>
    <w:multiLevelType w:val="hybridMultilevel"/>
    <w:tmpl w:val="96D28DF8"/>
    <w:lvl w:ilvl="0" w:tplc="F3164D2A">
      <w:start w:val="1"/>
      <w:numFmt w:val="decimal"/>
      <w:lvlText w:val="%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8D935CF"/>
    <w:multiLevelType w:val="hybridMultilevel"/>
    <w:tmpl w:val="23166E0C"/>
    <w:lvl w:ilvl="0" w:tplc="8200A63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2CD05D1B"/>
    <w:multiLevelType w:val="hybridMultilevel"/>
    <w:tmpl w:val="1A50BCB8"/>
    <w:lvl w:ilvl="0" w:tplc="8DD0FFC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6" w15:restartNumberingAfterBreak="0">
    <w:nsid w:val="2DD4494D"/>
    <w:multiLevelType w:val="hybridMultilevel"/>
    <w:tmpl w:val="A8601276"/>
    <w:lvl w:ilvl="0" w:tplc="B3D817E4">
      <w:start w:val="1"/>
      <w:numFmt w:val="decimal"/>
      <w:lvlText w:val="%1."/>
      <w:lvlJc w:val="left"/>
      <w:pPr>
        <w:ind w:left="240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7" w15:restartNumberingAfterBreak="0">
    <w:nsid w:val="327B43EA"/>
    <w:multiLevelType w:val="hybridMultilevel"/>
    <w:tmpl w:val="B9DEEC06"/>
    <w:lvl w:ilvl="0" w:tplc="4809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6047727"/>
    <w:multiLevelType w:val="hybridMultilevel"/>
    <w:tmpl w:val="D8AA8A12"/>
    <w:lvl w:ilvl="0" w:tplc="48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9E36736"/>
    <w:multiLevelType w:val="hybridMultilevel"/>
    <w:tmpl w:val="BB960840"/>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3A866366"/>
    <w:multiLevelType w:val="hybridMultilevel"/>
    <w:tmpl w:val="E50A2F96"/>
    <w:lvl w:ilvl="0" w:tplc="04210019">
      <w:start w:val="1"/>
      <w:numFmt w:val="lowerLetter"/>
      <w:lvlText w:val="%1."/>
      <w:lvlJc w:val="left"/>
      <w:pPr>
        <w:ind w:left="1506" w:hanging="72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1" w15:restartNumberingAfterBreak="0">
    <w:nsid w:val="3E2C6BAB"/>
    <w:multiLevelType w:val="hybridMultilevel"/>
    <w:tmpl w:val="19DA334E"/>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2" w15:restartNumberingAfterBreak="0">
    <w:nsid w:val="3EE7707C"/>
    <w:multiLevelType w:val="hybridMultilevel"/>
    <w:tmpl w:val="19DA334E"/>
    <w:lvl w:ilvl="0" w:tplc="0100D0E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438C0CCD"/>
    <w:multiLevelType w:val="hybridMultilevel"/>
    <w:tmpl w:val="CB784D50"/>
    <w:lvl w:ilvl="0" w:tplc="48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6CF4257"/>
    <w:multiLevelType w:val="hybridMultilevel"/>
    <w:tmpl w:val="43F6AAD0"/>
    <w:lvl w:ilvl="0" w:tplc="08DAE11A">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5" w15:restartNumberingAfterBreak="0">
    <w:nsid w:val="481C27EF"/>
    <w:multiLevelType w:val="hybridMultilevel"/>
    <w:tmpl w:val="1F7077FA"/>
    <w:lvl w:ilvl="0" w:tplc="D74E6FDE">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15:restartNumberingAfterBreak="0">
    <w:nsid w:val="484255D0"/>
    <w:multiLevelType w:val="hybridMultilevel"/>
    <w:tmpl w:val="ADFE6D7A"/>
    <w:lvl w:ilvl="0" w:tplc="F2D226D0">
      <w:start w:val="1"/>
      <w:numFmt w:val="lowerLetter"/>
      <w:lvlText w:val="%1."/>
      <w:lvlJc w:val="left"/>
      <w:pPr>
        <w:ind w:left="720" w:hanging="360"/>
      </w:pPr>
      <w:rPr>
        <w:rFonts w:hint="default"/>
        <w:b/>
        <w:bCs/>
      </w:rPr>
    </w:lvl>
    <w:lvl w:ilvl="1" w:tplc="04210019">
      <w:start w:val="1"/>
      <w:numFmt w:val="lowerLetter"/>
      <w:lvlText w:val="%2."/>
      <w:lvlJc w:val="left"/>
      <w:pPr>
        <w:ind w:left="1440" w:hanging="360"/>
      </w:pPr>
    </w:lvl>
    <w:lvl w:ilvl="2" w:tplc="B3D817E4">
      <w:start w:val="1"/>
      <w:numFmt w:val="decimal"/>
      <w:lvlText w:val="%3."/>
      <w:lvlJc w:val="left"/>
      <w:pPr>
        <w:ind w:left="2340" w:hanging="360"/>
      </w:pPr>
      <w:rPr>
        <w:rFonts w:hint="default"/>
      </w:r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50145D64">
      <w:start w:val="1"/>
      <w:numFmt w:val="upperLetter"/>
      <w:lvlText w:val="%6."/>
      <w:lvlJc w:val="left"/>
      <w:pPr>
        <w:ind w:left="4500" w:hanging="360"/>
      </w:pPr>
      <w:rPr>
        <w:rFonts w:hint="default"/>
      </w:r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9987DC8"/>
    <w:multiLevelType w:val="hybridMultilevel"/>
    <w:tmpl w:val="698E065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15:restartNumberingAfterBreak="0">
    <w:nsid w:val="4D4B72DE"/>
    <w:multiLevelType w:val="hybridMultilevel"/>
    <w:tmpl w:val="FD08BE00"/>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5466260F"/>
    <w:multiLevelType w:val="hybridMultilevel"/>
    <w:tmpl w:val="AEA20CB8"/>
    <w:lvl w:ilvl="0" w:tplc="6CBAA0BA">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0" w15:restartNumberingAfterBreak="0">
    <w:nsid w:val="55A15A7F"/>
    <w:multiLevelType w:val="hybridMultilevel"/>
    <w:tmpl w:val="31DC2E4E"/>
    <w:lvl w:ilvl="0" w:tplc="8B72185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1" w15:restartNumberingAfterBreak="0">
    <w:nsid w:val="5A3D1CBC"/>
    <w:multiLevelType w:val="hybridMultilevel"/>
    <w:tmpl w:val="44B43CF0"/>
    <w:lvl w:ilvl="0" w:tplc="DF2403D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2" w15:restartNumberingAfterBreak="0">
    <w:nsid w:val="5B871395"/>
    <w:multiLevelType w:val="hybridMultilevel"/>
    <w:tmpl w:val="1930C8C8"/>
    <w:lvl w:ilvl="0" w:tplc="61B25A3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3" w15:restartNumberingAfterBreak="0">
    <w:nsid w:val="5BB45C79"/>
    <w:multiLevelType w:val="hybridMultilevel"/>
    <w:tmpl w:val="5F5E32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5C753B4F"/>
    <w:multiLevelType w:val="hybridMultilevel"/>
    <w:tmpl w:val="A344E510"/>
    <w:lvl w:ilvl="0" w:tplc="827C5E42">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5" w15:restartNumberingAfterBreak="0">
    <w:nsid w:val="5E06629B"/>
    <w:multiLevelType w:val="hybridMultilevel"/>
    <w:tmpl w:val="1F5C889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0A735B"/>
    <w:multiLevelType w:val="hybridMultilevel"/>
    <w:tmpl w:val="5DDC1C3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E995357"/>
    <w:multiLevelType w:val="hybridMultilevel"/>
    <w:tmpl w:val="81426560"/>
    <w:lvl w:ilvl="0" w:tplc="0100D0E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8" w15:restartNumberingAfterBreak="0">
    <w:nsid w:val="62A34ADD"/>
    <w:multiLevelType w:val="hybridMultilevel"/>
    <w:tmpl w:val="01021116"/>
    <w:lvl w:ilvl="0" w:tplc="48090015">
      <w:start w:val="1"/>
      <w:numFmt w:val="decimal"/>
      <w:lvlText w:val="%1."/>
      <w:lvlJc w:val="left"/>
      <w:pPr>
        <w:ind w:left="720" w:hanging="360"/>
      </w:pPr>
      <w:rPr>
        <w:rFonts w:hint="default"/>
      </w:rPr>
    </w:lvl>
    <w:lvl w:ilvl="1" w:tplc="BE9291E0">
      <w:start w:val="1"/>
      <w:numFmt w:val="lowerLetter"/>
      <w:lvlText w:val="%2."/>
      <w:lvlJc w:val="left"/>
      <w:pPr>
        <w:ind w:left="1440" w:hanging="360"/>
      </w:pPr>
      <w:rPr>
        <w:b/>
        <w:bCs/>
      </w:rPr>
    </w:lvl>
    <w:lvl w:ilvl="2" w:tplc="E3AE1B2E">
      <w:start w:val="1"/>
      <w:numFmt w:val="lowerLetter"/>
      <w:lvlText w:val="%3)"/>
      <w:lvlJc w:val="left"/>
      <w:pPr>
        <w:ind w:left="2340" w:hanging="360"/>
      </w:pPr>
      <w:rPr>
        <w:rFonts w:hint="default"/>
        <w:color w:val="auto"/>
      </w:rPr>
    </w:lvl>
    <w:lvl w:ilvl="3" w:tplc="A6A44C58">
      <w:start w:val="1"/>
      <w:numFmt w:val="decimal"/>
      <w:lvlText w:val="%4."/>
      <w:lvlJc w:val="left"/>
      <w:pPr>
        <w:ind w:left="2880" w:hanging="360"/>
      </w:pPr>
      <w:rPr>
        <w:rFonts w:hint="default"/>
      </w:rPr>
    </w:lvl>
    <w:lvl w:ilvl="4" w:tplc="C99284FC">
      <w:start w:val="1"/>
      <w:numFmt w:val="upperLetter"/>
      <w:lvlText w:val="%5."/>
      <w:lvlJc w:val="lef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520535B"/>
    <w:multiLevelType w:val="hybridMultilevel"/>
    <w:tmpl w:val="A1CA3100"/>
    <w:lvl w:ilvl="0" w:tplc="9E06E55A">
      <w:start w:val="1"/>
      <w:numFmt w:val="decimal"/>
      <w:lvlText w:val="%1."/>
      <w:lvlJc w:val="left"/>
      <w:pPr>
        <w:ind w:left="28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5930E24"/>
    <w:multiLevelType w:val="hybridMultilevel"/>
    <w:tmpl w:val="9B3CE860"/>
    <w:lvl w:ilvl="0" w:tplc="A3544348">
      <w:start w:val="1"/>
      <w:numFmt w:val="lowerLetter"/>
      <w:lvlText w:val="%1."/>
      <w:lvlJc w:val="left"/>
      <w:pPr>
        <w:ind w:left="1353" w:hanging="360"/>
      </w:pPr>
      <w:rPr>
        <w:rFonts w:hint="default"/>
        <w:b w:val="0"/>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51" w15:restartNumberingAfterBreak="0">
    <w:nsid w:val="67DC4213"/>
    <w:multiLevelType w:val="hybridMultilevel"/>
    <w:tmpl w:val="A6D487EE"/>
    <w:lvl w:ilvl="0" w:tplc="589CE818">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2" w15:restartNumberingAfterBreak="0">
    <w:nsid w:val="682111C4"/>
    <w:multiLevelType w:val="hybridMultilevel"/>
    <w:tmpl w:val="A86245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9941099"/>
    <w:multiLevelType w:val="hybridMultilevel"/>
    <w:tmpl w:val="0B202440"/>
    <w:lvl w:ilvl="0" w:tplc="BEEA995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4" w15:restartNumberingAfterBreak="0">
    <w:nsid w:val="719B1896"/>
    <w:multiLevelType w:val="hybridMultilevel"/>
    <w:tmpl w:val="C332CFF6"/>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4809000F">
      <w:start w:val="1"/>
      <w:numFmt w:val="decimal"/>
      <w:lvlText w:val="%3."/>
      <w:lvlJc w:val="left"/>
      <w:pPr>
        <w:ind w:left="720" w:hanging="36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4809000F">
      <w:start w:val="1"/>
      <w:numFmt w:val="decimal"/>
      <w:lvlText w:val="%6."/>
      <w:lvlJc w:val="left"/>
      <w:pPr>
        <w:ind w:left="720" w:hanging="36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7954E9D"/>
    <w:multiLevelType w:val="hybridMultilevel"/>
    <w:tmpl w:val="07047396"/>
    <w:lvl w:ilvl="0" w:tplc="F7F640B6">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6" w15:restartNumberingAfterBreak="0">
    <w:nsid w:val="7A6713DC"/>
    <w:multiLevelType w:val="hybridMultilevel"/>
    <w:tmpl w:val="1A1AB146"/>
    <w:lvl w:ilvl="0" w:tplc="2A58C990">
      <w:start w:val="1"/>
      <w:numFmt w:val="upperLetter"/>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57" w15:restartNumberingAfterBreak="0">
    <w:nsid w:val="7CAD5E8D"/>
    <w:multiLevelType w:val="hybridMultilevel"/>
    <w:tmpl w:val="11C88C06"/>
    <w:lvl w:ilvl="0" w:tplc="0D781A12">
      <w:start w:val="1"/>
      <w:numFmt w:val="decimal"/>
      <w:lvlText w:val="%1."/>
      <w:lvlJc w:val="left"/>
      <w:pPr>
        <w:ind w:left="28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305962286">
    <w:abstractNumId w:val="48"/>
  </w:num>
  <w:num w:numId="2" w16cid:durableId="1644121239">
    <w:abstractNumId w:val="41"/>
  </w:num>
  <w:num w:numId="3" w16cid:durableId="1100490243">
    <w:abstractNumId w:val="32"/>
  </w:num>
  <w:num w:numId="4" w16cid:durableId="1079715364">
    <w:abstractNumId w:val="31"/>
  </w:num>
  <w:num w:numId="5" w16cid:durableId="855655639">
    <w:abstractNumId w:val="47"/>
  </w:num>
  <w:num w:numId="6" w16cid:durableId="1304043598">
    <w:abstractNumId w:val="3"/>
  </w:num>
  <w:num w:numId="7" w16cid:durableId="2102799643">
    <w:abstractNumId w:val="45"/>
  </w:num>
  <w:num w:numId="8" w16cid:durableId="1581790760">
    <w:abstractNumId w:val="10"/>
  </w:num>
  <w:num w:numId="9" w16cid:durableId="1514143791">
    <w:abstractNumId w:val="37"/>
  </w:num>
  <w:num w:numId="10" w16cid:durableId="594215646">
    <w:abstractNumId w:val="0"/>
  </w:num>
  <w:num w:numId="11" w16cid:durableId="1346058907">
    <w:abstractNumId w:val="6"/>
  </w:num>
  <w:num w:numId="12" w16cid:durableId="726533202">
    <w:abstractNumId w:val="30"/>
  </w:num>
  <w:num w:numId="13" w16cid:durableId="175074965">
    <w:abstractNumId w:val="21"/>
  </w:num>
  <w:num w:numId="14" w16cid:durableId="273948437">
    <w:abstractNumId w:val="51"/>
  </w:num>
  <w:num w:numId="15" w16cid:durableId="2007439497">
    <w:abstractNumId w:val="35"/>
  </w:num>
  <w:num w:numId="16" w16cid:durableId="1043403497">
    <w:abstractNumId w:val="15"/>
  </w:num>
  <w:num w:numId="17" w16cid:durableId="336034141">
    <w:abstractNumId w:val="44"/>
  </w:num>
  <w:num w:numId="18" w16cid:durableId="1220628695">
    <w:abstractNumId w:val="34"/>
  </w:num>
  <w:num w:numId="19" w16cid:durableId="1202666784">
    <w:abstractNumId w:val="39"/>
  </w:num>
  <w:num w:numId="20" w16cid:durableId="559941247">
    <w:abstractNumId w:val="48"/>
    <w:lvlOverride w:ilvl="0">
      <w:startOverride w:val="1"/>
    </w:lvlOverride>
  </w:num>
  <w:num w:numId="21" w16cid:durableId="1683435087">
    <w:abstractNumId w:val="48"/>
    <w:lvlOverride w:ilvl="0">
      <w:startOverride w:val="1"/>
    </w:lvlOverride>
  </w:num>
  <w:num w:numId="22" w16cid:durableId="751707706">
    <w:abstractNumId w:val="46"/>
  </w:num>
  <w:num w:numId="23" w16cid:durableId="456218755">
    <w:abstractNumId w:val="18"/>
  </w:num>
  <w:num w:numId="24" w16cid:durableId="1946034015">
    <w:abstractNumId w:val="24"/>
  </w:num>
  <w:num w:numId="25" w16cid:durableId="1009913278">
    <w:abstractNumId w:val="50"/>
  </w:num>
  <w:num w:numId="26" w16cid:durableId="408770111">
    <w:abstractNumId w:val="11"/>
  </w:num>
  <w:num w:numId="27" w16cid:durableId="962734391">
    <w:abstractNumId w:val="52"/>
  </w:num>
  <w:num w:numId="28" w16cid:durableId="1821730620">
    <w:abstractNumId w:val="42"/>
  </w:num>
  <w:num w:numId="29" w16cid:durableId="2024162520">
    <w:abstractNumId w:val="40"/>
  </w:num>
  <w:num w:numId="30" w16cid:durableId="1301303799">
    <w:abstractNumId w:val="7"/>
  </w:num>
  <w:num w:numId="31" w16cid:durableId="1890648616">
    <w:abstractNumId w:val="53"/>
  </w:num>
  <w:num w:numId="32" w16cid:durableId="1350330326">
    <w:abstractNumId w:val="25"/>
  </w:num>
  <w:num w:numId="33" w16cid:durableId="395444876">
    <w:abstractNumId w:val="48"/>
    <w:lvlOverride w:ilvl="0">
      <w:startOverride w:val="1"/>
    </w:lvlOverride>
  </w:num>
  <w:num w:numId="34" w16cid:durableId="419257905">
    <w:abstractNumId w:val="10"/>
    <w:lvlOverride w:ilvl="0">
      <w:startOverride w:val="1"/>
    </w:lvlOverride>
  </w:num>
  <w:num w:numId="35" w16cid:durableId="1172602290">
    <w:abstractNumId w:val="20"/>
  </w:num>
  <w:num w:numId="36" w16cid:durableId="1307857173">
    <w:abstractNumId w:val="20"/>
    <w:lvlOverride w:ilvl="0">
      <w:startOverride w:val="1"/>
    </w:lvlOverride>
  </w:num>
  <w:num w:numId="37" w16cid:durableId="1998652581">
    <w:abstractNumId w:val="20"/>
    <w:lvlOverride w:ilvl="0">
      <w:startOverride w:val="1"/>
    </w:lvlOverride>
  </w:num>
  <w:num w:numId="38" w16cid:durableId="2121338591">
    <w:abstractNumId w:val="20"/>
    <w:lvlOverride w:ilvl="0">
      <w:startOverride w:val="1"/>
    </w:lvlOverride>
  </w:num>
  <w:num w:numId="39" w16cid:durableId="1146897146">
    <w:abstractNumId w:val="29"/>
  </w:num>
  <w:num w:numId="40" w16cid:durableId="1973097356">
    <w:abstractNumId w:val="19"/>
  </w:num>
  <w:num w:numId="41" w16cid:durableId="795484040">
    <w:abstractNumId w:val="38"/>
  </w:num>
  <w:num w:numId="42" w16cid:durableId="680670201">
    <w:abstractNumId w:val="13"/>
  </w:num>
  <w:num w:numId="43" w16cid:durableId="252783330">
    <w:abstractNumId w:val="4"/>
  </w:num>
  <w:num w:numId="44" w16cid:durableId="1100179052">
    <w:abstractNumId w:val="57"/>
  </w:num>
  <w:num w:numId="45" w16cid:durableId="1573615314">
    <w:abstractNumId w:val="48"/>
    <w:lvlOverride w:ilvl="0">
      <w:startOverride w:val="1"/>
    </w:lvlOverride>
  </w:num>
  <w:num w:numId="46" w16cid:durableId="1476485904">
    <w:abstractNumId w:val="43"/>
  </w:num>
  <w:num w:numId="47" w16cid:durableId="849372900">
    <w:abstractNumId w:val="55"/>
  </w:num>
  <w:num w:numId="48" w16cid:durableId="433943561">
    <w:abstractNumId w:val="49"/>
  </w:num>
  <w:num w:numId="49" w16cid:durableId="1078941194">
    <w:abstractNumId w:val="48"/>
    <w:lvlOverride w:ilvl="0">
      <w:startOverride w:val="1"/>
    </w:lvlOverride>
  </w:num>
  <w:num w:numId="50" w16cid:durableId="1732775144">
    <w:abstractNumId w:val="2"/>
  </w:num>
  <w:num w:numId="51" w16cid:durableId="1672177804">
    <w:abstractNumId w:val="16"/>
  </w:num>
  <w:num w:numId="52" w16cid:durableId="1174804241">
    <w:abstractNumId w:val="12"/>
  </w:num>
  <w:num w:numId="53" w16cid:durableId="1827625853">
    <w:abstractNumId w:val="5"/>
  </w:num>
  <w:num w:numId="54" w16cid:durableId="425154328">
    <w:abstractNumId w:val="8"/>
  </w:num>
  <w:num w:numId="55" w16cid:durableId="1909458253">
    <w:abstractNumId w:val="17"/>
  </w:num>
  <w:num w:numId="56" w16cid:durableId="1337613188">
    <w:abstractNumId w:val="56"/>
  </w:num>
  <w:num w:numId="57" w16cid:durableId="59795750">
    <w:abstractNumId w:val="36"/>
  </w:num>
  <w:num w:numId="58" w16cid:durableId="192544910">
    <w:abstractNumId w:val="6"/>
    <w:lvlOverride w:ilvl="0">
      <w:startOverride w:val="1"/>
    </w:lvlOverride>
  </w:num>
  <w:num w:numId="59" w16cid:durableId="1699965444">
    <w:abstractNumId w:val="27"/>
  </w:num>
  <w:num w:numId="60" w16cid:durableId="1983655702">
    <w:abstractNumId w:val="6"/>
    <w:lvlOverride w:ilvl="0">
      <w:startOverride w:val="1"/>
    </w:lvlOverride>
  </w:num>
  <w:num w:numId="61" w16cid:durableId="1846049667">
    <w:abstractNumId w:val="14"/>
  </w:num>
  <w:num w:numId="62" w16cid:durableId="43457570">
    <w:abstractNumId w:val="23"/>
  </w:num>
  <w:num w:numId="63" w16cid:durableId="299069962">
    <w:abstractNumId w:val="26"/>
  </w:num>
  <w:num w:numId="64" w16cid:durableId="2021269992">
    <w:abstractNumId w:val="9"/>
  </w:num>
  <w:num w:numId="65" w16cid:durableId="2137485615">
    <w:abstractNumId w:val="33"/>
  </w:num>
  <w:num w:numId="66" w16cid:durableId="734400420">
    <w:abstractNumId w:val="28"/>
  </w:num>
  <w:num w:numId="67" w16cid:durableId="1974017782">
    <w:abstractNumId w:val="1"/>
  </w:num>
  <w:num w:numId="68" w16cid:durableId="107358036">
    <w:abstractNumId w:val="54"/>
  </w:num>
  <w:num w:numId="69" w16cid:durableId="1558080526">
    <w:abstractNumId w:val="22"/>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hair Udin">
    <w15:presenceInfo w15:providerId="AD" w15:userId="S::moh_khairudin@uny.ac.id::6ac7e0a9-8d03-4827-a938-396863899044"/>
  </w15:person>
  <w15:person w15:author="Muhammad Subarkah">
    <w15:presenceInfo w15:providerId="AD" w15:userId="S::muhammadsubarkah.2020@student.uny.ac.id::fafd3bd3-385b-48df-956b-6642b44f5c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trackRevisions/>
  <w:defaultTabStop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C46"/>
    <w:rsid w:val="0000156D"/>
    <w:rsid w:val="000016D0"/>
    <w:rsid w:val="00001C53"/>
    <w:rsid w:val="00001E43"/>
    <w:rsid w:val="00001F07"/>
    <w:rsid w:val="000023C7"/>
    <w:rsid w:val="00002859"/>
    <w:rsid w:val="00002E24"/>
    <w:rsid w:val="0000318D"/>
    <w:rsid w:val="000033B0"/>
    <w:rsid w:val="0000365D"/>
    <w:rsid w:val="00003764"/>
    <w:rsid w:val="00003A54"/>
    <w:rsid w:val="00003EB1"/>
    <w:rsid w:val="000042A3"/>
    <w:rsid w:val="00004D0C"/>
    <w:rsid w:val="00004DAC"/>
    <w:rsid w:val="000053D5"/>
    <w:rsid w:val="00005934"/>
    <w:rsid w:val="00005967"/>
    <w:rsid w:val="00006336"/>
    <w:rsid w:val="00006ADD"/>
    <w:rsid w:val="000071EB"/>
    <w:rsid w:val="000075E1"/>
    <w:rsid w:val="000078D1"/>
    <w:rsid w:val="00007A2E"/>
    <w:rsid w:val="00007D7A"/>
    <w:rsid w:val="000101E0"/>
    <w:rsid w:val="00010911"/>
    <w:rsid w:val="00010DDE"/>
    <w:rsid w:val="00012807"/>
    <w:rsid w:val="00012A68"/>
    <w:rsid w:val="00013143"/>
    <w:rsid w:val="00014359"/>
    <w:rsid w:val="0001443F"/>
    <w:rsid w:val="00014ACE"/>
    <w:rsid w:val="00014EBC"/>
    <w:rsid w:val="00015939"/>
    <w:rsid w:val="00015C26"/>
    <w:rsid w:val="00015FD9"/>
    <w:rsid w:val="000161F8"/>
    <w:rsid w:val="000163D0"/>
    <w:rsid w:val="000168D7"/>
    <w:rsid w:val="00016E6E"/>
    <w:rsid w:val="000171AE"/>
    <w:rsid w:val="000175B5"/>
    <w:rsid w:val="00020150"/>
    <w:rsid w:val="0002084D"/>
    <w:rsid w:val="000209D6"/>
    <w:rsid w:val="00020A3A"/>
    <w:rsid w:val="00020CED"/>
    <w:rsid w:val="0002160B"/>
    <w:rsid w:val="00021791"/>
    <w:rsid w:val="000217F5"/>
    <w:rsid w:val="000224C2"/>
    <w:rsid w:val="00022E96"/>
    <w:rsid w:val="00024370"/>
    <w:rsid w:val="000252E3"/>
    <w:rsid w:val="00025980"/>
    <w:rsid w:val="00025A6A"/>
    <w:rsid w:val="0002683B"/>
    <w:rsid w:val="00026C14"/>
    <w:rsid w:val="00026FEC"/>
    <w:rsid w:val="000275E8"/>
    <w:rsid w:val="00027806"/>
    <w:rsid w:val="00027A91"/>
    <w:rsid w:val="00027DA4"/>
    <w:rsid w:val="000305FA"/>
    <w:rsid w:val="00030B48"/>
    <w:rsid w:val="00030CB2"/>
    <w:rsid w:val="000317F4"/>
    <w:rsid w:val="000319F2"/>
    <w:rsid w:val="0003251D"/>
    <w:rsid w:val="00032C80"/>
    <w:rsid w:val="00033B3C"/>
    <w:rsid w:val="000343C9"/>
    <w:rsid w:val="00035C98"/>
    <w:rsid w:val="0003629A"/>
    <w:rsid w:val="00036974"/>
    <w:rsid w:val="00036994"/>
    <w:rsid w:val="000369AD"/>
    <w:rsid w:val="00037343"/>
    <w:rsid w:val="00037BBB"/>
    <w:rsid w:val="00040195"/>
    <w:rsid w:val="0004079A"/>
    <w:rsid w:val="00040AE3"/>
    <w:rsid w:val="00040C75"/>
    <w:rsid w:val="00040E0E"/>
    <w:rsid w:val="0004194E"/>
    <w:rsid w:val="00041958"/>
    <w:rsid w:val="000424DF"/>
    <w:rsid w:val="00042504"/>
    <w:rsid w:val="00042AAE"/>
    <w:rsid w:val="00042CC1"/>
    <w:rsid w:val="000430D2"/>
    <w:rsid w:val="00043210"/>
    <w:rsid w:val="00043556"/>
    <w:rsid w:val="00044CE6"/>
    <w:rsid w:val="00044E1D"/>
    <w:rsid w:val="00045125"/>
    <w:rsid w:val="000454E8"/>
    <w:rsid w:val="00045A6C"/>
    <w:rsid w:val="00045AC8"/>
    <w:rsid w:val="0004623D"/>
    <w:rsid w:val="000462A4"/>
    <w:rsid w:val="00046713"/>
    <w:rsid w:val="000467AE"/>
    <w:rsid w:val="00046BFD"/>
    <w:rsid w:val="000472BF"/>
    <w:rsid w:val="000472DE"/>
    <w:rsid w:val="0004771A"/>
    <w:rsid w:val="00047AFF"/>
    <w:rsid w:val="00047E0D"/>
    <w:rsid w:val="00050F10"/>
    <w:rsid w:val="00050F85"/>
    <w:rsid w:val="000512ED"/>
    <w:rsid w:val="00051C2F"/>
    <w:rsid w:val="00051CF5"/>
    <w:rsid w:val="00051F46"/>
    <w:rsid w:val="00052754"/>
    <w:rsid w:val="00053BA1"/>
    <w:rsid w:val="000550A9"/>
    <w:rsid w:val="0005514F"/>
    <w:rsid w:val="00055344"/>
    <w:rsid w:val="000558AB"/>
    <w:rsid w:val="00055BC4"/>
    <w:rsid w:val="00056806"/>
    <w:rsid w:val="00056AEE"/>
    <w:rsid w:val="00056EB5"/>
    <w:rsid w:val="000571D4"/>
    <w:rsid w:val="00057305"/>
    <w:rsid w:val="00060154"/>
    <w:rsid w:val="000603BF"/>
    <w:rsid w:val="00060E7B"/>
    <w:rsid w:val="0006122F"/>
    <w:rsid w:val="000613B5"/>
    <w:rsid w:val="0006167E"/>
    <w:rsid w:val="00061753"/>
    <w:rsid w:val="00061F0C"/>
    <w:rsid w:val="00062816"/>
    <w:rsid w:val="000630F5"/>
    <w:rsid w:val="00063362"/>
    <w:rsid w:val="000635B8"/>
    <w:rsid w:val="00063687"/>
    <w:rsid w:val="0006476D"/>
    <w:rsid w:val="00064BD2"/>
    <w:rsid w:val="00064DE6"/>
    <w:rsid w:val="00064E58"/>
    <w:rsid w:val="00064E8B"/>
    <w:rsid w:val="000654DD"/>
    <w:rsid w:val="00065817"/>
    <w:rsid w:val="0006607F"/>
    <w:rsid w:val="000664D0"/>
    <w:rsid w:val="000670F9"/>
    <w:rsid w:val="000673D0"/>
    <w:rsid w:val="00067F55"/>
    <w:rsid w:val="0007059B"/>
    <w:rsid w:val="000708B8"/>
    <w:rsid w:val="00070CA3"/>
    <w:rsid w:val="000713D5"/>
    <w:rsid w:val="00071A33"/>
    <w:rsid w:val="00071AEE"/>
    <w:rsid w:val="0007217C"/>
    <w:rsid w:val="00072614"/>
    <w:rsid w:val="00072BCD"/>
    <w:rsid w:val="000732CE"/>
    <w:rsid w:val="00073436"/>
    <w:rsid w:val="000737BC"/>
    <w:rsid w:val="00073B47"/>
    <w:rsid w:val="00073B4D"/>
    <w:rsid w:val="000742B2"/>
    <w:rsid w:val="00074645"/>
    <w:rsid w:val="00074A2D"/>
    <w:rsid w:val="00074D06"/>
    <w:rsid w:val="00075095"/>
    <w:rsid w:val="00075112"/>
    <w:rsid w:val="00075317"/>
    <w:rsid w:val="00075FCF"/>
    <w:rsid w:val="00076642"/>
    <w:rsid w:val="000779EC"/>
    <w:rsid w:val="00077F47"/>
    <w:rsid w:val="000800F2"/>
    <w:rsid w:val="000808B5"/>
    <w:rsid w:val="00080E19"/>
    <w:rsid w:val="00081502"/>
    <w:rsid w:val="0008194A"/>
    <w:rsid w:val="00082280"/>
    <w:rsid w:val="00082510"/>
    <w:rsid w:val="00082B28"/>
    <w:rsid w:val="00082BFE"/>
    <w:rsid w:val="00082D81"/>
    <w:rsid w:val="000830CC"/>
    <w:rsid w:val="00083864"/>
    <w:rsid w:val="00084446"/>
    <w:rsid w:val="00084C33"/>
    <w:rsid w:val="00084FBA"/>
    <w:rsid w:val="0008506E"/>
    <w:rsid w:val="000851B8"/>
    <w:rsid w:val="000852F7"/>
    <w:rsid w:val="000855EE"/>
    <w:rsid w:val="000855FD"/>
    <w:rsid w:val="000858BA"/>
    <w:rsid w:val="000859DB"/>
    <w:rsid w:val="00085CC1"/>
    <w:rsid w:val="0008669C"/>
    <w:rsid w:val="00086D04"/>
    <w:rsid w:val="00087300"/>
    <w:rsid w:val="000873D7"/>
    <w:rsid w:val="00087AAC"/>
    <w:rsid w:val="00087C93"/>
    <w:rsid w:val="00090327"/>
    <w:rsid w:val="0009032A"/>
    <w:rsid w:val="000905E9"/>
    <w:rsid w:val="000906CA"/>
    <w:rsid w:val="0009194A"/>
    <w:rsid w:val="00091E99"/>
    <w:rsid w:val="000925A2"/>
    <w:rsid w:val="000932A9"/>
    <w:rsid w:val="0009380B"/>
    <w:rsid w:val="00093980"/>
    <w:rsid w:val="000939FE"/>
    <w:rsid w:val="00093B96"/>
    <w:rsid w:val="00093CC6"/>
    <w:rsid w:val="0009475D"/>
    <w:rsid w:val="00094B62"/>
    <w:rsid w:val="00094D5A"/>
    <w:rsid w:val="00095120"/>
    <w:rsid w:val="00095128"/>
    <w:rsid w:val="000951B2"/>
    <w:rsid w:val="0009555B"/>
    <w:rsid w:val="000957DF"/>
    <w:rsid w:val="000958A5"/>
    <w:rsid w:val="000958D3"/>
    <w:rsid w:val="00095CA5"/>
    <w:rsid w:val="00095CFB"/>
    <w:rsid w:val="000963AE"/>
    <w:rsid w:val="00096641"/>
    <w:rsid w:val="00096921"/>
    <w:rsid w:val="000A0100"/>
    <w:rsid w:val="000A0463"/>
    <w:rsid w:val="000A1161"/>
    <w:rsid w:val="000A1189"/>
    <w:rsid w:val="000A1387"/>
    <w:rsid w:val="000A1736"/>
    <w:rsid w:val="000A1750"/>
    <w:rsid w:val="000A2219"/>
    <w:rsid w:val="000A2BED"/>
    <w:rsid w:val="000A30F4"/>
    <w:rsid w:val="000A35DC"/>
    <w:rsid w:val="000A3E78"/>
    <w:rsid w:val="000A3FB3"/>
    <w:rsid w:val="000A42AB"/>
    <w:rsid w:val="000A46D4"/>
    <w:rsid w:val="000A4713"/>
    <w:rsid w:val="000A47A0"/>
    <w:rsid w:val="000A48EB"/>
    <w:rsid w:val="000A4C96"/>
    <w:rsid w:val="000A4E7A"/>
    <w:rsid w:val="000A5A44"/>
    <w:rsid w:val="000A60F5"/>
    <w:rsid w:val="000A68B5"/>
    <w:rsid w:val="000A6BC2"/>
    <w:rsid w:val="000A6DA8"/>
    <w:rsid w:val="000A7D7B"/>
    <w:rsid w:val="000B0A78"/>
    <w:rsid w:val="000B0D2B"/>
    <w:rsid w:val="000B0EEE"/>
    <w:rsid w:val="000B0FB7"/>
    <w:rsid w:val="000B1160"/>
    <w:rsid w:val="000B186C"/>
    <w:rsid w:val="000B1962"/>
    <w:rsid w:val="000B1A5E"/>
    <w:rsid w:val="000B212A"/>
    <w:rsid w:val="000B2163"/>
    <w:rsid w:val="000B2B25"/>
    <w:rsid w:val="000B2B56"/>
    <w:rsid w:val="000B2B75"/>
    <w:rsid w:val="000B2CA9"/>
    <w:rsid w:val="000B34EC"/>
    <w:rsid w:val="000B355F"/>
    <w:rsid w:val="000B39D1"/>
    <w:rsid w:val="000B3C2E"/>
    <w:rsid w:val="000B3EDB"/>
    <w:rsid w:val="000B41E6"/>
    <w:rsid w:val="000B428F"/>
    <w:rsid w:val="000B4E33"/>
    <w:rsid w:val="000B52C0"/>
    <w:rsid w:val="000B5CA9"/>
    <w:rsid w:val="000B6C7F"/>
    <w:rsid w:val="000B73CF"/>
    <w:rsid w:val="000B741C"/>
    <w:rsid w:val="000B74AE"/>
    <w:rsid w:val="000C0468"/>
    <w:rsid w:val="000C0DD0"/>
    <w:rsid w:val="000C234E"/>
    <w:rsid w:val="000C2BB6"/>
    <w:rsid w:val="000C3203"/>
    <w:rsid w:val="000C3473"/>
    <w:rsid w:val="000C3BF9"/>
    <w:rsid w:val="000C4208"/>
    <w:rsid w:val="000C429B"/>
    <w:rsid w:val="000C468C"/>
    <w:rsid w:val="000C4801"/>
    <w:rsid w:val="000C5687"/>
    <w:rsid w:val="000C5AC9"/>
    <w:rsid w:val="000C5C88"/>
    <w:rsid w:val="000C5F21"/>
    <w:rsid w:val="000C620A"/>
    <w:rsid w:val="000C64C8"/>
    <w:rsid w:val="000C6E52"/>
    <w:rsid w:val="000C783E"/>
    <w:rsid w:val="000C79BF"/>
    <w:rsid w:val="000C7F4A"/>
    <w:rsid w:val="000D02F4"/>
    <w:rsid w:val="000D09A5"/>
    <w:rsid w:val="000D1709"/>
    <w:rsid w:val="000D1712"/>
    <w:rsid w:val="000D1A58"/>
    <w:rsid w:val="000D2059"/>
    <w:rsid w:val="000D2098"/>
    <w:rsid w:val="000D2513"/>
    <w:rsid w:val="000D281A"/>
    <w:rsid w:val="000D2AF8"/>
    <w:rsid w:val="000D3108"/>
    <w:rsid w:val="000D38FF"/>
    <w:rsid w:val="000D3A0E"/>
    <w:rsid w:val="000D45E9"/>
    <w:rsid w:val="000D47A7"/>
    <w:rsid w:val="000D514D"/>
    <w:rsid w:val="000D5261"/>
    <w:rsid w:val="000D59E4"/>
    <w:rsid w:val="000D5AF9"/>
    <w:rsid w:val="000D5BA8"/>
    <w:rsid w:val="000D5E24"/>
    <w:rsid w:val="000D6476"/>
    <w:rsid w:val="000D6721"/>
    <w:rsid w:val="000D6A72"/>
    <w:rsid w:val="000D6D15"/>
    <w:rsid w:val="000D7348"/>
    <w:rsid w:val="000E0274"/>
    <w:rsid w:val="000E082B"/>
    <w:rsid w:val="000E0AD4"/>
    <w:rsid w:val="000E0FDB"/>
    <w:rsid w:val="000E10FD"/>
    <w:rsid w:val="000E2AF4"/>
    <w:rsid w:val="000E31D7"/>
    <w:rsid w:val="000E3227"/>
    <w:rsid w:val="000E379A"/>
    <w:rsid w:val="000E3F7D"/>
    <w:rsid w:val="000E40B7"/>
    <w:rsid w:val="000E4255"/>
    <w:rsid w:val="000E4A46"/>
    <w:rsid w:val="000E4DF3"/>
    <w:rsid w:val="000E4E63"/>
    <w:rsid w:val="000E5496"/>
    <w:rsid w:val="000E5836"/>
    <w:rsid w:val="000E5FDB"/>
    <w:rsid w:val="000E6677"/>
    <w:rsid w:val="000E7237"/>
    <w:rsid w:val="000E7BE9"/>
    <w:rsid w:val="000E7E13"/>
    <w:rsid w:val="000E7E5C"/>
    <w:rsid w:val="000F03E3"/>
    <w:rsid w:val="000F0DE3"/>
    <w:rsid w:val="000F13F9"/>
    <w:rsid w:val="000F14B1"/>
    <w:rsid w:val="000F23D5"/>
    <w:rsid w:val="000F2814"/>
    <w:rsid w:val="000F3475"/>
    <w:rsid w:val="000F3C63"/>
    <w:rsid w:val="000F3C76"/>
    <w:rsid w:val="000F488B"/>
    <w:rsid w:val="000F4FE1"/>
    <w:rsid w:val="000F553A"/>
    <w:rsid w:val="000F5848"/>
    <w:rsid w:val="000F624B"/>
    <w:rsid w:val="000F69CF"/>
    <w:rsid w:val="000F6ACF"/>
    <w:rsid w:val="000F7198"/>
    <w:rsid w:val="000F77AB"/>
    <w:rsid w:val="000F7D60"/>
    <w:rsid w:val="000F7F7B"/>
    <w:rsid w:val="001001FD"/>
    <w:rsid w:val="0010081F"/>
    <w:rsid w:val="001008D1"/>
    <w:rsid w:val="0010146E"/>
    <w:rsid w:val="00102341"/>
    <w:rsid w:val="00102E18"/>
    <w:rsid w:val="00103358"/>
    <w:rsid w:val="00103B2A"/>
    <w:rsid w:val="00103C11"/>
    <w:rsid w:val="001043EF"/>
    <w:rsid w:val="00104A3D"/>
    <w:rsid w:val="00104D91"/>
    <w:rsid w:val="0010508F"/>
    <w:rsid w:val="001052A6"/>
    <w:rsid w:val="0010533C"/>
    <w:rsid w:val="0010591A"/>
    <w:rsid w:val="001059DF"/>
    <w:rsid w:val="00105A04"/>
    <w:rsid w:val="00105EEB"/>
    <w:rsid w:val="00105FAA"/>
    <w:rsid w:val="00106113"/>
    <w:rsid w:val="00106666"/>
    <w:rsid w:val="0010699D"/>
    <w:rsid w:val="00106A8A"/>
    <w:rsid w:val="00107B2F"/>
    <w:rsid w:val="001107E5"/>
    <w:rsid w:val="00110931"/>
    <w:rsid w:val="00110DE0"/>
    <w:rsid w:val="00110E4E"/>
    <w:rsid w:val="00111E52"/>
    <w:rsid w:val="001120F6"/>
    <w:rsid w:val="0011240D"/>
    <w:rsid w:val="001125C7"/>
    <w:rsid w:val="00112A87"/>
    <w:rsid w:val="00112DE9"/>
    <w:rsid w:val="00113AEE"/>
    <w:rsid w:val="00113EB8"/>
    <w:rsid w:val="001141D4"/>
    <w:rsid w:val="00114530"/>
    <w:rsid w:val="001154B7"/>
    <w:rsid w:val="00115D8D"/>
    <w:rsid w:val="00116EA4"/>
    <w:rsid w:val="00116FE7"/>
    <w:rsid w:val="001176EC"/>
    <w:rsid w:val="00117E67"/>
    <w:rsid w:val="00120607"/>
    <w:rsid w:val="0012087E"/>
    <w:rsid w:val="001209C4"/>
    <w:rsid w:val="00120E5E"/>
    <w:rsid w:val="001217A0"/>
    <w:rsid w:val="001217E7"/>
    <w:rsid w:val="001223C3"/>
    <w:rsid w:val="00122C7E"/>
    <w:rsid w:val="001244FF"/>
    <w:rsid w:val="00124ACA"/>
    <w:rsid w:val="00124C77"/>
    <w:rsid w:val="001252C8"/>
    <w:rsid w:val="00126822"/>
    <w:rsid w:val="00126C7D"/>
    <w:rsid w:val="00127557"/>
    <w:rsid w:val="00127EF9"/>
    <w:rsid w:val="00130645"/>
    <w:rsid w:val="0013071D"/>
    <w:rsid w:val="00131A06"/>
    <w:rsid w:val="0013229B"/>
    <w:rsid w:val="00132DD3"/>
    <w:rsid w:val="00133BC9"/>
    <w:rsid w:val="001341B5"/>
    <w:rsid w:val="00134224"/>
    <w:rsid w:val="001348FA"/>
    <w:rsid w:val="00135035"/>
    <w:rsid w:val="0013522E"/>
    <w:rsid w:val="00136206"/>
    <w:rsid w:val="00136854"/>
    <w:rsid w:val="00136ACE"/>
    <w:rsid w:val="00136BCA"/>
    <w:rsid w:val="00136EC7"/>
    <w:rsid w:val="00136ED9"/>
    <w:rsid w:val="00137F32"/>
    <w:rsid w:val="00140134"/>
    <w:rsid w:val="001405B6"/>
    <w:rsid w:val="00140853"/>
    <w:rsid w:val="00140E22"/>
    <w:rsid w:val="001418E2"/>
    <w:rsid w:val="00141E6C"/>
    <w:rsid w:val="00141FA7"/>
    <w:rsid w:val="00142C80"/>
    <w:rsid w:val="00142E64"/>
    <w:rsid w:val="00143693"/>
    <w:rsid w:val="00143DCE"/>
    <w:rsid w:val="00145DFB"/>
    <w:rsid w:val="00145F03"/>
    <w:rsid w:val="00145F43"/>
    <w:rsid w:val="0014612B"/>
    <w:rsid w:val="00146180"/>
    <w:rsid w:val="00146218"/>
    <w:rsid w:val="00146B9F"/>
    <w:rsid w:val="0014786D"/>
    <w:rsid w:val="00147DB8"/>
    <w:rsid w:val="00150871"/>
    <w:rsid w:val="0015090B"/>
    <w:rsid w:val="00150E27"/>
    <w:rsid w:val="00150ECA"/>
    <w:rsid w:val="00151793"/>
    <w:rsid w:val="00151A2D"/>
    <w:rsid w:val="00152484"/>
    <w:rsid w:val="00153735"/>
    <w:rsid w:val="0015396A"/>
    <w:rsid w:val="00153A49"/>
    <w:rsid w:val="00153ABE"/>
    <w:rsid w:val="00154046"/>
    <w:rsid w:val="00154579"/>
    <w:rsid w:val="00154743"/>
    <w:rsid w:val="001558ED"/>
    <w:rsid w:val="001558F6"/>
    <w:rsid w:val="00155EE3"/>
    <w:rsid w:val="001565EB"/>
    <w:rsid w:val="00156CEC"/>
    <w:rsid w:val="00156DEC"/>
    <w:rsid w:val="00156EEC"/>
    <w:rsid w:val="00156F5A"/>
    <w:rsid w:val="001571A7"/>
    <w:rsid w:val="001572E3"/>
    <w:rsid w:val="00157AFE"/>
    <w:rsid w:val="001600A2"/>
    <w:rsid w:val="001601E1"/>
    <w:rsid w:val="0016097D"/>
    <w:rsid w:val="00161875"/>
    <w:rsid w:val="00161A5B"/>
    <w:rsid w:val="0016260D"/>
    <w:rsid w:val="00162662"/>
    <w:rsid w:val="0016280F"/>
    <w:rsid w:val="00162AEB"/>
    <w:rsid w:val="00162B03"/>
    <w:rsid w:val="0016320C"/>
    <w:rsid w:val="00163A10"/>
    <w:rsid w:val="00163E05"/>
    <w:rsid w:val="00163E9E"/>
    <w:rsid w:val="00163FB3"/>
    <w:rsid w:val="0016426E"/>
    <w:rsid w:val="001647B1"/>
    <w:rsid w:val="00164D4B"/>
    <w:rsid w:val="00164E4F"/>
    <w:rsid w:val="0016564B"/>
    <w:rsid w:val="0016570D"/>
    <w:rsid w:val="001657FF"/>
    <w:rsid w:val="00165926"/>
    <w:rsid w:val="00165F80"/>
    <w:rsid w:val="001661BB"/>
    <w:rsid w:val="0016620B"/>
    <w:rsid w:val="001662C6"/>
    <w:rsid w:val="00166E82"/>
    <w:rsid w:val="00166F66"/>
    <w:rsid w:val="0016703F"/>
    <w:rsid w:val="001679A9"/>
    <w:rsid w:val="00167CE7"/>
    <w:rsid w:val="0017001E"/>
    <w:rsid w:val="0017016B"/>
    <w:rsid w:val="001701FC"/>
    <w:rsid w:val="001705E2"/>
    <w:rsid w:val="0017103E"/>
    <w:rsid w:val="00171043"/>
    <w:rsid w:val="0017115D"/>
    <w:rsid w:val="0017173E"/>
    <w:rsid w:val="00172531"/>
    <w:rsid w:val="00172578"/>
    <w:rsid w:val="001728F0"/>
    <w:rsid w:val="00173E89"/>
    <w:rsid w:val="001740BC"/>
    <w:rsid w:val="001745A4"/>
    <w:rsid w:val="001745D2"/>
    <w:rsid w:val="0017488B"/>
    <w:rsid w:val="00174E14"/>
    <w:rsid w:val="00175EDF"/>
    <w:rsid w:val="001762D5"/>
    <w:rsid w:val="001767C4"/>
    <w:rsid w:val="0017709A"/>
    <w:rsid w:val="0017741B"/>
    <w:rsid w:val="00177BF7"/>
    <w:rsid w:val="00177C46"/>
    <w:rsid w:val="00177DEC"/>
    <w:rsid w:val="00177EE4"/>
    <w:rsid w:val="0018072B"/>
    <w:rsid w:val="00180F76"/>
    <w:rsid w:val="00180F81"/>
    <w:rsid w:val="001810DB"/>
    <w:rsid w:val="00181354"/>
    <w:rsid w:val="0018178E"/>
    <w:rsid w:val="001817DB"/>
    <w:rsid w:val="00181FF2"/>
    <w:rsid w:val="001823B7"/>
    <w:rsid w:val="001823BC"/>
    <w:rsid w:val="00182521"/>
    <w:rsid w:val="00182684"/>
    <w:rsid w:val="00182EBC"/>
    <w:rsid w:val="00183831"/>
    <w:rsid w:val="001839EA"/>
    <w:rsid w:val="001846BE"/>
    <w:rsid w:val="00184DB3"/>
    <w:rsid w:val="00184F69"/>
    <w:rsid w:val="00185183"/>
    <w:rsid w:val="001853D5"/>
    <w:rsid w:val="00185D6B"/>
    <w:rsid w:val="00186732"/>
    <w:rsid w:val="00186936"/>
    <w:rsid w:val="00187592"/>
    <w:rsid w:val="0018782C"/>
    <w:rsid w:val="00187FC8"/>
    <w:rsid w:val="00190C19"/>
    <w:rsid w:val="00191441"/>
    <w:rsid w:val="00191BAF"/>
    <w:rsid w:val="00191D03"/>
    <w:rsid w:val="001920B2"/>
    <w:rsid w:val="0019214B"/>
    <w:rsid w:val="001921A8"/>
    <w:rsid w:val="001923EB"/>
    <w:rsid w:val="001924B7"/>
    <w:rsid w:val="00192968"/>
    <w:rsid w:val="0019299C"/>
    <w:rsid w:val="00192D70"/>
    <w:rsid w:val="0019368F"/>
    <w:rsid w:val="00193840"/>
    <w:rsid w:val="00193D29"/>
    <w:rsid w:val="001946AA"/>
    <w:rsid w:val="00194833"/>
    <w:rsid w:val="00194A37"/>
    <w:rsid w:val="00194B00"/>
    <w:rsid w:val="00194F00"/>
    <w:rsid w:val="00195A92"/>
    <w:rsid w:val="00195BEA"/>
    <w:rsid w:val="00196AB9"/>
    <w:rsid w:val="00196B6F"/>
    <w:rsid w:val="00196BE3"/>
    <w:rsid w:val="00196DCE"/>
    <w:rsid w:val="00196EB8"/>
    <w:rsid w:val="00197A01"/>
    <w:rsid w:val="001A04FE"/>
    <w:rsid w:val="001A113B"/>
    <w:rsid w:val="001A11D6"/>
    <w:rsid w:val="001A17FF"/>
    <w:rsid w:val="001A1810"/>
    <w:rsid w:val="001A2B1E"/>
    <w:rsid w:val="001A30D9"/>
    <w:rsid w:val="001A327A"/>
    <w:rsid w:val="001A331B"/>
    <w:rsid w:val="001A352F"/>
    <w:rsid w:val="001A363E"/>
    <w:rsid w:val="001A3677"/>
    <w:rsid w:val="001A368B"/>
    <w:rsid w:val="001A3CA2"/>
    <w:rsid w:val="001A3D02"/>
    <w:rsid w:val="001A478F"/>
    <w:rsid w:val="001A4A40"/>
    <w:rsid w:val="001A50D8"/>
    <w:rsid w:val="001A5839"/>
    <w:rsid w:val="001A5D14"/>
    <w:rsid w:val="001A67F7"/>
    <w:rsid w:val="001A6C4E"/>
    <w:rsid w:val="001A72F2"/>
    <w:rsid w:val="001A730C"/>
    <w:rsid w:val="001A7DBD"/>
    <w:rsid w:val="001A7E0E"/>
    <w:rsid w:val="001A7F08"/>
    <w:rsid w:val="001B0911"/>
    <w:rsid w:val="001B09E1"/>
    <w:rsid w:val="001B0F61"/>
    <w:rsid w:val="001B0FCA"/>
    <w:rsid w:val="001B1669"/>
    <w:rsid w:val="001B17C7"/>
    <w:rsid w:val="001B180E"/>
    <w:rsid w:val="001B19B1"/>
    <w:rsid w:val="001B2022"/>
    <w:rsid w:val="001B26A7"/>
    <w:rsid w:val="001B2FCD"/>
    <w:rsid w:val="001B3839"/>
    <w:rsid w:val="001B3A33"/>
    <w:rsid w:val="001B3B6C"/>
    <w:rsid w:val="001B41CA"/>
    <w:rsid w:val="001B4700"/>
    <w:rsid w:val="001B48BB"/>
    <w:rsid w:val="001B51C6"/>
    <w:rsid w:val="001B5441"/>
    <w:rsid w:val="001B5466"/>
    <w:rsid w:val="001B566C"/>
    <w:rsid w:val="001B5D8D"/>
    <w:rsid w:val="001B615D"/>
    <w:rsid w:val="001B6318"/>
    <w:rsid w:val="001B67F1"/>
    <w:rsid w:val="001B6E6B"/>
    <w:rsid w:val="001B77A6"/>
    <w:rsid w:val="001B796B"/>
    <w:rsid w:val="001B7EE7"/>
    <w:rsid w:val="001C08C0"/>
    <w:rsid w:val="001C09B9"/>
    <w:rsid w:val="001C0E72"/>
    <w:rsid w:val="001C1300"/>
    <w:rsid w:val="001C1322"/>
    <w:rsid w:val="001C1AB9"/>
    <w:rsid w:val="001C1AED"/>
    <w:rsid w:val="001C1C85"/>
    <w:rsid w:val="001C1F44"/>
    <w:rsid w:val="001C2043"/>
    <w:rsid w:val="001C330A"/>
    <w:rsid w:val="001C3318"/>
    <w:rsid w:val="001C33B6"/>
    <w:rsid w:val="001C347E"/>
    <w:rsid w:val="001C3BA0"/>
    <w:rsid w:val="001C3D91"/>
    <w:rsid w:val="001C4259"/>
    <w:rsid w:val="001C4DE7"/>
    <w:rsid w:val="001C4EBD"/>
    <w:rsid w:val="001C5C5F"/>
    <w:rsid w:val="001C5C7A"/>
    <w:rsid w:val="001C5DB2"/>
    <w:rsid w:val="001C6086"/>
    <w:rsid w:val="001C661C"/>
    <w:rsid w:val="001C679A"/>
    <w:rsid w:val="001C71FD"/>
    <w:rsid w:val="001C748F"/>
    <w:rsid w:val="001C77C4"/>
    <w:rsid w:val="001C7FBC"/>
    <w:rsid w:val="001D0A55"/>
    <w:rsid w:val="001D1206"/>
    <w:rsid w:val="001D1422"/>
    <w:rsid w:val="001D1BA5"/>
    <w:rsid w:val="001D1DBC"/>
    <w:rsid w:val="001D28DA"/>
    <w:rsid w:val="001D3037"/>
    <w:rsid w:val="001D43AD"/>
    <w:rsid w:val="001D441D"/>
    <w:rsid w:val="001D4672"/>
    <w:rsid w:val="001D4706"/>
    <w:rsid w:val="001D582B"/>
    <w:rsid w:val="001D5C41"/>
    <w:rsid w:val="001D6092"/>
    <w:rsid w:val="001D647B"/>
    <w:rsid w:val="001D6DE7"/>
    <w:rsid w:val="001D6F2E"/>
    <w:rsid w:val="001D708D"/>
    <w:rsid w:val="001D74AE"/>
    <w:rsid w:val="001D751B"/>
    <w:rsid w:val="001D753F"/>
    <w:rsid w:val="001D76ED"/>
    <w:rsid w:val="001D7A36"/>
    <w:rsid w:val="001D7B89"/>
    <w:rsid w:val="001E0080"/>
    <w:rsid w:val="001E069E"/>
    <w:rsid w:val="001E07BC"/>
    <w:rsid w:val="001E0B21"/>
    <w:rsid w:val="001E0DB8"/>
    <w:rsid w:val="001E18C9"/>
    <w:rsid w:val="001E1972"/>
    <w:rsid w:val="001E1D2E"/>
    <w:rsid w:val="001E2203"/>
    <w:rsid w:val="001E310A"/>
    <w:rsid w:val="001E38F4"/>
    <w:rsid w:val="001E3BC7"/>
    <w:rsid w:val="001E3C59"/>
    <w:rsid w:val="001E3C5F"/>
    <w:rsid w:val="001E452F"/>
    <w:rsid w:val="001E4572"/>
    <w:rsid w:val="001E47B3"/>
    <w:rsid w:val="001E54DB"/>
    <w:rsid w:val="001E6517"/>
    <w:rsid w:val="001E6B43"/>
    <w:rsid w:val="001E6D65"/>
    <w:rsid w:val="001E6DB3"/>
    <w:rsid w:val="001E6E37"/>
    <w:rsid w:val="001E7158"/>
    <w:rsid w:val="001E7370"/>
    <w:rsid w:val="001E7622"/>
    <w:rsid w:val="001F001B"/>
    <w:rsid w:val="001F0D95"/>
    <w:rsid w:val="001F246E"/>
    <w:rsid w:val="001F2565"/>
    <w:rsid w:val="001F2C5F"/>
    <w:rsid w:val="001F2C62"/>
    <w:rsid w:val="001F2D60"/>
    <w:rsid w:val="001F3DCA"/>
    <w:rsid w:val="001F41A1"/>
    <w:rsid w:val="001F47AC"/>
    <w:rsid w:val="001F4987"/>
    <w:rsid w:val="001F4BAA"/>
    <w:rsid w:val="001F4CA9"/>
    <w:rsid w:val="001F5862"/>
    <w:rsid w:val="001F58C2"/>
    <w:rsid w:val="001F5EB0"/>
    <w:rsid w:val="001F5F71"/>
    <w:rsid w:val="001F63D8"/>
    <w:rsid w:val="001F67F0"/>
    <w:rsid w:val="001F6E31"/>
    <w:rsid w:val="001F729F"/>
    <w:rsid w:val="001F73CB"/>
    <w:rsid w:val="001F76E4"/>
    <w:rsid w:val="0020001B"/>
    <w:rsid w:val="00200F16"/>
    <w:rsid w:val="00201C5A"/>
    <w:rsid w:val="00202DFC"/>
    <w:rsid w:val="0020314D"/>
    <w:rsid w:val="0020317D"/>
    <w:rsid w:val="002031CE"/>
    <w:rsid w:val="00203898"/>
    <w:rsid w:val="00203EE4"/>
    <w:rsid w:val="002044BE"/>
    <w:rsid w:val="00204679"/>
    <w:rsid w:val="00204967"/>
    <w:rsid w:val="00204B3D"/>
    <w:rsid w:val="00205343"/>
    <w:rsid w:val="0020535F"/>
    <w:rsid w:val="002053F6"/>
    <w:rsid w:val="00205494"/>
    <w:rsid w:val="002054A9"/>
    <w:rsid w:val="002062E4"/>
    <w:rsid w:val="00206A0A"/>
    <w:rsid w:val="00206AFA"/>
    <w:rsid w:val="00206D6D"/>
    <w:rsid w:val="00206EA3"/>
    <w:rsid w:val="0020717A"/>
    <w:rsid w:val="002101F5"/>
    <w:rsid w:val="002102B1"/>
    <w:rsid w:val="00210329"/>
    <w:rsid w:val="002105C1"/>
    <w:rsid w:val="00210877"/>
    <w:rsid w:val="00211104"/>
    <w:rsid w:val="0021141D"/>
    <w:rsid w:val="00212260"/>
    <w:rsid w:val="0021290A"/>
    <w:rsid w:val="00213153"/>
    <w:rsid w:val="00213B07"/>
    <w:rsid w:val="00213E15"/>
    <w:rsid w:val="002148B1"/>
    <w:rsid w:val="00214E2D"/>
    <w:rsid w:val="0021541D"/>
    <w:rsid w:val="00215AE5"/>
    <w:rsid w:val="002161CE"/>
    <w:rsid w:val="00216A3F"/>
    <w:rsid w:val="00216CA0"/>
    <w:rsid w:val="00216DD3"/>
    <w:rsid w:val="00217005"/>
    <w:rsid w:val="00217A73"/>
    <w:rsid w:val="00217B2E"/>
    <w:rsid w:val="00217E2D"/>
    <w:rsid w:val="00220087"/>
    <w:rsid w:val="00220775"/>
    <w:rsid w:val="00220F5F"/>
    <w:rsid w:val="00220F7F"/>
    <w:rsid w:val="0022138A"/>
    <w:rsid w:val="00221D0E"/>
    <w:rsid w:val="00221DE9"/>
    <w:rsid w:val="00221EDE"/>
    <w:rsid w:val="002221C2"/>
    <w:rsid w:val="002228DE"/>
    <w:rsid w:val="00222CD6"/>
    <w:rsid w:val="00222D92"/>
    <w:rsid w:val="00222DB8"/>
    <w:rsid w:val="002230A4"/>
    <w:rsid w:val="00223147"/>
    <w:rsid w:val="00223221"/>
    <w:rsid w:val="002241F0"/>
    <w:rsid w:val="00224256"/>
    <w:rsid w:val="00224410"/>
    <w:rsid w:val="00224474"/>
    <w:rsid w:val="0022464E"/>
    <w:rsid w:val="00224E7E"/>
    <w:rsid w:val="00224F31"/>
    <w:rsid w:val="00225396"/>
    <w:rsid w:val="002258A0"/>
    <w:rsid w:val="00225956"/>
    <w:rsid w:val="00225DC2"/>
    <w:rsid w:val="00225E2F"/>
    <w:rsid w:val="0022615D"/>
    <w:rsid w:val="002270C8"/>
    <w:rsid w:val="0022763D"/>
    <w:rsid w:val="002279A2"/>
    <w:rsid w:val="00227F7E"/>
    <w:rsid w:val="00230832"/>
    <w:rsid w:val="00230AD6"/>
    <w:rsid w:val="00230EF0"/>
    <w:rsid w:val="0023148E"/>
    <w:rsid w:val="00231ADC"/>
    <w:rsid w:val="00231AE8"/>
    <w:rsid w:val="00231FE3"/>
    <w:rsid w:val="00232598"/>
    <w:rsid w:val="002325B2"/>
    <w:rsid w:val="00232813"/>
    <w:rsid w:val="00232C7E"/>
    <w:rsid w:val="00232ED6"/>
    <w:rsid w:val="00233779"/>
    <w:rsid w:val="00233922"/>
    <w:rsid w:val="00233AE1"/>
    <w:rsid w:val="00233B02"/>
    <w:rsid w:val="00234291"/>
    <w:rsid w:val="0023454A"/>
    <w:rsid w:val="002348D9"/>
    <w:rsid w:val="00234C84"/>
    <w:rsid w:val="00234E12"/>
    <w:rsid w:val="00234EA0"/>
    <w:rsid w:val="00234F62"/>
    <w:rsid w:val="002350A1"/>
    <w:rsid w:val="002352C3"/>
    <w:rsid w:val="0023622E"/>
    <w:rsid w:val="00236C2F"/>
    <w:rsid w:val="00236CD6"/>
    <w:rsid w:val="00237DCC"/>
    <w:rsid w:val="0024017A"/>
    <w:rsid w:val="0024018F"/>
    <w:rsid w:val="0024069C"/>
    <w:rsid w:val="00240812"/>
    <w:rsid w:val="002419CD"/>
    <w:rsid w:val="00241EB8"/>
    <w:rsid w:val="00241F8E"/>
    <w:rsid w:val="00242A8B"/>
    <w:rsid w:val="00242EC6"/>
    <w:rsid w:val="002431CD"/>
    <w:rsid w:val="00243449"/>
    <w:rsid w:val="00243A28"/>
    <w:rsid w:val="00243F1F"/>
    <w:rsid w:val="00244A96"/>
    <w:rsid w:val="00244E30"/>
    <w:rsid w:val="002450CA"/>
    <w:rsid w:val="002452C0"/>
    <w:rsid w:val="00245429"/>
    <w:rsid w:val="00246450"/>
    <w:rsid w:val="0024664F"/>
    <w:rsid w:val="00246851"/>
    <w:rsid w:val="00247EBC"/>
    <w:rsid w:val="00247F25"/>
    <w:rsid w:val="00250285"/>
    <w:rsid w:val="002503F8"/>
    <w:rsid w:val="00250538"/>
    <w:rsid w:val="0025122E"/>
    <w:rsid w:val="0025123A"/>
    <w:rsid w:val="00251EFF"/>
    <w:rsid w:val="00252246"/>
    <w:rsid w:val="0025256F"/>
    <w:rsid w:val="00252730"/>
    <w:rsid w:val="00252D2F"/>
    <w:rsid w:val="00252E60"/>
    <w:rsid w:val="00252EC3"/>
    <w:rsid w:val="00253EF5"/>
    <w:rsid w:val="00254327"/>
    <w:rsid w:val="00254548"/>
    <w:rsid w:val="00254A76"/>
    <w:rsid w:val="00255730"/>
    <w:rsid w:val="00256D13"/>
    <w:rsid w:val="00256EA9"/>
    <w:rsid w:val="00256EDA"/>
    <w:rsid w:val="00257905"/>
    <w:rsid w:val="00257BCC"/>
    <w:rsid w:val="00260550"/>
    <w:rsid w:val="00260D89"/>
    <w:rsid w:val="00260DF2"/>
    <w:rsid w:val="00261C32"/>
    <w:rsid w:val="00261EA9"/>
    <w:rsid w:val="00261F31"/>
    <w:rsid w:val="00261FAF"/>
    <w:rsid w:val="002620F4"/>
    <w:rsid w:val="0026232F"/>
    <w:rsid w:val="00262B9B"/>
    <w:rsid w:val="00262D1F"/>
    <w:rsid w:val="00262E0C"/>
    <w:rsid w:val="00263245"/>
    <w:rsid w:val="002632ED"/>
    <w:rsid w:val="00263C7E"/>
    <w:rsid w:val="00263F77"/>
    <w:rsid w:val="00263FDC"/>
    <w:rsid w:val="002644B9"/>
    <w:rsid w:val="00264883"/>
    <w:rsid w:val="002648D0"/>
    <w:rsid w:val="00265D73"/>
    <w:rsid w:val="00266109"/>
    <w:rsid w:val="00266582"/>
    <w:rsid w:val="00266C77"/>
    <w:rsid w:val="00267396"/>
    <w:rsid w:val="002677D9"/>
    <w:rsid w:val="002679B4"/>
    <w:rsid w:val="0027010A"/>
    <w:rsid w:val="00270767"/>
    <w:rsid w:val="0027079B"/>
    <w:rsid w:val="002708F9"/>
    <w:rsid w:val="0027095F"/>
    <w:rsid w:val="002710F9"/>
    <w:rsid w:val="0027122E"/>
    <w:rsid w:val="002715B4"/>
    <w:rsid w:val="00271BB9"/>
    <w:rsid w:val="00271CC6"/>
    <w:rsid w:val="00271FA7"/>
    <w:rsid w:val="00271FBF"/>
    <w:rsid w:val="002721B4"/>
    <w:rsid w:val="00272EB1"/>
    <w:rsid w:val="00273325"/>
    <w:rsid w:val="00273D4E"/>
    <w:rsid w:val="00273FF1"/>
    <w:rsid w:val="002748F4"/>
    <w:rsid w:val="00274F2B"/>
    <w:rsid w:val="002752AF"/>
    <w:rsid w:val="002757B6"/>
    <w:rsid w:val="00275951"/>
    <w:rsid w:val="00276116"/>
    <w:rsid w:val="002761B9"/>
    <w:rsid w:val="0027629C"/>
    <w:rsid w:val="0027636A"/>
    <w:rsid w:val="00276CF2"/>
    <w:rsid w:val="00277256"/>
    <w:rsid w:val="00277470"/>
    <w:rsid w:val="002774CC"/>
    <w:rsid w:val="00277ADA"/>
    <w:rsid w:val="002806AC"/>
    <w:rsid w:val="0028072A"/>
    <w:rsid w:val="002807F0"/>
    <w:rsid w:val="002809CB"/>
    <w:rsid w:val="00280D52"/>
    <w:rsid w:val="00281568"/>
    <w:rsid w:val="002817CD"/>
    <w:rsid w:val="00282A34"/>
    <w:rsid w:val="00282DBA"/>
    <w:rsid w:val="002830E9"/>
    <w:rsid w:val="00283378"/>
    <w:rsid w:val="002833C1"/>
    <w:rsid w:val="00283636"/>
    <w:rsid w:val="002836E6"/>
    <w:rsid w:val="00284025"/>
    <w:rsid w:val="00284049"/>
    <w:rsid w:val="0028452A"/>
    <w:rsid w:val="0028466A"/>
    <w:rsid w:val="00284970"/>
    <w:rsid w:val="00285A2E"/>
    <w:rsid w:val="00285FD0"/>
    <w:rsid w:val="00286031"/>
    <w:rsid w:val="00286573"/>
    <w:rsid w:val="00287134"/>
    <w:rsid w:val="0028775B"/>
    <w:rsid w:val="00287873"/>
    <w:rsid w:val="00287F21"/>
    <w:rsid w:val="00290164"/>
    <w:rsid w:val="0029041B"/>
    <w:rsid w:val="00290E0E"/>
    <w:rsid w:val="00291EBA"/>
    <w:rsid w:val="00291FEB"/>
    <w:rsid w:val="00292717"/>
    <w:rsid w:val="00292A21"/>
    <w:rsid w:val="00292DA0"/>
    <w:rsid w:val="0029304C"/>
    <w:rsid w:val="002935C6"/>
    <w:rsid w:val="00294217"/>
    <w:rsid w:val="002945A0"/>
    <w:rsid w:val="00294EC3"/>
    <w:rsid w:val="00295491"/>
    <w:rsid w:val="00295685"/>
    <w:rsid w:val="002957E7"/>
    <w:rsid w:val="00295C6D"/>
    <w:rsid w:val="002961CB"/>
    <w:rsid w:val="0029621A"/>
    <w:rsid w:val="002963C2"/>
    <w:rsid w:val="00296A3F"/>
    <w:rsid w:val="0029703F"/>
    <w:rsid w:val="002972FB"/>
    <w:rsid w:val="0029731E"/>
    <w:rsid w:val="0029772E"/>
    <w:rsid w:val="00297BAF"/>
    <w:rsid w:val="00297CFD"/>
    <w:rsid w:val="00297FCC"/>
    <w:rsid w:val="002A0BBC"/>
    <w:rsid w:val="002A1255"/>
    <w:rsid w:val="002A146B"/>
    <w:rsid w:val="002A156F"/>
    <w:rsid w:val="002A158D"/>
    <w:rsid w:val="002A17FA"/>
    <w:rsid w:val="002A1C37"/>
    <w:rsid w:val="002A1C9E"/>
    <w:rsid w:val="002A26BE"/>
    <w:rsid w:val="002A2D87"/>
    <w:rsid w:val="002A2EB2"/>
    <w:rsid w:val="002A35FF"/>
    <w:rsid w:val="002A3832"/>
    <w:rsid w:val="002A3F6B"/>
    <w:rsid w:val="002A425B"/>
    <w:rsid w:val="002A4714"/>
    <w:rsid w:val="002A4C6F"/>
    <w:rsid w:val="002A5D50"/>
    <w:rsid w:val="002A5F08"/>
    <w:rsid w:val="002A6DB0"/>
    <w:rsid w:val="002A6F04"/>
    <w:rsid w:val="002A6F8A"/>
    <w:rsid w:val="002A70A9"/>
    <w:rsid w:val="002A78F2"/>
    <w:rsid w:val="002A7B3F"/>
    <w:rsid w:val="002A7FA5"/>
    <w:rsid w:val="002B0288"/>
    <w:rsid w:val="002B0869"/>
    <w:rsid w:val="002B0B23"/>
    <w:rsid w:val="002B127E"/>
    <w:rsid w:val="002B1472"/>
    <w:rsid w:val="002B15F6"/>
    <w:rsid w:val="002B1674"/>
    <w:rsid w:val="002B16F2"/>
    <w:rsid w:val="002B1C6B"/>
    <w:rsid w:val="002B246C"/>
    <w:rsid w:val="002B2A4E"/>
    <w:rsid w:val="002B2CB7"/>
    <w:rsid w:val="002B314B"/>
    <w:rsid w:val="002B3277"/>
    <w:rsid w:val="002B32C4"/>
    <w:rsid w:val="002B3DF8"/>
    <w:rsid w:val="002B4E46"/>
    <w:rsid w:val="002B503C"/>
    <w:rsid w:val="002B561B"/>
    <w:rsid w:val="002B65B1"/>
    <w:rsid w:val="002B69B2"/>
    <w:rsid w:val="002B757A"/>
    <w:rsid w:val="002B77AC"/>
    <w:rsid w:val="002B7D47"/>
    <w:rsid w:val="002C017D"/>
    <w:rsid w:val="002C028E"/>
    <w:rsid w:val="002C0A16"/>
    <w:rsid w:val="002C2672"/>
    <w:rsid w:val="002C2F78"/>
    <w:rsid w:val="002C3153"/>
    <w:rsid w:val="002C406F"/>
    <w:rsid w:val="002C4311"/>
    <w:rsid w:val="002C43D2"/>
    <w:rsid w:val="002C44C2"/>
    <w:rsid w:val="002C4F54"/>
    <w:rsid w:val="002C52A3"/>
    <w:rsid w:val="002C57A0"/>
    <w:rsid w:val="002C57AB"/>
    <w:rsid w:val="002C5A27"/>
    <w:rsid w:val="002C5AAC"/>
    <w:rsid w:val="002C5C09"/>
    <w:rsid w:val="002C5E62"/>
    <w:rsid w:val="002C6642"/>
    <w:rsid w:val="002C6CAF"/>
    <w:rsid w:val="002C6FA7"/>
    <w:rsid w:val="002C715D"/>
    <w:rsid w:val="002C73B7"/>
    <w:rsid w:val="002C7CE6"/>
    <w:rsid w:val="002C7D18"/>
    <w:rsid w:val="002D017A"/>
    <w:rsid w:val="002D02A1"/>
    <w:rsid w:val="002D074E"/>
    <w:rsid w:val="002D080B"/>
    <w:rsid w:val="002D0D9F"/>
    <w:rsid w:val="002D17C7"/>
    <w:rsid w:val="002D183F"/>
    <w:rsid w:val="002D2554"/>
    <w:rsid w:val="002D2919"/>
    <w:rsid w:val="002D2C86"/>
    <w:rsid w:val="002D2E97"/>
    <w:rsid w:val="002D3683"/>
    <w:rsid w:val="002D37E0"/>
    <w:rsid w:val="002D3830"/>
    <w:rsid w:val="002D387D"/>
    <w:rsid w:val="002D43A3"/>
    <w:rsid w:val="002D5E5A"/>
    <w:rsid w:val="002D6567"/>
    <w:rsid w:val="002D66CB"/>
    <w:rsid w:val="002D6C59"/>
    <w:rsid w:val="002D7F08"/>
    <w:rsid w:val="002E0267"/>
    <w:rsid w:val="002E02F1"/>
    <w:rsid w:val="002E0672"/>
    <w:rsid w:val="002E0A50"/>
    <w:rsid w:val="002E102D"/>
    <w:rsid w:val="002E13AE"/>
    <w:rsid w:val="002E1F6D"/>
    <w:rsid w:val="002E287A"/>
    <w:rsid w:val="002E292D"/>
    <w:rsid w:val="002E2A61"/>
    <w:rsid w:val="002E2FAB"/>
    <w:rsid w:val="002E3925"/>
    <w:rsid w:val="002E3AC9"/>
    <w:rsid w:val="002E3D3D"/>
    <w:rsid w:val="002E3EBC"/>
    <w:rsid w:val="002E3F01"/>
    <w:rsid w:val="002E4128"/>
    <w:rsid w:val="002E435B"/>
    <w:rsid w:val="002E46A8"/>
    <w:rsid w:val="002E5054"/>
    <w:rsid w:val="002E5084"/>
    <w:rsid w:val="002E510C"/>
    <w:rsid w:val="002E5E08"/>
    <w:rsid w:val="002E654B"/>
    <w:rsid w:val="002E7155"/>
    <w:rsid w:val="002E72D7"/>
    <w:rsid w:val="002E7BA8"/>
    <w:rsid w:val="002F0093"/>
    <w:rsid w:val="002F0273"/>
    <w:rsid w:val="002F057E"/>
    <w:rsid w:val="002F09E7"/>
    <w:rsid w:val="002F1024"/>
    <w:rsid w:val="002F11E0"/>
    <w:rsid w:val="002F16D8"/>
    <w:rsid w:val="002F1F03"/>
    <w:rsid w:val="002F22DE"/>
    <w:rsid w:val="002F2FB6"/>
    <w:rsid w:val="002F32DE"/>
    <w:rsid w:val="002F33E1"/>
    <w:rsid w:val="002F3A9A"/>
    <w:rsid w:val="002F4846"/>
    <w:rsid w:val="002F66BC"/>
    <w:rsid w:val="002F67A3"/>
    <w:rsid w:val="002F67D8"/>
    <w:rsid w:val="002F711F"/>
    <w:rsid w:val="002F7880"/>
    <w:rsid w:val="003005EB"/>
    <w:rsid w:val="0030128D"/>
    <w:rsid w:val="00301487"/>
    <w:rsid w:val="00301C98"/>
    <w:rsid w:val="00301EDD"/>
    <w:rsid w:val="003027F7"/>
    <w:rsid w:val="003028D9"/>
    <w:rsid w:val="00302EBA"/>
    <w:rsid w:val="003033F6"/>
    <w:rsid w:val="00305121"/>
    <w:rsid w:val="0030520D"/>
    <w:rsid w:val="0030581A"/>
    <w:rsid w:val="00305AAF"/>
    <w:rsid w:val="00305EF1"/>
    <w:rsid w:val="00305FBC"/>
    <w:rsid w:val="003060BA"/>
    <w:rsid w:val="00306A20"/>
    <w:rsid w:val="00306C24"/>
    <w:rsid w:val="00307A13"/>
    <w:rsid w:val="00307D64"/>
    <w:rsid w:val="003102B0"/>
    <w:rsid w:val="00310E8C"/>
    <w:rsid w:val="003124ED"/>
    <w:rsid w:val="00312C74"/>
    <w:rsid w:val="00312FCA"/>
    <w:rsid w:val="00313C26"/>
    <w:rsid w:val="00314291"/>
    <w:rsid w:val="00314714"/>
    <w:rsid w:val="00316A6F"/>
    <w:rsid w:val="00317146"/>
    <w:rsid w:val="00317734"/>
    <w:rsid w:val="00320164"/>
    <w:rsid w:val="0032115A"/>
    <w:rsid w:val="003212DC"/>
    <w:rsid w:val="00321931"/>
    <w:rsid w:val="00321EE7"/>
    <w:rsid w:val="0032210D"/>
    <w:rsid w:val="0032235E"/>
    <w:rsid w:val="0032438F"/>
    <w:rsid w:val="00324906"/>
    <w:rsid w:val="00324BD7"/>
    <w:rsid w:val="00325E01"/>
    <w:rsid w:val="00326045"/>
    <w:rsid w:val="00326757"/>
    <w:rsid w:val="003267A8"/>
    <w:rsid w:val="00326B16"/>
    <w:rsid w:val="00326BDD"/>
    <w:rsid w:val="003272E1"/>
    <w:rsid w:val="00327456"/>
    <w:rsid w:val="0032776E"/>
    <w:rsid w:val="00327A4D"/>
    <w:rsid w:val="00327D80"/>
    <w:rsid w:val="0033003D"/>
    <w:rsid w:val="003302CC"/>
    <w:rsid w:val="003302D8"/>
    <w:rsid w:val="0033113E"/>
    <w:rsid w:val="00332115"/>
    <w:rsid w:val="00332143"/>
    <w:rsid w:val="003329EB"/>
    <w:rsid w:val="00332B18"/>
    <w:rsid w:val="0033353F"/>
    <w:rsid w:val="00333D1C"/>
    <w:rsid w:val="00334210"/>
    <w:rsid w:val="003344A3"/>
    <w:rsid w:val="00334681"/>
    <w:rsid w:val="00334A61"/>
    <w:rsid w:val="00335A22"/>
    <w:rsid w:val="0033626C"/>
    <w:rsid w:val="003363D1"/>
    <w:rsid w:val="00336756"/>
    <w:rsid w:val="00336CCD"/>
    <w:rsid w:val="00336EBB"/>
    <w:rsid w:val="00337B09"/>
    <w:rsid w:val="00337BB7"/>
    <w:rsid w:val="003403D6"/>
    <w:rsid w:val="00340A4F"/>
    <w:rsid w:val="00340B2C"/>
    <w:rsid w:val="00340BA5"/>
    <w:rsid w:val="0034146E"/>
    <w:rsid w:val="00341575"/>
    <w:rsid w:val="0034185C"/>
    <w:rsid w:val="00341930"/>
    <w:rsid w:val="00341B3D"/>
    <w:rsid w:val="00341FA0"/>
    <w:rsid w:val="00342529"/>
    <w:rsid w:val="0034270D"/>
    <w:rsid w:val="003429DA"/>
    <w:rsid w:val="0034312B"/>
    <w:rsid w:val="0034367D"/>
    <w:rsid w:val="003436F8"/>
    <w:rsid w:val="00343AF7"/>
    <w:rsid w:val="0034429A"/>
    <w:rsid w:val="003443FC"/>
    <w:rsid w:val="00344902"/>
    <w:rsid w:val="003451C9"/>
    <w:rsid w:val="00345374"/>
    <w:rsid w:val="00345C5E"/>
    <w:rsid w:val="00345D01"/>
    <w:rsid w:val="0034621E"/>
    <w:rsid w:val="00346512"/>
    <w:rsid w:val="0034695D"/>
    <w:rsid w:val="00346B9B"/>
    <w:rsid w:val="00346F18"/>
    <w:rsid w:val="003474C9"/>
    <w:rsid w:val="00347C7E"/>
    <w:rsid w:val="00347E6A"/>
    <w:rsid w:val="00350060"/>
    <w:rsid w:val="00350380"/>
    <w:rsid w:val="00350568"/>
    <w:rsid w:val="00350943"/>
    <w:rsid w:val="00350AB2"/>
    <w:rsid w:val="00350C68"/>
    <w:rsid w:val="0035237E"/>
    <w:rsid w:val="003526EB"/>
    <w:rsid w:val="00352F54"/>
    <w:rsid w:val="00353035"/>
    <w:rsid w:val="00353660"/>
    <w:rsid w:val="003536F0"/>
    <w:rsid w:val="0035376F"/>
    <w:rsid w:val="00353FB1"/>
    <w:rsid w:val="00354BA5"/>
    <w:rsid w:val="003555C4"/>
    <w:rsid w:val="003560C0"/>
    <w:rsid w:val="0035650B"/>
    <w:rsid w:val="003566B0"/>
    <w:rsid w:val="00356A6A"/>
    <w:rsid w:val="003576DC"/>
    <w:rsid w:val="00357A88"/>
    <w:rsid w:val="00360DA2"/>
    <w:rsid w:val="00361A52"/>
    <w:rsid w:val="00361C67"/>
    <w:rsid w:val="00361C83"/>
    <w:rsid w:val="00362885"/>
    <w:rsid w:val="00362A81"/>
    <w:rsid w:val="0036465C"/>
    <w:rsid w:val="00365ED4"/>
    <w:rsid w:val="003661E7"/>
    <w:rsid w:val="00366DFE"/>
    <w:rsid w:val="00367345"/>
    <w:rsid w:val="0036792B"/>
    <w:rsid w:val="003679D2"/>
    <w:rsid w:val="00367CEE"/>
    <w:rsid w:val="00370064"/>
    <w:rsid w:val="0037032D"/>
    <w:rsid w:val="0037038E"/>
    <w:rsid w:val="00370F00"/>
    <w:rsid w:val="00371799"/>
    <w:rsid w:val="00372917"/>
    <w:rsid w:val="00372CB3"/>
    <w:rsid w:val="00373111"/>
    <w:rsid w:val="003738D3"/>
    <w:rsid w:val="00374E31"/>
    <w:rsid w:val="003753A0"/>
    <w:rsid w:val="00375572"/>
    <w:rsid w:val="00375DB9"/>
    <w:rsid w:val="00376405"/>
    <w:rsid w:val="00376806"/>
    <w:rsid w:val="003768CA"/>
    <w:rsid w:val="00376FE4"/>
    <w:rsid w:val="003770F0"/>
    <w:rsid w:val="00377142"/>
    <w:rsid w:val="00377235"/>
    <w:rsid w:val="003772B7"/>
    <w:rsid w:val="00377DE2"/>
    <w:rsid w:val="00380051"/>
    <w:rsid w:val="00380118"/>
    <w:rsid w:val="003807D9"/>
    <w:rsid w:val="0038089E"/>
    <w:rsid w:val="00381BC7"/>
    <w:rsid w:val="003826BD"/>
    <w:rsid w:val="00382EA5"/>
    <w:rsid w:val="003833DA"/>
    <w:rsid w:val="00383E53"/>
    <w:rsid w:val="003840B9"/>
    <w:rsid w:val="003843D9"/>
    <w:rsid w:val="00384539"/>
    <w:rsid w:val="00384A58"/>
    <w:rsid w:val="00384C28"/>
    <w:rsid w:val="00384C68"/>
    <w:rsid w:val="00384C7E"/>
    <w:rsid w:val="00384E53"/>
    <w:rsid w:val="00384E6A"/>
    <w:rsid w:val="00384F66"/>
    <w:rsid w:val="003853F3"/>
    <w:rsid w:val="00385B33"/>
    <w:rsid w:val="00386365"/>
    <w:rsid w:val="0038689A"/>
    <w:rsid w:val="0038693D"/>
    <w:rsid w:val="00386E40"/>
    <w:rsid w:val="00390084"/>
    <w:rsid w:val="003904ED"/>
    <w:rsid w:val="00390F05"/>
    <w:rsid w:val="0039110F"/>
    <w:rsid w:val="00391A5B"/>
    <w:rsid w:val="003925E8"/>
    <w:rsid w:val="00392893"/>
    <w:rsid w:val="003936A7"/>
    <w:rsid w:val="003939C5"/>
    <w:rsid w:val="00393B84"/>
    <w:rsid w:val="003946C9"/>
    <w:rsid w:val="003949D0"/>
    <w:rsid w:val="00394BDA"/>
    <w:rsid w:val="003958AE"/>
    <w:rsid w:val="00395A5F"/>
    <w:rsid w:val="00395C32"/>
    <w:rsid w:val="0039603A"/>
    <w:rsid w:val="003962BE"/>
    <w:rsid w:val="003969BD"/>
    <w:rsid w:val="00396A7C"/>
    <w:rsid w:val="00396BEB"/>
    <w:rsid w:val="0039704A"/>
    <w:rsid w:val="00397EB7"/>
    <w:rsid w:val="003A0330"/>
    <w:rsid w:val="003A1091"/>
    <w:rsid w:val="003A13C9"/>
    <w:rsid w:val="003A15E3"/>
    <w:rsid w:val="003A1968"/>
    <w:rsid w:val="003A265E"/>
    <w:rsid w:val="003A2CFF"/>
    <w:rsid w:val="003A3BCA"/>
    <w:rsid w:val="003A45E9"/>
    <w:rsid w:val="003A4644"/>
    <w:rsid w:val="003A4722"/>
    <w:rsid w:val="003A4B8B"/>
    <w:rsid w:val="003A4FAD"/>
    <w:rsid w:val="003A5029"/>
    <w:rsid w:val="003A5219"/>
    <w:rsid w:val="003A550E"/>
    <w:rsid w:val="003A570E"/>
    <w:rsid w:val="003A5999"/>
    <w:rsid w:val="003A5DF6"/>
    <w:rsid w:val="003A5FAB"/>
    <w:rsid w:val="003A5FE8"/>
    <w:rsid w:val="003A6462"/>
    <w:rsid w:val="003A686A"/>
    <w:rsid w:val="003A6C3D"/>
    <w:rsid w:val="003A6E9B"/>
    <w:rsid w:val="003A7411"/>
    <w:rsid w:val="003B07E2"/>
    <w:rsid w:val="003B0FED"/>
    <w:rsid w:val="003B1D06"/>
    <w:rsid w:val="003B1DE5"/>
    <w:rsid w:val="003B1E86"/>
    <w:rsid w:val="003B3120"/>
    <w:rsid w:val="003B4359"/>
    <w:rsid w:val="003B4396"/>
    <w:rsid w:val="003B4486"/>
    <w:rsid w:val="003B4E5C"/>
    <w:rsid w:val="003B5136"/>
    <w:rsid w:val="003B5514"/>
    <w:rsid w:val="003B56E6"/>
    <w:rsid w:val="003B6786"/>
    <w:rsid w:val="003B6857"/>
    <w:rsid w:val="003B68C3"/>
    <w:rsid w:val="003B6B5B"/>
    <w:rsid w:val="003B6D99"/>
    <w:rsid w:val="003B6DE1"/>
    <w:rsid w:val="003B6FA5"/>
    <w:rsid w:val="003B723D"/>
    <w:rsid w:val="003B7561"/>
    <w:rsid w:val="003C144F"/>
    <w:rsid w:val="003C169C"/>
    <w:rsid w:val="003C19E2"/>
    <w:rsid w:val="003C21C2"/>
    <w:rsid w:val="003C261D"/>
    <w:rsid w:val="003C3550"/>
    <w:rsid w:val="003C3E54"/>
    <w:rsid w:val="003C3E5F"/>
    <w:rsid w:val="003C425E"/>
    <w:rsid w:val="003C4403"/>
    <w:rsid w:val="003C46EF"/>
    <w:rsid w:val="003C48C8"/>
    <w:rsid w:val="003C4F40"/>
    <w:rsid w:val="003C577F"/>
    <w:rsid w:val="003C57FE"/>
    <w:rsid w:val="003C5BD7"/>
    <w:rsid w:val="003C6109"/>
    <w:rsid w:val="003C61C2"/>
    <w:rsid w:val="003C67F2"/>
    <w:rsid w:val="003C681D"/>
    <w:rsid w:val="003C6C8B"/>
    <w:rsid w:val="003C6D8C"/>
    <w:rsid w:val="003C7731"/>
    <w:rsid w:val="003D0C00"/>
    <w:rsid w:val="003D0C5F"/>
    <w:rsid w:val="003D0CDF"/>
    <w:rsid w:val="003D158C"/>
    <w:rsid w:val="003D160E"/>
    <w:rsid w:val="003D1D9C"/>
    <w:rsid w:val="003D1F3F"/>
    <w:rsid w:val="003D25C0"/>
    <w:rsid w:val="003D272C"/>
    <w:rsid w:val="003D28BE"/>
    <w:rsid w:val="003D2A50"/>
    <w:rsid w:val="003D2C61"/>
    <w:rsid w:val="003D38EC"/>
    <w:rsid w:val="003D4066"/>
    <w:rsid w:val="003D481E"/>
    <w:rsid w:val="003D509A"/>
    <w:rsid w:val="003D572B"/>
    <w:rsid w:val="003D584C"/>
    <w:rsid w:val="003D64CB"/>
    <w:rsid w:val="003D670A"/>
    <w:rsid w:val="003D7173"/>
    <w:rsid w:val="003D73A5"/>
    <w:rsid w:val="003D7647"/>
    <w:rsid w:val="003D7D7A"/>
    <w:rsid w:val="003E1015"/>
    <w:rsid w:val="003E1B05"/>
    <w:rsid w:val="003E202E"/>
    <w:rsid w:val="003E2366"/>
    <w:rsid w:val="003E2904"/>
    <w:rsid w:val="003E2A69"/>
    <w:rsid w:val="003E2AB1"/>
    <w:rsid w:val="003E383C"/>
    <w:rsid w:val="003E392A"/>
    <w:rsid w:val="003E3F2B"/>
    <w:rsid w:val="003E4010"/>
    <w:rsid w:val="003E40F3"/>
    <w:rsid w:val="003E421C"/>
    <w:rsid w:val="003E4D45"/>
    <w:rsid w:val="003E4D83"/>
    <w:rsid w:val="003E4F5E"/>
    <w:rsid w:val="003E528A"/>
    <w:rsid w:val="003E52F6"/>
    <w:rsid w:val="003E55E4"/>
    <w:rsid w:val="003E5755"/>
    <w:rsid w:val="003E5CA9"/>
    <w:rsid w:val="003E5E71"/>
    <w:rsid w:val="003E618B"/>
    <w:rsid w:val="003E6657"/>
    <w:rsid w:val="003E6BE1"/>
    <w:rsid w:val="003E6F5F"/>
    <w:rsid w:val="003E7074"/>
    <w:rsid w:val="003E7165"/>
    <w:rsid w:val="003E775A"/>
    <w:rsid w:val="003E77AD"/>
    <w:rsid w:val="003E78B8"/>
    <w:rsid w:val="003F0349"/>
    <w:rsid w:val="003F03CB"/>
    <w:rsid w:val="003F1292"/>
    <w:rsid w:val="003F1895"/>
    <w:rsid w:val="003F1B11"/>
    <w:rsid w:val="003F1C85"/>
    <w:rsid w:val="003F29F2"/>
    <w:rsid w:val="003F2BC8"/>
    <w:rsid w:val="003F360D"/>
    <w:rsid w:val="003F393C"/>
    <w:rsid w:val="003F3955"/>
    <w:rsid w:val="003F4026"/>
    <w:rsid w:val="003F40DB"/>
    <w:rsid w:val="003F41F9"/>
    <w:rsid w:val="003F4750"/>
    <w:rsid w:val="003F4E04"/>
    <w:rsid w:val="003F525B"/>
    <w:rsid w:val="003F5722"/>
    <w:rsid w:val="003F59D1"/>
    <w:rsid w:val="003F5AE1"/>
    <w:rsid w:val="003F5D7A"/>
    <w:rsid w:val="003F5EEB"/>
    <w:rsid w:val="003F600C"/>
    <w:rsid w:val="003F6306"/>
    <w:rsid w:val="003F63D7"/>
    <w:rsid w:val="003F64B8"/>
    <w:rsid w:val="003F6CF9"/>
    <w:rsid w:val="003F730D"/>
    <w:rsid w:val="003F73F3"/>
    <w:rsid w:val="003F76DA"/>
    <w:rsid w:val="003F7A03"/>
    <w:rsid w:val="00400362"/>
    <w:rsid w:val="00400A68"/>
    <w:rsid w:val="00400BE3"/>
    <w:rsid w:val="00400CEE"/>
    <w:rsid w:val="004019C4"/>
    <w:rsid w:val="00401ACA"/>
    <w:rsid w:val="00401DC0"/>
    <w:rsid w:val="004039B8"/>
    <w:rsid w:val="00403A7C"/>
    <w:rsid w:val="004047F7"/>
    <w:rsid w:val="00404D96"/>
    <w:rsid w:val="00404DCF"/>
    <w:rsid w:val="004053FC"/>
    <w:rsid w:val="00405D0F"/>
    <w:rsid w:val="004067D3"/>
    <w:rsid w:val="00406CF1"/>
    <w:rsid w:val="00406DF6"/>
    <w:rsid w:val="00406FA5"/>
    <w:rsid w:val="004070C0"/>
    <w:rsid w:val="00407271"/>
    <w:rsid w:val="00407435"/>
    <w:rsid w:val="00407961"/>
    <w:rsid w:val="00407C21"/>
    <w:rsid w:val="00407F02"/>
    <w:rsid w:val="00410005"/>
    <w:rsid w:val="0041037B"/>
    <w:rsid w:val="00410838"/>
    <w:rsid w:val="0041095A"/>
    <w:rsid w:val="00410E30"/>
    <w:rsid w:val="00410E3C"/>
    <w:rsid w:val="00410E5F"/>
    <w:rsid w:val="00410FCC"/>
    <w:rsid w:val="00411218"/>
    <w:rsid w:val="0041136A"/>
    <w:rsid w:val="00411F80"/>
    <w:rsid w:val="0041222D"/>
    <w:rsid w:val="004122BD"/>
    <w:rsid w:val="0041246B"/>
    <w:rsid w:val="00412B42"/>
    <w:rsid w:val="00412B5F"/>
    <w:rsid w:val="00412C12"/>
    <w:rsid w:val="00412D0A"/>
    <w:rsid w:val="00412E72"/>
    <w:rsid w:val="00412F6D"/>
    <w:rsid w:val="004135A0"/>
    <w:rsid w:val="00413609"/>
    <w:rsid w:val="00413E04"/>
    <w:rsid w:val="00415D03"/>
    <w:rsid w:val="00416256"/>
    <w:rsid w:val="0041635F"/>
    <w:rsid w:val="00416913"/>
    <w:rsid w:val="00416AAF"/>
    <w:rsid w:val="00416F7E"/>
    <w:rsid w:val="004170F3"/>
    <w:rsid w:val="00417B90"/>
    <w:rsid w:val="00417F8B"/>
    <w:rsid w:val="0042022C"/>
    <w:rsid w:val="004204E3"/>
    <w:rsid w:val="004205D2"/>
    <w:rsid w:val="004205D8"/>
    <w:rsid w:val="0042061E"/>
    <w:rsid w:val="0042075A"/>
    <w:rsid w:val="004209EC"/>
    <w:rsid w:val="00420E96"/>
    <w:rsid w:val="00420EAF"/>
    <w:rsid w:val="0042143C"/>
    <w:rsid w:val="00421B6A"/>
    <w:rsid w:val="0042272B"/>
    <w:rsid w:val="0042346E"/>
    <w:rsid w:val="00423789"/>
    <w:rsid w:val="004243EB"/>
    <w:rsid w:val="00424C32"/>
    <w:rsid w:val="00424DA1"/>
    <w:rsid w:val="0042509E"/>
    <w:rsid w:val="0042531F"/>
    <w:rsid w:val="00425448"/>
    <w:rsid w:val="0042549F"/>
    <w:rsid w:val="00425748"/>
    <w:rsid w:val="004257ED"/>
    <w:rsid w:val="004263B2"/>
    <w:rsid w:val="00426775"/>
    <w:rsid w:val="004267FB"/>
    <w:rsid w:val="00426CC3"/>
    <w:rsid w:val="00427131"/>
    <w:rsid w:val="00427F46"/>
    <w:rsid w:val="004303F1"/>
    <w:rsid w:val="0043049B"/>
    <w:rsid w:val="004304DF"/>
    <w:rsid w:val="004307EA"/>
    <w:rsid w:val="004311F2"/>
    <w:rsid w:val="0043168D"/>
    <w:rsid w:val="00431823"/>
    <w:rsid w:val="00431833"/>
    <w:rsid w:val="004318C2"/>
    <w:rsid w:val="004319AD"/>
    <w:rsid w:val="00431B53"/>
    <w:rsid w:val="00431BC1"/>
    <w:rsid w:val="00431F5D"/>
    <w:rsid w:val="00432131"/>
    <w:rsid w:val="004322D6"/>
    <w:rsid w:val="00433FF7"/>
    <w:rsid w:val="004342F0"/>
    <w:rsid w:val="00434B78"/>
    <w:rsid w:val="00434CDB"/>
    <w:rsid w:val="004355B3"/>
    <w:rsid w:val="004359E9"/>
    <w:rsid w:val="00435A73"/>
    <w:rsid w:val="00435B75"/>
    <w:rsid w:val="004374F6"/>
    <w:rsid w:val="00437C96"/>
    <w:rsid w:val="00440082"/>
    <w:rsid w:val="00440126"/>
    <w:rsid w:val="004404D0"/>
    <w:rsid w:val="00440C04"/>
    <w:rsid w:val="004410B6"/>
    <w:rsid w:val="00441A53"/>
    <w:rsid w:val="00441EC1"/>
    <w:rsid w:val="0044255D"/>
    <w:rsid w:val="0044256D"/>
    <w:rsid w:val="004425E4"/>
    <w:rsid w:val="00442980"/>
    <w:rsid w:val="00443398"/>
    <w:rsid w:val="00443475"/>
    <w:rsid w:val="004439E6"/>
    <w:rsid w:val="0044458B"/>
    <w:rsid w:val="004448E6"/>
    <w:rsid w:val="00444B93"/>
    <w:rsid w:val="00444DF9"/>
    <w:rsid w:val="0044547D"/>
    <w:rsid w:val="004458F2"/>
    <w:rsid w:val="00445AC6"/>
    <w:rsid w:val="00445D3A"/>
    <w:rsid w:val="00446977"/>
    <w:rsid w:val="00446E07"/>
    <w:rsid w:val="00447104"/>
    <w:rsid w:val="00447178"/>
    <w:rsid w:val="0044743F"/>
    <w:rsid w:val="00447742"/>
    <w:rsid w:val="00447847"/>
    <w:rsid w:val="004479A5"/>
    <w:rsid w:val="00450350"/>
    <w:rsid w:val="00450585"/>
    <w:rsid w:val="00450636"/>
    <w:rsid w:val="00450765"/>
    <w:rsid w:val="00450C06"/>
    <w:rsid w:val="0045116B"/>
    <w:rsid w:val="004519E4"/>
    <w:rsid w:val="00451D8A"/>
    <w:rsid w:val="004522A7"/>
    <w:rsid w:val="00452FA4"/>
    <w:rsid w:val="0045320E"/>
    <w:rsid w:val="00453293"/>
    <w:rsid w:val="0045354C"/>
    <w:rsid w:val="0045356B"/>
    <w:rsid w:val="00453BB7"/>
    <w:rsid w:val="0045412A"/>
    <w:rsid w:val="004548AF"/>
    <w:rsid w:val="00455096"/>
    <w:rsid w:val="004551C4"/>
    <w:rsid w:val="00455C8F"/>
    <w:rsid w:val="004569C4"/>
    <w:rsid w:val="00456E1E"/>
    <w:rsid w:val="00457146"/>
    <w:rsid w:val="00460192"/>
    <w:rsid w:val="0046049B"/>
    <w:rsid w:val="004609D4"/>
    <w:rsid w:val="00461901"/>
    <w:rsid w:val="00461ACC"/>
    <w:rsid w:val="00461C7B"/>
    <w:rsid w:val="00461ECA"/>
    <w:rsid w:val="0046253B"/>
    <w:rsid w:val="00462862"/>
    <w:rsid w:val="004628A8"/>
    <w:rsid w:val="00463205"/>
    <w:rsid w:val="004637E5"/>
    <w:rsid w:val="00463CFF"/>
    <w:rsid w:val="004641A3"/>
    <w:rsid w:val="0046423F"/>
    <w:rsid w:val="00464247"/>
    <w:rsid w:val="00464457"/>
    <w:rsid w:val="00464C58"/>
    <w:rsid w:val="0046588E"/>
    <w:rsid w:val="0046640F"/>
    <w:rsid w:val="00466416"/>
    <w:rsid w:val="00466D2D"/>
    <w:rsid w:val="00467341"/>
    <w:rsid w:val="00467398"/>
    <w:rsid w:val="00467E0C"/>
    <w:rsid w:val="00467F4F"/>
    <w:rsid w:val="00470101"/>
    <w:rsid w:val="004706E6"/>
    <w:rsid w:val="00471329"/>
    <w:rsid w:val="0047162A"/>
    <w:rsid w:val="004721D3"/>
    <w:rsid w:val="00472268"/>
    <w:rsid w:val="00472938"/>
    <w:rsid w:val="00472A60"/>
    <w:rsid w:val="0047307C"/>
    <w:rsid w:val="00473817"/>
    <w:rsid w:val="00473FAA"/>
    <w:rsid w:val="00474872"/>
    <w:rsid w:val="00474CB0"/>
    <w:rsid w:val="00474D89"/>
    <w:rsid w:val="0047544B"/>
    <w:rsid w:val="00475C21"/>
    <w:rsid w:val="004771F2"/>
    <w:rsid w:val="004772E0"/>
    <w:rsid w:val="00480036"/>
    <w:rsid w:val="00480099"/>
    <w:rsid w:val="00480683"/>
    <w:rsid w:val="004808D3"/>
    <w:rsid w:val="00480CA0"/>
    <w:rsid w:val="00481860"/>
    <w:rsid w:val="00481D01"/>
    <w:rsid w:val="00481E52"/>
    <w:rsid w:val="00481ECD"/>
    <w:rsid w:val="004821AB"/>
    <w:rsid w:val="004826FB"/>
    <w:rsid w:val="0048298B"/>
    <w:rsid w:val="00482D22"/>
    <w:rsid w:val="004833ED"/>
    <w:rsid w:val="00483683"/>
    <w:rsid w:val="0048382D"/>
    <w:rsid w:val="004843AD"/>
    <w:rsid w:val="004844A2"/>
    <w:rsid w:val="00484756"/>
    <w:rsid w:val="004848FC"/>
    <w:rsid w:val="00484AD6"/>
    <w:rsid w:val="004853A6"/>
    <w:rsid w:val="004853CB"/>
    <w:rsid w:val="0048566D"/>
    <w:rsid w:val="00485B47"/>
    <w:rsid w:val="004862D9"/>
    <w:rsid w:val="004876EC"/>
    <w:rsid w:val="00487830"/>
    <w:rsid w:val="00490401"/>
    <w:rsid w:val="00490D1C"/>
    <w:rsid w:val="0049142C"/>
    <w:rsid w:val="004914B8"/>
    <w:rsid w:val="00491BE9"/>
    <w:rsid w:val="00491C92"/>
    <w:rsid w:val="00491DF0"/>
    <w:rsid w:val="00491FB3"/>
    <w:rsid w:val="00492D76"/>
    <w:rsid w:val="00493AED"/>
    <w:rsid w:val="00493C28"/>
    <w:rsid w:val="004943A4"/>
    <w:rsid w:val="00495E8F"/>
    <w:rsid w:val="0049604D"/>
    <w:rsid w:val="00496610"/>
    <w:rsid w:val="00496617"/>
    <w:rsid w:val="00496A8E"/>
    <w:rsid w:val="00496BB3"/>
    <w:rsid w:val="00497228"/>
    <w:rsid w:val="004972EC"/>
    <w:rsid w:val="004974CF"/>
    <w:rsid w:val="00497890"/>
    <w:rsid w:val="004978E0"/>
    <w:rsid w:val="004A00A3"/>
    <w:rsid w:val="004A0203"/>
    <w:rsid w:val="004A03CA"/>
    <w:rsid w:val="004A0509"/>
    <w:rsid w:val="004A0A55"/>
    <w:rsid w:val="004A13B8"/>
    <w:rsid w:val="004A19C8"/>
    <w:rsid w:val="004A27C6"/>
    <w:rsid w:val="004A2CF5"/>
    <w:rsid w:val="004A2EB0"/>
    <w:rsid w:val="004A333E"/>
    <w:rsid w:val="004A3C8F"/>
    <w:rsid w:val="004A4442"/>
    <w:rsid w:val="004A4D23"/>
    <w:rsid w:val="004A4DED"/>
    <w:rsid w:val="004A4ED8"/>
    <w:rsid w:val="004A649E"/>
    <w:rsid w:val="004A674B"/>
    <w:rsid w:val="004A6778"/>
    <w:rsid w:val="004A67E9"/>
    <w:rsid w:val="004A699B"/>
    <w:rsid w:val="004A6B11"/>
    <w:rsid w:val="004A70AE"/>
    <w:rsid w:val="004A72E5"/>
    <w:rsid w:val="004A7724"/>
    <w:rsid w:val="004A7D7B"/>
    <w:rsid w:val="004A7EB7"/>
    <w:rsid w:val="004B0BB4"/>
    <w:rsid w:val="004B0C01"/>
    <w:rsid w:val="004B1F17"/>
    <w:rsid w:val="004B27C9"/>
    <w:rsid w:val="004B3114"/>
    <w:rsid w:val="004B3273"/>
    <w:rsid w:val="004B35C6"/>
    <w:rsid w:val="004B361E"/>
    <w:rsid w:val="004B37BC"/>
    <w:rsid w:val="004B3BB8"/>
    <w:rsid w:val="004B4AA7"/>
    <w:rsid w:val="004B4B3B"/>
    <w:rsid w:val="004B502D"/>
    <w:rsid w:val="004B529B"/>
    <w:rsid w:val="004B6040"/>
    <w:rsid w:val="004B6B2B"/>
    <w:rsid w:val="004B6BAD"/>
    <w:rsid w:val="004B7946"/>
    <w:rsid w:val="004B7B68"/>
    <w:rsid w:val="004B7CE5"/>
    <w:rsid w:val="004B7DAE"/>
    <w:rsid w:val="004C0306"/>
    <w:rsid w:val="004C0A04"/>
    <w:rsid w:val="004C1079"/>
    <w:rsid w:val="004C11FC"/>
    <w:rsid w:val="004C2245"/>
    <w:rsid w:val="004C24D6"/>
    <w:rsid w:val="004C3AF2"/>
    <w:rsid w:val="004C3B25"/>
    <w:rsid w:val="004C3BB2"/>
    <w:rsid w:val="004C3C7F"/>
    <w:rsid w:val="004C3CAE"/>
    <w:rsid w:val="004C407C"/>
    <w:rsid w:val="004C4213"/>
    <w:rsid w:val="004C42AE"/>
    <w:rsid w:val="004C46B6"/>
    <w:rsid w:val="004C571A"/>
    <w:rsid w:val="004C5925"/>
    <w:rsid w:val="004C5C87"/>
    <w:rsid w:val="004C5DAF"/>
    <w:rsid w:val="004C6258"/>
    <w:rsid w:val="004C653B"/>
    <w:rsid w:val="004C703C"/>
    <w:rsid w:val="004C7383"/>
    <w:rsid w:val="004C7416"/>
    <w:rsid w:val="004D0217"/>
    <w:rsid w:val="004D04C7"/>
    <w:rsid w:val="004D0959"/>
    <w:rsid w:val="004D1EB8"/>
    <w:rsid w:val="004D2766"/>
    <w:rsid w:val="004D2930"/>
    <w:rsid w:val="004D393D"/>
    <w:rsid w:val="004D3C56"/>
    <w:rsid w:val="004D4061"/>
    <w:rsid w:val="004D41FD"/>
    <w:rsid w:val="004D42D4"/>
    <w:rsid w:val="004D431A"/>
    <w:rsid w:val="004D44D3"/>
    <w:rsid w:val="004D48F2"/>
    <w:rsid w:val="004D4980"/>
    <w:rsid w:val="004D49FA"/>
    <w:rsid w:val="004D4B0D"/>
    <w:rsid w:val="004D765F"/>
    <w:rsid w:val="004D7B36"/>
    <w:rsid w:val="004E05BC"/>
    <w:rsid w:val="004E102D"/>
    <w:rsid w:val="004E1677"/>
    <w:rsid w:val="004E1D97"/>
    <w:rsid w:val="004E2203"/>
    <w:rsid w:val="004E237D"/>
    <w:rsid w:val="004E27E7"/>
    <w:rsid w:val="004E2C0C"/>
    <w:rsid w:val="004E37A3"/>
    <w:rsid w:val="004E3F81"/>
    <w:rsid w:val="004E3FAC"/>
    <w:rsid w:val="004E420D"/>
    <w:rsid w:val="004E465F"/>
    <w:rsid w:val="004E46E6"/>
    <w:rsid w:val="004E4B90"/>
    <w:rsid w:val="004E4CA8"/>
    <w:rsid w:val="004E4E2C"/>
    <w:rsid w:val="004E4E52"/>
    <w:rsid w:val="004E4F6C"/>
    <w:rsid w:val="004E51D0"/>
    <w:rsid w:val="004E5307"/>
    <w:rsid w:val="004E5703"/>
    <w:rsid w:val="004E5757"/>
    <w:rsid w:val="004E5880"/>
    <w:rsid w:val="004E5A6D"/>
    <w:rsid w:val="004E64A5"/>
    <w:rsid w:val="004E68B1"/>
    <w:rsid w:val="004E6D85"/>
    <w:rsid w:val="004E6F10"/>
    <w:rsid w:val="004E6F35"/>
    <w:rsid w:val="004E7222"/>
    <w:rsid w:val="004E732C"/>
    <w:rsid w:val="004E7ACB"/>
    <w:rsid w:val="004F0655"/>
    <w:rsid w:val="004F135F"/>
    <w:rsid w:val="004F1591"/>
    <w:rsid w:val="004F1860"/>
    <w:rsid w:val="004F25A8"/>
    <w:rsid w:val="004F2D53"/>
    <w:rsid w:val="004F2DC9"/>
    <w:rsid w:val="004F3635"/>
    <w:rsid w:val="004F3F10"/>
    <w:rsid w:val="004F4303"/>
    <w:rsid w:val="004F5052"/>
    <w:rsid w:val="004F57FB"/>
    <w:rsid w:val="004F5E48"/>
    <w:rsid w:val="004F66E9"/>
    <w:rsid w:val="004F68A8"/>
    <w:rsid w:val="004F70AA"/>
    <w:rsid w:val="004F7723"/>
    <w:rsid w:val="004F7844"/>
    <w:rsid w:val="004F7D22"/>
    <w:rsid w:val="004F7FE5"/>
    <w:rsid w:val="00500093"/>
    <w:rsid w:val="005005F9"/>
    <w:rsid w:val="00500859"/>
    <w:rsid w:val="00500FA7"/>
    <w:rsid w:val="00501426"/>
    <w:rsid w:val="0050184E"/>
    <w:rsid w:val="00501966"/>
    <w:rsid w:val="00501A89"/>
    <w:rsid w:val="00501A94"/>
    <w:rsid w:val="00501D8B"/>
    <w:rsid w:val="0050244F"/>
    <w:rsid w:val="00502911"/>
    <w:rsid w:val="00503101"/>
    <w:rsid w:val="0050323E"/>
    <w:rsid w:val="00503391"/>
    <w:rsid w:val="00503A58"/>
    <w:rsid w:val="00503B65"/>
    <w:rsid w:val="00504580"/>
    <w:rsid w:val="005048E7"/>
    <w:rsid w:val="00504C71"/>
    <w:rsid w:val="005055CB"/>
    <w:rsid w:val="00506361"/>
    <w:rsid w:val="00506B3B"/>
    <w:rsid w:val="00507518"/>
    <w:rsid w:val="0051006A"/>
    <w:rsid w:val="005104E7"/>
    <w:rsid w:val="0051190C"/>
    <w:rsid w:val="005119A5"/>
    <w:rsid w:val="00511A12"/>
    <w:rsid w:val="00511F28"/>
    <w:rsid w:val="0051202F"/>
    <w:rsid w:val="00512B1B"/>
    <w:rsid w:val="0051305D"/>
    <w:rsid w:val="00513399"/>
    <w:rsid w:val="00513513"/>
    <w:rsid w:val="005136A6"/>
    <w:rsid w:val="005137BD"/>
    <w:rsid w:val="005142C1"/>
    <w:rsid w:val="00515217"/>
    <w:rsid w:val="00515417"/>
    <w:rsid w:val="00515642"/>
    <w:rsid w:val="0051568F"/>
    <w:rsid w:val="005156E8"/>
    <w:rsid w:val="005157AC"/>
    <w:rsid w:val="00515DA4"/>
    <w:rsid w:val="00516928"/>
    <w:rsid w:val="00516989"/>
    <w:rsid w:val="00516D40"/>
    <w:rsid w:val="00516FF7"/>
    <w:rsid w:val="005173E5"/>
    <w:rsid w:val="00517943"/>
    <w:rsid w:val="00520158"/>
    <w:rsid w:val="00520446"/>
    <w:rsid w:val="005210D5"/>
    <w:rsid w:val="00521B7C"/>
    <w:rsid w:val="00521C01"/>
    <w:rsid w:val="00521E84"/>
    <w:rsid w:val="00521F95"/>
    <w:rsid w:val="00522271"/>
    <w:rsid w:val="005228BF"/>
    <w:rsid w:val="00522DBA"/>
    <w:rsid w:val="00523139"/>
    <w:rsid w:val="00523306"/>
    <w:rsid w:val="00523B3D"/>
    <w:rsid w:val="00523B4B"/>
    <w:rsid w:val="00523F2C"/>
    <w:rsid w:val="00523F7D"/>
    <w:rsid w:val="005249E6"/>
    <w:rsid w:val="00524C4E"/>
    <w:rsid w:val="0052554B"/>
    <w:rsid w:val="005257B9"/>
    <w:rsid w:val="00525B4A"/>
    <w:rsid w:val="00525ED4"/>
    <w:rsid w:val="00526215"/>
    <w:rsid w:val="00526C18"/>
    <w:rsid w:val="00526D5D"/>
    <w:rsid w:val="00527128"/>
    <w:rsid w:val="00527566"/>
    <w:rsid w:val="00530158"/>
    <w:rsid w:val="005302F9"/>
    <w:rsid w:val="00530CEC"/>
    <w:rsid w:val="00530F88"/>
    <w:rsid w:val="005310AE"/>
    <w:rsid w:val="00531C09"/>
    <w:rsid w:val="00531C57"/>
    <w:rsid w:val="00531D12"/>
    <w:rsid w:val="00531E9D"/>
    <w:rsid w:val="00532029"/>
    <w:rsid w:val="0053356D"/>
    <w:rsid w:val="00533738"/>
    <w:rsid w:val="005338D8"/>
    <w:rsid w:val="00533DC0"/>
    <w:rsid w:val="0053418A"/>
    <w:rsid w:val="00534BCE"/>
    <w:rsid w:val="0053661B"/>
    <w:rsid w:val="00536646"/>
    <w:rsid w:val="00537DE4"/>
    <w:rsid w:val="005402AE"/>
    <w:rsid w:val="005405E0"/>
    <w:rsid w:val="005409CF"/>
    <w:rsid w:val="0054140B"/>
    <w:rsid w:val="0054147A"/>
    <w:rsid w:val="005417B8"/>
    <w:rsid w:val="00541A4A"/>
    <w:rsid w:val="00541D0D"/>
    <w:rsid w:val="00541DB0"/>
    <w:rsid w:val="00541FFF"/>
    <w:rsid w:val="0054212B"/>
    <w:rsid w:val="005427E7"/>
    <w:rsid w:val="00542946"/>
    <w:rsid w:val="00543783"/>
    <w:rsid w:val="00543F8A"/>
    <w:rsid w:val="00545165"/>
    <w:rsid w:val="0054535F"/>
    <w:rsid w:val="005458EE"/>
    <w:rsid w:val="0054621C"/>
    <w:rsid w:val="005470F1"/>
    <w:rsid w:val="00547726"/>
    <w:rsid w:val="005478A4"/>
    <w:rsid w:val="00547F58"/>
    <w:rsid w:val="0055017B"/>
    <w:rsid w:val="00550BFD"/>
    <w:rsid w:val="00551323"/>
    <w:rsid w:val="0055151F"/>
    <w:rsid w:val="00551C9C"/>
    <w:rsid w:val="00552074"/>
    <w:rsid w:val="0055223E"/>
    <w:rsid w:val="00552405"/>
    <w:rsid w:val="0055267A"/>
    <w:rsid w:val="005526F6"/>
    <w:rsid w:val="00553C61"/>
    <w:rsid w:val="00553D70"/>
    <w:rsid w:val="00554AD9"/>
    <w:rsid w:val="00554DF3"/>
    <w:rsid w:val="00554EFD"/>
    <w:rsid w:val="0055545B"/>
    <w:rsid w:val="00555E37"/>
    <w:rsid w:val="00555F15"/>
    <w:rsid w:val="00556066"/>
    <w:rsid w:val="0055693E"/>
    <w:rsid w:val="00557446"/>
    <w:rsid w:val="005575AF"/>
    <w:rsid w:val="00557A9D"/>
    <w:rsid w:val="00560480"/>
    <w:rsid w:val="00561251"/>
    <w:rsid w:val="005614A8"/>
    <w:rsid w:val="00561651"/>
    <w:rsid w:val="0056175A"/>
    <w:rsid w:val="005619C8"/>
    <w:rsid w:val="00561E16"/>
    <w:rsid w:val="0056239E"/>
    <w:rsid w:val="00563311"/>
    <w:rsid w:val="005636BF"/>
    <w:rsid w:val="005644C6"/>
    <w:rsid w:val="00564F47"/>
    <w:rsid w:val="00565527"/>
    <w:rsid w:val="00565713"/>
    <w:rsid w:val="00565C72"/>
    <w:rsid w:val="005661C0"/>
    <w:rsid w:val="005661EF"/>
    <w:rsid w:val="005666C2"/>
    <w:rsid w:val="0056714F"/>
    <w:rsid w:val="00567AA5"/>
    <w:rsid w:val="005705CF"/>
    <w:rsid w:val="00570645"/>
    <w:rsid w:val="005707F9"/>
    <w:rsid w:val="00570CBC"/>
    <w:rsid w:val="00570CC3"/>
    <w:rsid w:val="00571572"/>
    <w:rsid w:val="00571604"/>
    <w:rsid w:val="00571F3E"/>
    <w:rsid w:val="005726CF"/>
    <w:rsid w:val="00572B1F"/>
    <w:rsid w:val="0057334E"/>
    <w:rsid w:val="00573A74"/>
    <w:rsid w:val="0057406E"/>
    <w:rsid w:val="00574119"/>
    <w:rsid w:val="005741BF"/>
    <w:rsid w:val="005746D9"/>
    <w:rsid w:val="0057473C"/>
    <w:rsid w:val="00574E1F"/>
    <w:rsid w:val="00574F38"/>
    <w:rsid w:val="00575086"/>
    <w:rsid w:val="0057538D"/>
    <w:rsid w:val="005756C2"/>
    <w:rsid w:val="0057574E"/>
    <w:rsid w:val="005762E2"/>
    <w:rsid w:val="0057633F"/>
    <w:rsid w:val="0057729D"/>
    <w:rsid w:val="00577CDD"/>
    <w:rsid w:val="0058007D"/>
    <w:rsid w:val="00580A9F"/>
    <w:rsid w:val="00580BE3"/>
    <w:rsid w:val="00580E05"/>
    <w:rsid w:val="00580F41"/>
    <w:rsid w:val="00581659"/>
    <w:rsid w:val="005828B5"/>
    <w:rsid w:val="00582C20"/>
    <w:rsid w:val="00583079"/>
    <w:rsid w:val="005835BC"/>
    <w:rsid w:val="00583C62"/>
    <w:rsid w:val="0058416D"/>
    <w:rsid w:val="0058439C"/>
    <w:rsid w:val="00585AE3"/>
    <w:rsid w:val="00585DBF"/>
    <w:rsid w:val="00586743"/>
    <w:rsid w:val="00586D70"/>
    <w:rsid w:val="00587089"/>
    <w:rsid w:val="0058744F"/>
    <w:rsid w:val="00587A91"/>
    <w:rsid w:val="00587AB5"/>
    <w:rsid w:val="00587EFD"/>
    <w:rsid w:val="00590B79"/>
    <w:rsid w:val="00590D01"/>
    <w:rsid w:val="00590F26"/>
    <w:rsid w:val="00592CD7"/>
    <w:rsid w:val="005930F0"/>
    <w:rsid w:val="005931CB"/>
    <w:rsid w:val="00594076"/>
    <w:rsid w:val="00594485"/>
    <w:rsid w:val="0059456E"/>
    <w:rsid w:val="0059472F"/>
    <w:rsid w:val="00594843"/>
    <w:rsid w:val="00594ACC"/>
    <w:rsid w:val="00594E30"/>
    <w:rsid w:val="00594E91"/>
    <w:rsid w:val="00595252"/>
    <w:rsid w:val="005961CA"/>
    <w:rsid w:val="00596399"/>
    <w:rsid w:val="00596410"/>
    <w:rsid w:val="00596781"/>
    <w:rsid w:val="00596800"/>
    <w:rsid w:val="00596C87"/>
    <w:rsid w:val="00596F83"/>
    <w:rsid w:val="00597521"/>
    <w:rsid w:val="00597560"/>
    <w:rsid w:val="00597A8B"/>
    <w:rsid w:val="00597B82"/>
    <w:rsid w:val="00597FFB"/>
    <w:rsid w:val="005A064E"/>
    <w:rsid w:val="005A0986"/>
    <w:rsid w:val="005A0CA7"/>
    <w:rsid w:val="005A0F40"/>
    <w:rsid w:val="005A115B"/>
    <w:rsid w:val="005A1528"/>
    <w:rsid w:val="005A252B"/>
    <w:rsid w:val="005A2A01"/>
    <w:rsid w:val="005A2DDA"/>
    <w:rsid w:val="005A31D4"/>
    <w:rsid w:val="005A409A"/>
    <w:rsid w:val="005A5179"/>
    <w:rsid w:val="005A51E6"/>
    <w:rsid w:val="005A51FC"/>
    <w:rsid w:val="005A5FC2"/>
    <w:rsid w:val="005A62CF"/>
    <w:rsid w:val="005A664D"/>
    <w:rsid w:val="005A68CD"/>
    <w:rsid w:val="005A6BB0"/>
    <w:rsid w:val="005A6C6D"/>
    <w:rsid w:val="005B012A"/>
    <w:rsid w:val="005B054D"/>
    <w:rsid w:val="005B11D0"/>
    <w:rsid w:val="005B1EF2"/>
    <w:rsid w:val="005B3313"/>
    <w:rsid w:val="005B3537"/>
    <w:rsid w:val="005B35B1"/>
    <w:rsid w:val="005B37E2"/>
    <w:rsid w:val="005B3890"/>
    <w:rsid w:val="005B41CA"/>
    <w:rsid w:val="005B455C"/>
    <w:rsid w:val="005B5E9C"/>
    <w:rsid w:val="005B6E3A"/>
    <w:rsid w:val="005B7557"/>
    <w:rsid w:val="005B7912"/>
    <w:rsid w:val="005B799D"/>
    <w:rsid w:val="005B7B93"/>
    <w:rsid w:val="005B7D70"/>
    <w:rsid w:val="005C0A10"/>
    <w:rsid w:val="005C0B05"/>
    <w:rsid w:val="005C0C91"/>
    <w:rsid w:val="005C0D7F"/>
    <w:rsid w:val="005C0F27"/>
    <w:rsid w:val="005C0F76"/>
    <w:rsid w:val="005C157A"/>
    <w:rsid w:val="005C1875"/>
    <w:rsid w:val="005C18E2"/>
    <w:rsid w:val="005C29B2"/>
    <w:rsid w:val="005C2C1C"/>
    <w:rsid w:val="005C3026"/>
    <w:rsid w:val="005C332F"/>
    <w:rsid w:val="005C401C"/>
    <w:rsid w:val="005C4391"/>
    <w:rsid w:val="005C45A7"/>
    <w:rsid w:val="005C4990"/>
    <w:rsid w:val="005C4D55"/>
    <w:rsid w:val="005C52CD"/>
    <w:rsid w:val="005C5966"/>
    <w:rsid w:val="005C59CF"/>
    <w:rsid w:val="005C635F"/>
    <w:rsid w:val="005C68EC"/>
    <w:rsid w:val="005C6D2E"/>
    <w:rsid w:val="005C6E92"/>
    <w:rsid w:val="005C7364"/>
    <w:rsid w:val="005C73E8"/>
    <w:rsid w:val="005C7509"/>
    <w:rsid w:val="005D070B"/>
    <w:rsid w:val="005D157A"/>
    <w:rsid w:val="005D1CA0"/>
    <w:rsid w:val="005D1D23"/>
    <w:rsid w:val="005D2333"/>
    <w:rsid w:val="005D2A8D"/>
    <w:rsid w:val="005D2D50"/>
    <w:rsid w:val="005D3003"/>
    <w:rsid w:val="005D33EA"/>
    <w:rsid w:val="005D4470"/>
    <w:rsid w:val="005D472B"/>
    <w:rsid w:val="005D47DD"/>
    <w:rsid w:val="005D4879"/>
    <w:rsid w:val="005D54CB"/>
    <w:rsid w:val="005D5C51"/>
    <w:rsid w:val="005D5ECD"/>
    <w:rsid w:val="005D62B6"/>
    <w:rsid w:val="005D643F"/>
    <w:rsid w:val="005D6944"/>
    <w:rsid w:val="005D6FB4"/>
    <w:rsid w:val="005D78E3"/>
    <w:rsid w:val="005D7DBC"/>
    <w:rsid w:val="005E004D"/>
    <w:rsid w:val="005E030F"/>
    <w:rsid w:val="005E0FBF"/>
    <w:rsid w:val="005E208A"/>
    <w:rsid w:val="005E2B1C"/>
    <w:rsid w:val="005E31D9"/>
    <w:rsid w:val="005E3C89"/>
    <w:rsid w:val="005E4187"/>
    <w:rsid w:val="005E460E"/>
    <w:rsid w:val="005E49E2"/>
    <w:rsid w:val="005E4A97"/>
    <w:rsid w:val="005E4D9F"/>
    <w:rsid w:val="005E5907"/>
    <w:rsid w:val="005E7642"/>
    <w:rsid w:val="005F060D"/>
    <w:rsid w:val="005F0F4F"/>
    <w:rsid w:val="005F101D"/>
    <w:rsid w:val="005F1BBD"/>
    <w:rsid w:val="005F1BED"/>
    <w:rsid w:val="005F1CF4"/>
    <w:rsid w:val="005F1F26"/>
    <w:rsid w:val="005F275E"/>
    <w:rsid w:val="005F27B5"/>
    <w:rsid w:val="005F2A0D"/>
    <w:rsid w:val="005F2ACC"/>
    <w:rsid w:val="005F2D96"/>
    <w:rsid w:val="005F4D9A"/>
    <w:rsid w:val="005F4E37"/>
    <w:rsid w:val="005F6CA6"/>
    <w:rsid w:val="005F74EA"/>
    <w:rsid w:val="005F7A1A"/>
    <w:rsid w:val="005F7D71"/>
    <w:rsid w:val="005F7DD8"/>
    <w:rsid w:val="006003FC"/>
    <w:rsid w:val="0060089B"/>
    <w:rsid w:val="006008CF"/>
    <w:rsid w:val="00600D80"/>
    <w:rsid w:val="00600FA5"/>
    <w:rsid w:val="00601AE5"/>
    <w:rsid w:val="0060234D"/>
    <w:rsid w:val="006027C0"/>
    <w:rsid w:val="006028F3"/>
    <w:rsid w:val="0060297C"/>
    <w:rsid w:val="00602A72"/>
    <w:rsid w:val="00602BD3"/>
    <w:rsid w:val="00603200"/>
    <w:rsid w:val="00603498"/>
    <w:rsid w:val="0060393C"/>
    <w:rsid w:val="00603DA2"/>
    <w:rsid w:val="00604445"/>
    <w:rsid w:val="00604861"/>
    <w:rsid w:val="006048A9"/>
    <w:rsid w:val="00604AEB"/>
    <w:rsid w:val="006053BB"/>
    <w:rsid w:val="0060591E"/>
    <w:rsid w:val="00605AC5"/>
    <w:rsid w:val="00606924"/>
    <w:rsid w:val="00607736"/>
    <w:rsid w:val="00607E90"/>
    <w:rsid w:val="006102D3"/>
    <w:rsid w:val="00610427"/>
    <w:rsid w:val="0061136C"/>
    <w:rsid w:val="006113D8"/>
    <w:rsid w:val="006117C2"/>
    <w:rsid w:val="00611E0C"/>
    <w:rsid w:val="006123BC"/>
    <w:rsid w:val="006127E0"/>
    <w:rsid w:val="00612A6D"/>
    <w:rsid w:val="0061315F"/>
    <w:rsid w:val="0061354D"/>
    <w:rsid w:val="00613F60"/>
    <w:rsid w:val="006141F7"/>
    <w:rsid w:val="00614605"/>
    <w:rsid w:val="00614BB0"/>
    <w:rsid w:val="00614BF8"/>
    <w:rsid w:val="00614E4D"/>
    <w:rsid w:val="00614E54"/>
    <w:rsid w:val="00614EB1"/>
    <w:rsid w:val="00614FDC"/>
    <w:rsid w:val="006153F6"/>
    <w:rsid w:val="00615498"/>
    <w:rsid w:val="00615504"/>
    <w:rsid w:val="00616B91"/>
    <w:rsid w:val="006171EA"/>
    <w:rsid w:val="0061763C"/>
    <w:rsid w:val="0061772A"/>
    <w:rsid w:val="00617775"/>
    <w:rsid w:val="00617D2E"/>
    <w:rsid w:val="00620640"/>
    <w:rsid w:val="00620DDF"/>
    <w:rsid w:val="0062104B"/>
    <w:rsid w:val="006211E8"/>
    <w:rsid w:val="00621385"/>
    <w:rsid w:val="006215A3"/>
    <w:rsid w:val="006215BF"/>
    <w:rsid w:val="00621A99"/>
    <w:rsid w:val="00621C4F"/>
    <w:rsid w:val="00622E4B"/>
    <w:rsid w:val="006232F8"/>
    <w:rsid w:val="006239F2"/>
    <w:rsid w:val="00623D0F"/>
    <w:rsid w:val="00624ADD"/>
    <w:rsid w:val="00624F2C"/>
    <w:rsid w:val="00625005"/>
    <w:rsid w:val="00625746"/>
    <w:rsid w:val="00625A32"/>
    <w:rsid w:val="00625A98"/>
    <w:rsid w:val="00625CFB"/>
    <w:rsid w:val="00625F5F"/>
    <w:rsid w:val="006262CF"/>
    <w:rsid w:val="006263B6"/>
    <w:rsid w:val="00626AA7"/>
    <w:rsid w:val="00626B35"/>
    <w:rsid w:val="0062721D"/>
    <w:rsid w:val="0062758B"/>
    <w:rsid w:val="00627F96"/>
    <w:rsid w:val="006307AA"/>
    <w:rsid w:val="00630CA4"/>
    <w:rsid w:val="006312EF"/>
    <w:rsid w:val="00631475"/>
    <w:rsid w:val="006315B1"/>
    <w:rsid w:val="00631802"/>
    <w:rsid w:val="00631984"/>
    <w:rsid w:val="00631D04"/>
    <w:rsid w:val="00633625"/>
    <w:rsid w:val="00633A22"/>
    <w:rsid w:val="00633B0D"/>
    <w:rsid w:val="00634415"/>
    <w:rsid w:val="00634C72"/>
    <w:rsid w:val="0063537D"/>
    <w:rsid w:val="006355CC"/>
    <w:rsid w:val="006357C2"/>
    <w:rsid w:val="0063669F"/>
    <w:rsid w:val="0063770B"/>
    <w:rsid w:val="00637E7D"/>
    <w:rsid w:val="00640469"/>
    <w:rsid w:val="0064090C"/>
    <w:rsid w:val="00641A95"/>
    <w:rsid w:val="00641ECB"/>
    <w:rsid w:val="0064273B"/>
    <w:rsid w:val="0064363B"/>
    <w:rsid w:val="00643A6A"/>
    <w:rsid w:val="00643B29"/>
    <w:rsid w:val="00643DFB"/>
    <w:rsid w:val="00643E92"/>
    <w:rsid w:val="006444D4"/>
    <w:rsid w:val="00644C11"/>
    <w:rsid w:val="00644E86"/>
    <w:rsid w:val="006452E5"/>
    <w:rsid w:val="00645C3A"/>
    <w:rsid w:val="00646323"/>
    <w:rsid w:val="00646CED"/>
    <w:rsid w:val="00647B7D"/>
    <w:rsid w:val="00650446"/>
    <w:rsid w:val="00650833"/>
    <w:rsid w:val="00650EF0"/>
    <w:rsid w:val="006512FD"/>
    <w:rsid w:val="0065144F"/>
    <w:rsid w:val="0065161A"/>
    <w:rsid w:val="00651BD9"/>
    <w:rsid w:val="00651D09"/>
    <w:rsid w:val="00651E3A"/>
    <w:rsid w:val="006524D7"/>
    <w:rsid w:val="00652B39"/>
    <w:rsid w:val="006530AF"/>
    <w:rsid w:val="00653439"/>
    <w:rsid w:val="0065357F"/>
    <w:rsid w:val="006538D3"/>
    <w:rsid w:val="00654621"/>
    <w:rsid w:val="00654FA8"/>
    <w:rsid w:val="0065511E"/>
    <w:rsid w:val="006555D5"/>
    <w:rsid w:val="00655616"/>
    <w:rsid w:val="00655680"/>
    <w:rsid w:val="00655D30"/>
    <w:rsid w:val="00655E50"/>
    <w:rsid w:val="00655E83"/>
    <w:rsid w:val="00656129"/>
    <w:rsid w:val="00656D54"/>
    <w:rsid w:val="0065726A"/>
    <w:rsid w:val="00657407"/>
    <w:rsid w:val="006574EA"/>
    <w:rsid w:val="00657B6C"/>
    <w:rsid w:val="00660AED"/>
    <w:rsid w:val="00660D79"/>
    <w:rsid w:val="00661359"/>
    <w:rsid w:val="006624E2"/>
    <w:rsid w:val="00662609"/>
    <w:rsid w:val="00662669"/>
    <w:rsid w:val="006628AE"/>
    <w:rsid w:val="00663978"/>
    <w:rsid w:val="00663CA3"/>
    <w:rsid w:val="00664A11"/>
    <w:rsid w:val="00664CA1"/>
    <w:rsid w:val="00664D61"/>
    <w:rsid w:val="006656A3"/>
    <w:rsid w:val="006656E4"/>
    <w:rsid w:val="00665D56"/>
    <w:rsid w:val="00665DB5"/>
    <w:rsid w:val="00665F21"/>
    <w:rsid w:val="006664AF"/>
    <w:rsid w:val="0066705A"/>
    <w:rsid w:val="00667308"/>
    <w:rsid w:val="00667738"/>
    <w:rsid w:val="0066782B"/>
    <w:rsid w:val="00667C8C"/>
    <w:rsid w:val="0067115F"/>
    <w:rsid w:val="0067144D"/>
    <w:rsid w:val="006715F6"/>
    <w:rsid w:val="00671CDA"/>
    <w:rsid w:val="00671D58"/>
    <w:rsid w:val="0067227F"/>
    <w:rsid w:val="00673180"/>
    <w:rsid w:val="00673D84"/>
    <w:rsid w:val="0067451A"/>
    <w:rsid w:val="0067554C"/>
    <w:rsid w:val="0067593A"/>
    <w:rsid w:val="00675EA4"/>
    <w:rsid w:val="006760A2"/>
    <w:rsid w:val="006762CD"/>
    <w:rsid w:val="00676333"/>
    <w:rsid w:val="006764BC"/>
    <w:rsid w:val="00676876"/>
    <w:rsid w:val="00676B02"/>
    <w:rsid w:val="00676DCE"/>
    <w:rsid w:val="0067703F"/>
    <w:rsid w:val="006774DC"/>
    <w:rsid w:val="0067769B"/>
    <w:rsid w:val="006778B5"/>
    <w:rsid w:val="00677B6B"/>
    <w:rsid w:val="006800A4"/>
    <w:rsid w:val="00680632"/>
    <w:rsid w:val="0068074F"/>
    <w:rsid w:val="00680FE8"/>
    <w:rsid w:val="0068134B"/>
    <w:rsid w:val="00681464"/>
    <w:rsid w:val="00682735"/>
    <w:rsid w:val="00682E22"/>
    <w:rsid w:val="00683168"/>
    <w:rsid w:val="00684A37"/>
    <w:rsid w:val="00684EBD"/>
    <w:rsid w:val="00685471"/>
    <w:rsid w:val="00685576"/>
    <w:rsid w:val="0068582C"/>
    <w:rsid w:val="00685B89"/>
    <w:rsid w:val="00686030"/>
    <w:rsid w:val="006865E9"/>
    <w:rsid w:val="006868C8"/>
    <w:rsid w:val="00686BF1"/>
    <w:rsid w:val="00686D5E"/>
    <w:rsid w:val="006873F4"/>
    <w:rsid w:val="00687EA8"/>
    <w:rsid w:val="0069045C"/>
    <w:rsid w:val="00690ECF"/>
    <w:rsid w:val="00691EBE"/>
    <w:rsid w:val="00692BA3"/>
    <w:rsid w:val="00693428"/>
    <w:rsid w:val="0069348A"/>
    <w:rsid w:val="00693A9F"/>
    <w:rsid w:val="00693DE1"/>
    <w:rsid w:val="006946CF"/>
    <w:rsid w:val="00694882"/>
    <w:rsid w:val="00694A8F"/>
    <w:rsid w:val="00694E37"/>
    <w:rsid w:val="0069538B"/>
    <w:rsid w:val="006955A8"/>
    <w:rsid w:val="0069578F"/>
    <w:rsid w:val="006957DE"/>
    <w:rsid w:val="006959D5"/>
    <w:rsid w:val="00695C68"/>
    <w:rsid w:val="00695F88"/>
    <w:rsid w:val="006962BB"/>
    <w:rsid w:val="006963DB"/>
    <w:rsid w:val="00696553"/>
    <w:rsid w:val="00696B6E"/>
    <w:rsid w:val="00696BA3"/>
    <w:rsid w:val="00696FF6"/>
    <w:rsid w:val="00697BAB"/>
    <w:rsid w:val="00697D54"/>
    <w:rsid w:val="00697ED9"/>
    <w:rsid w:val="00697FE0"/>
    <w:rsid w:val="006A06F8"/>
    <w:rsid w:val="006A0D6C"/>
    <w:rsid w:val="006A0F34"/>
    <w:rsid w:val="006A0F6D"/>
    <w:rsid w:val="006A1646"/>
    <w:rsid w:val="006A1E3C"/>
    <w:rsid w:val="006A20F3"/>
    <w:rsid w:val="006A2C75"/>
    <w:rsid w:val="006A317E"/>
    <w:rsid w:val="006A452B"/>
    <w:rsid w:val="006A46D3"/>
    <w:rsid w:val="006A4B8D"/>
    <w:rsid w:val="006A5C9C"/>
    <w:rsid w:val="006A5F34"/>
    <w:rsid w:val="006A681F"/>
    <w:rsid w:val="006A6C44"/>
    <w:rsid w:val="006A7452"/>
    <w:rsid w:val="006A7537"/>
    <w:rsid w:val="006A7D76"/>
    <w:rsid w:val="006A7ED2"/>
    <w:rsid w:val="006B0384"/>
    <w:rsid w:val="006B07B7"/>
    <w:rsid w:val="006B09AD"/>
    <w:rsid w:val="006B0A6B"/>
    <w:rsid w:val="006B0C49"/>
    <w:rsid w:val="006B1066"/>
    <w:rsid w:val="006B182A"/>
    <w:rsid w:val="006B19AF"/>
    <w:rsid w:val="006B1AFC"/>
    <w:rsid w:val="006B1F73"/>
    <w:rsid w:val="006B23C9"/>
    <w:rsid w:val="006B242F"/>
    <w:rsid w:val="006B285D"/>
    <w:rsid w:val="006B34A5"/>
    <w:rsid w:val="006B37A0"/>
    <w:rsid w:val="006B37EF"/>
    <w:rsid w:val="006B5117"/>
    <w:rsid w:val="006B52F0"/>
    <w:rsid w:val="006B5657"/>
    <w:rsid w:val="006B5EE9"/>
    <w:rsid w:val="006B69C6"/>
    <w:rsid w:val="006B72E0"/>
    <w:rsid w:val="006B730F"/>
    <w:rsid w:val="006B7BE6"/>
    <w:rsid w:val="006C030D"/>
    <w:rsid w:val="006C0492"/>
    <w:rsid w:val="006C08E3"/>
    <w:rsid w:val="006C08FC"/>
    <w:rsid w:val="006C0A4B"/>
    <w:rsid w:val="006C1A88"/>
    <w:rsid w:val="006C1E49"/>
    <w:rsid w:val="006C273C"/>
    <w:rsid w:val="006C341F"/>
    <w:rsid w:val="006C3632"/>
    <w:rsid w:val="006C3C0B"/>
    <w:rsid w:val="006C41EE"/>
    <w:rsid w:val="006C45FC"/>
    <w:rsid w:val="006C48D4"/>
    <w:rsid w:val="006C4DA7"/>
    <w:rsid w:val="006C4DE3"/>
    <w:rsid w:val="006C4F7A"/>
    <w:rsid w:val="006C5B02"/>
    <w:rsid w:val="006C64CB"/>
    <w:rsid w:val="006C6A9F"/>
    <w:rsid w:val="006C6F8E"/>
    <w:rsid w:val="006C7004"/>
    <w:rsid w:val="006C7333"/>
    <w:rsid w:val="006C734C"/>
    <w:rsid w:val="006C7934"/>
    <w:rsid w:val="006D005B"/>
    <w:rsid w:val="006D0281"/>
    <w:rsid w:val="006D0340"/>
    <w:rsid w:val="006D0FAE"/>
    <w:rsid w:val="006D187C"/>
    <w:rsid w:val="006D1B97"/>
    <w:rsid w:val="006D1F38"/>
    <w:rsid w:val="006D21A0"/>
    <w:rsid w:val="006D2F9F"/>
    <w:rsid w:val="006D2FC3"/>
    <w:rsid w:val="006D3340"/>
    <w:rsid w:val="006D37BB"/>
    <w:rsid w:val="006D47A1"/>
    <w:rsid w:val="006D499C"/>
    <w:rsid w:val="006D4ECF"/>
    <w:rsid w:val="006D5496"/>
    <w:rsid w:val="006D5579"/>
    <w:rsid w:val="006D5D35"/>
    <w:rsid w:val="006D5E1B"/>
    <w:rsid w:val="006D60D8"/>
    <w:rsid w:val="006D627B"/>
    <w:rsid w:val="006D67DF"/>
    <w:rsid w:val="006D6C33"/>
    <w:rsid w:val="006D6DFA"/>
    <w:rsid w:val="006D712E"/>
    <w:rsid w:val="006D73EE"/>
    <w:rsid w:val="006E016E"/>
    <w:rsid w:val="006E0B09"/>
    <w:rsid w:val="006E0BA7"/>
    <w:rsid w:val="006E110C"/>
    <w:rsid w:val="006E15BF"/>
    <w:rsid w:val="006E17A7"/>
    <w:rsid w:val="006E1E8F"/>
    <w:rsid w:val="006E2315"/>
    <w:rsid w:val="006E29C2"/>
    <w:rsid w:val="006E2BDE"/>
    <w:rsid w:val="006E2BF3"/>
    <w:rsid w:val="006E33FF"/>
    <w:rsid w:val="006E3468"/>
    <w:rsid w:val="006E4B64"/>
    <w:rsid w:val="006E4CDF"/>
    <w:rsid w:val="006E52B1"/>
    <w:rsid w:val="006E56D3"/>
    <w:rsid w:val="006E5E1E"/>
    <w:rsid w:val="006E612B"/>
    <w:rsid w:val="006E658C"/>
    <w:rsid w:val="006E679E"/>
    <w:rsid w:val="006E68A6"/>
    <w:rsid w:val="006E6B46"/>
    <w:rsid w:val="006E6B52"/>
    <w:rsid w:val="006E707E"/>
    <w:rsid w:val="006E7768"/>
    <w:rsid w:val="006F0872"/>
    <w:rsid w:val="006F0B80"/>
    <w:rsid w:val="006F0C7E"/>
    <w:rsid w:val="006F1112"/>
    <w:rsid w:val="006F172A"/>
    <w:rsid w:val="006F1AEA"/>
    <w:rsid w:val="006F1AFC"/>
    <w:rsid w:val="006F1BC0"/>
    <w:rsid w:val="006F24A5"/>
    <w:rsid w:val="006F2D6E"/>
    <w:rsid w:val="006F4C35"/>
    <w:rsid w:val="006F4F74"/>
    <w:rsid w:val="006F5C68"/>
    <w:rsid w:val="006F6668"/>
    <w:rsid w:val="006F75FB"/>
    <w:rsid w:val="006F77D0"/>
    <w:rsid w:val="006F7C51"/>
    <w:rsid w:val="00700987"/>
    <w:rsid w:val="00701163"/>
    <w:rsid w:val="007012C9"/>
    <w:rsid w:val="007019A9"/>
    <w:rsid w:val="00701A70"/>
    <w:rsid w:val="00701C9F"/>
    <w:rsid w:val="00701ED3"/>
    <w:rsid w:val="007027C8"/>
    <w:rsid w:val="0070305A"/>
    <w:rsid w:val="00703264"/>
    <w:rsid w:val="00703D6F"/>
    <w:rsid w:val="00703D8F"/>
    <w:rsid w:val="0070471A"/>
    <w:rsid w:val="007048FE"/>
    <w:rsid w:val="0070542E"/>
    <w:rsid w:val="00705662"/>
    <w:rsid w:val="00705820"/>
    <w:rsid w:val="00705F7B"/>
    <w:rsid w:val="00705F82"/>
    <w:rsid w:val="007062C9"/>
    <w:rsid w:val="0070640F"/>
    <w:rsid w:val="00706A31"/>
    <w:rsid w:val="00706D8D"/>
    <w:rsid w:val="007070C9"/>
    <w:rsid w:val="00707633"/>
    <w:rsid w:val="007100CC"/>
    <w:rsid w:val="007102C3"/>
    <w:rsid w:val="007103C2"/>
    <w:rsid w:val="00710625"/>
    <w:rsid w:val="00710DA7"/>
    <w:rsid w:val="007118A4"/>
    <w:rsid w:val="0071249F"/>
    <w:rsid w:val="007128F8"/>
    <w:rsid w:val="00712FEF"/>
    <w:rsid w:val="00713153"/>
    <w:rsid w:val="00713601"/>
    <w:rsid w:val="00713CED"/>
    <w:rsid w:val="00713FFE"/>
    <w:rsid w:val="00714078"/>
    <w:rsid w:val="00714990"/>
    <w:rsid w:val="00714AB3"/>
    <w:rsid w:val="00714DC0"/>
    <w:rsid w:val="007150FC"/>
    <w:rsid w:val="00715121"/>
    <w:rsid w:val="00715513"/>
    <w:rsid w:val="00715B32"/>
    <w:rsid w:val="007164C7"/>
    <w:rsid w:val="007168BA"/>
    <w:rsid w:val="007171EC"/>
    <w:rsid w:val="00721A17"/>
    <w:rsid w:val="0072270D"/>
    <w:rsid w:val="007229DA"/>
    <w:rsid w:val="00722E94"/>
    <w:rsid w:val="00722EC4"/>
    <w:rsid w:val="00722FBC"/>
    <w:rsid w:val="00723241"/>
    <w:rsid w:val="0072391E"/>
    <w:rsid w:val="007239B6"/>
    <w:rsid w:val="00723F64"/>
    <w:rsid w:val="007240CA"/>
    <w:rsid w:val="007244FC"/>
    <w:rsid w:val="0072492F"/>
    <w:rsid w:val="00724D4A"/>
    <w:rsid w:val="007252AC"/>
    <w:rsid w:val="00725581"/>
    <w:rsid w:val="00725609"/>
    <w:rsid w:val="0072585E"/>
    <w:rsid w:val="00726A04"/>
    <w:rsid w:val="00726E82"/>
    <w:rsid w:val="00727897"/>
    <w:rsid w:val="0073015B"/>
    <w:rsid w:val="0073027D"/>
    <w:rsid w:val="0073077F"/>
    <w:rsid w:val="00730886"/>
    <w:rsid w:val="00730ABA"/>
    <w:rsid w:val="00730DAF"/>
    <w:rsid w:val="00731212"/>
    <w:rsid w:val="0073175E"/>
    <w:rsid w:val="00732397"/>
    <w:rsid w:val="00732D57"/>
    <w:rsid w:val="0073324F"/>
    <w:rsid w:val="007338A9"/>
    <w:rsid w:val="00733EE3"/>
    <w:rsid w:val="00734552"/>
    <w:rsid w:val="007348B6"/>
    <w:rsid w:val="00735011"/>
    <w:rsid w:val="007350BC"/>
    <w:rsid w:val="0073538E"/>
    <w:rsid w:val="00735675"/>
    <w:rsid w:val="007362A2"/>
    <w:rsid w:val="00737165"/>
    <w:rsid w:val="007373EE"/>
    <w:rsid w:val="00737B70"/>
    <w:rsid w:val="007404CD"/>
    <w:rsid w:val="00740697"/>
    <w:rsid w:val="00740BCA"/>
    <w:rsid w:val="00740C2F"/>
    <w:rsid w:val="00740C88"/>
    <w:rsid w:val="007416DC"/>
    <w:rsid w:val="0074212B"/>
    <w:rsid w:val="00742500"/>
    <w:rsid w:val="00742CEB"/>
    <w:rsid w:val="0074320C"/>
    <w:rsid w:val="0074334C"/>
    <w:rsid w:val="00743609"/>
    <w:rsid w:val="00743B6A"/>
    <w:rsid w:val="00744155"/>
    <w:rsid w:val="00745A84"/>
    <w:rsid w:val="00746221"/>
    <w:rsid w:val="00746558"/>
    <w:rsid w:val="00746A4D"/>
    <w:rsid w:val="0074756B"/>
    <w:rsid w:val="007476C4"/>
    <w:rsid w:val="0074782C"/>
    <w:rsid w:val="007479D3"/>
    <w:rsid w:val="00747ABA"/>
    <w:rsid w:val="00747DDD"/>
    <w:rsid w:val="007500C2"/>
    <w:rsid w:val="0075062C"/>
    <w:rsid w:val="00750BE0"/>
    <w:rsid w:val="00750D90"/>
    <w:rsid w:val="007510D1"/>
    <w:rsid w:val="0075111E"/>
    <w:rsid w:val="007515E3"/>
    <w:rsid w:val="0075199D"/>
    <w:rsid w:val="00751C8C"/>
    <w:rsid w:val="00751D8E"/>
    <w:rsid w:val="00752396"/>
    <w:rsid w:val="00752A70"/>
    <w:rsid w:val="00752BA7"/>
    <w:rsid w:val="00752C95"/>
    <w:rsid w:val="00753494"/>
    <w:rsid w:val="007538A9"/>
    <w:rsid w:val="007544E3"/>
    <w:rsid w:val="00754928"/>
    <w:rsid w:val="00754F14"/>
    <w:rsid w:val="00755175"/>
    <w:rsid w:val="00755438"/>
    <w:rsid w:val="00755808"/>
    <w:rsid w:val="007560B5"/>
    <w:rsid w:val="00756378"/>
    <w:rsid w:val="00756836"/>
    <w:rsid w:val="00756F87"/>
    <w:rsid w:val="0075745E"/>
    <w:rsid w:val="00757510"/>
    <w:rsid w:val="0075754D"/>
    <w:rsid w:val="00757873"/>
    <w:rsid w:val="0076085E"/>
    <w:rsid w:val="00760971"/>
    <w:rsid w:val="00760A15"/>
    <w:rsid w:val="00760DA5"/>
    <w:rsid w:val="00760E69"/>
    <w:rsid w:val="00761B99"/>
    <w:rsid w:val="00761C6C"/>
    <w:rsid w:val="00761D3A"/>
    <w:rsid w:val="0076244D"/>
    <w:rsid w:val="00762B1B"/>
    <w:rsid w:val="00762F52"/>
    <w:rsid w:val="007630D4"/>
    <w:rsid w:val="00763317"/>
    <w:rsid w:val="00763729"/>
    <w:rsid w:val="0076468E"/>
    <w:rsid w:val="00764D34"/>
    <w:rsid w:val="007652C5"/>
    <w:rsid w:val="00765AA9"/>
    <w:rsid w:val="0076632A"/>
    <w:rsid w:val="007663F9"/>
    <w:rsid w:val="007664D2"/>
    <w:rsid w:val="00766F58"/>
    <w:rsid w:val="007674B0"/>
    <w:rsid w:val="007674C7"/>
    <w:rsid w:val="007679B2"/>
    <w:rsid w:val="007701BB"/>
    <w:rsid w:val="007702CF"/>
    <w:rsid w:val="00770389"/>
    <w:rsid w:val="0077073E"/>
    <w:rsid w:val="00770987"/>
    <w:rsid w:val="00770DD1"/>
    <w:rsid w:val="0077181F"/>
    <w:rsid w:val="00772076"/>
    <w:rsid w:val="007722B0"/>
    <w:rsid w:val="00772508"/>
    <w:rsid w:val="00772BD4"/>
    <w:rsid w:val="00773605"/>
    <w:rsid w:val="007737D4"/>
    <w:rsid w:val="007739BD"/>
    <w:rsid w:val="007740FD"/>
    <w:rsid w:val="007743C8"/>
    <w:rsid w:val="00774632"/>
    <w:rsid w:val="00774912"/>
    <w:rsid w:val="00774D3A"/>
    <w:rsid w:val="00775126"/>
    <w:rsid w:val="00775B39"/>
    <w:rsid w:val="007770D3"/>
    <w:rsid w:val="0077722A"/>
    <w:rsid w:val="0077748F"/>
    <w:rsid w:val="0077793A"/>
    <w:rsid w:val="007804CE"/>
    <w:rsid w:val="00780861"/>
    <w:rsid w:val="00780B52"/>
    <w:rsid w:val="007813BA"/>
    <w:rsid w:val="00781A00"/>
    <w:rsid w:val="007820FC"/>
    <w:rsid w:val="00782168"/>
    <w:rsid w:val="00782B72"/>
    <w:rsid w:val="00783021"/>
    <w:rsid w:val="00783C7E"/>
    <w:rsid w:val="007841E2"/>
    <w:rsid w:val="0078433A"/>
    <w:rsid w:val="00784470"/>
    <w:rsid w:val="00784679"/>
    <w:rsid w:val="00784C7B"/>
    <w:rsid w:val="007855E5"/>
    <w:rsid w:val="0078567D"/>
    <w:rsid w:val="00786B12"/>
    <w:rsid w:val="00786B74"/>
    <w:rsid w:val="00787345"/>
    <w:rsid w:val="00787B91"/>
    <w:rsid w:val="00790062"/>
    <w:rsid w:val="0079022C"/>
    <w:rsid w:val="00791121"/>
    <w:rsid w:val="007914A4"/>
    <w:rsid w:val="007916F9"/>
    <w:rsid w:val="00791EA0"/>
    <w:rsid w:val="00791F26"/>
    <w:rsid w:val="007920EF"/>
    <w:rsid w:val="00792198"/>
    <w:rsid w:val="00792351"/>
    <w:rsid w:val="00792753"/>
    <w:rsid w:val="00792D1D"/>
    <w:rsid w:val="00793244"/>
    <w:rsid w:val="00793294"/>
    <w:rsid w:val="007934C5"/>
    <w:rsid w:val="00793987"/>
    <w:rsid w:val="00793B27"/>
    <w:rsid w:val="00793BFA"/>
    <w:rsid w:val="00793C64"/>
    <w:rsid w:val="007947CF"/>
    <w:rsid w:val="00794888"/>
    <w:rsid w:val="00794ABC"/>
    <w:rsid w:val="00794E31"/>
    <w:rsid w:val="007950B6"/>
    <w:rsid w:val="007951E4"/>
    <w:rsid w:val="00795510"/>
    <w:rsid w:val="00795A7E"/>
    <w:rsid w:val="00795D96"/>
    <w:rsid w:val="00795F39"/>
    <w:rsid w:val="0079613C"/>
    <w:rsid w:val="00796E85"/>
    <w:rsid w:val="0079711A"/>
    <w:rsid w:val="007972E8"/>
    <w:rsid w:val="007A0B7A"/>
    <w:rsid w:val="007A0D96"/>
    <w:rsid w:val="007A164D"/>
    <w:rsid w:val="007A169E"/>
    <w:rsid w:val="007A1805"/>
    <w:rsid w:val="007A1B6C"/>
    <w:rsid w:val="007A1B76"/>
    <w:rsid w:val="007A2376"/>
    <w:rsid w:val="007A2389"/>
    <w:rsid w:val="007A243E"/>
    <w:rsid w:val="007A2870"/>
    <w:rsid w:val="007A2E90"/>
    <w:rsid w:val="007A33D5"/>
    <w:rsid w:val="007A38F8"/>
    <w:rsid w:val="007A39B5"/>
    <w:rsid w:val="007A3A52"/>
    <w:rsid w:val="007A3C40"/>
    <w:rsid w:val="007A42A4"/>
    <w:rsid w:val="007A448D"/>
    <w:rsid w:val="007A4725"/>
    <w:rsid w:val="007A54C2"/>
    <w:rsid w:val="007A6881"/>
    <w:rsid w:val="007A6E21"/>
    <w:rsid w:val="007A6F67"/>
    <w:rsid w:val="007A78C3"/>
    <w:rsid w:val="007A7F4B"/>
    <w:rsid w:val="007A7FA3"/>
    <w:rsid w:val="007B0157"/>
    <w:rsid w:val="007B02BA"/>
    <w:rsid w:val="007B083D"/>
    <w:rsid w:val="007B09BB"/>
    <w:rsid w:val="007B0F69"/>
    <w:rsid w:val="007B0F88"/>
    <w:rsid w:val="007B1136"/>
    <w:rsid w:val="007B12BF"/>
    <w:rsid w:val="007B187E"/>
    <w:rsid w:val="007B1904"/>
    <w:rsid w:val="007B19AA"/>
    <w:rsid w:val="007B1AD0"/>
    <w:rsid w:val="007B1BB6"/>
    <w:rsid w:val="007B1BD4"/>
    <w:rsid w:val="007B1FB5"/>
    <w:rsid w:val="007B2AE6"/>
    <w:rsid w:val="007B2FEB"/>
    <w:rsid w:val="007B30FF"/>
    <w:rsid w:val="007B423B"/>
    <w:rsid w:val="007B4472"/>
    <w:rsid w:val="007B4807"/>
    <w:rsid w:val="007B4BC9"/>
    <w:rsid w:val="007B5EFB"/>
    <w:rsid w:val="007B6277"/>
    <w:rsid w:val="007B67D3"/>
    <w:rsid w:val="007B7B66"/>
    <w:rsid w:val="007B7B8C"/>
    <w:rsid w:val="007B7DEE"/>
    <w:rsid w:val="007C0426"/>
    <w:rsid w:val="007C0435"/>
    <w:rsid w:val="007C106D"/>
    <w:rsid w:val="007C1485"/>
    <w:rsid w:val="007C14F7"/>
    <w:rsid w:val="007C160E"/>
    <w:rsid w:val="007C1C5D"/>
    <w:rsid w:val="007C2052"/>
    <w:rsid w:val="007C2253"/>
    <w:rsid w:val="007C238C"/>
    <w:rsid w:val="007C3086"/>
    <w:rsid w:val="007C357A"/>
    <w:rsid w:val="007C36EB"/>
    <w:rsid w:val="007C387C"/>
    <w:rsid w:val="007C3CCF"/>
    <w:rsid w:val="007C3F78"/>
    <w:rsid w:val="007C41F6"/>
    <w:rsid w:val="007C45BA"/>
    <w:rsid w:val="007C46C5"/>
    <w:rsid w:val="007C49F8"/>
    <w:rsid w:val="007C4C3A"/>
    <w:rsid w:val="007C4CD5"/>
    <w:rsid w:val="007C52A0"/>
    <w:rsid w:val="007C569A"/>
    <w:rsid w:val="007C5892"/>
    <w:rsid w:val="007C58E8"/>
    <w:rsid w:val="007C596C"/>
    <w:rsid w:val="007C5AAE"/>
    <w:rsid w:val="007C5DD9"/>
    <w:rsid w:val="007C5F1E"/>
    <w:rsid w:val="007C6213"/>
    <w:rsid w:val="007C68FE"/>
    <w:rsid w:val="007C71E5"/>
    <w:rsid w:val="007C7F47"/>
    <w:rsid w:val="007D0359"/>
    <w:rsid w:val="007D0ED0"/>
    <w:rsid w:val="007D1077"/>
    <w:rsid w:val="007D1670"/>
    <w:rsid w:val="007D1B5E"/>
    <w:rsid w:val="007D1C8B"/>
    <w:rsid w:val="007D1CC9"/>
    <w:rsid w:val="007D1F0C"/>
    <w:rsid w:val="007D2D57"/>
    <w:rsid w:val="007D2F14"/>
    <w:rsid w:val="007D3221"/>
    <w:rsid w:val="007D339C"/>
    <w:rsid w:val="007D3532"/>
    <w:rsid w:val="007D364F"/>
    <w:rsid w:val="007D3F5F"/>
    <w:rsid w:val="007D402B"/>
    <w:rsid w:val="007D41E4"/>
    <w:rsid w:val="007D4344"/>
    <w:rsid w:val="007D46C5"/>
    <w:rsid w:val="007D54E1"/>
    <w:rsid w:val="007D5932"/>
    <w:rsid w:val="007D64CB"/>
    <w:rsid w:val="007D69ED"/>
    <w:rsid w:val="007D6AA6"/>
    <w:rsid w:val="007D6E93"/>
    <w:rsid w:val="007D7315"/>
    <w:rsid w:val="007D7BF0"/>
    <w:rsid w:val="007E0A46"/>
    <w:rsid w:val="007E0C13"/>
    <w:rsid w:val="007E0DDF"/>
    <w:rsid w:val="007E15E9"/>
    <w:rsid w:val="007E1859"/>
    <w:rsid w:val="007E1E3B"/>
    <w:rsid w:val="007E386D"/>
    <w:rsid w:val="007E38A3"/>
    <w:rsid w:val="007E41C4"/>
    <w:rsid w:val="007E44E6"/>
    <w:rsid w:val="007E4F27"/>
    <w:rsid w:val="007E4F8B"/>
    <w:rsid w:val="007E4FC2"/>
    <w:rsid w:val="007E5032"/>
    <w:rsid w:val="007E5141"/>
    <w:rsid w:val="007E5B28"/>
    <w:rsid w:val="007E5E73"/>
    <w:rsid w:val="007E63BD"/>
    <w:rsid w:val="007E6E37"/>
    <w:rsid w:val="007E72FA"/>
    <w:rsid w:val="007E7797"/>
    <w:rsid w:val="007E7BD6"/>
    <w:rsid w:val="007E7F31"/>
    <w:rsid w:val="007F0124"/>
    <w:rsid w:val="007F0F22"/>
    <w:rsid w:val="007F1011"/>
    <w:rsid w:val="007F117F"/>
    <w:rsid w:val="007F1C6B"/>
    <w:rsid w:val="007F2697"/>
    <w:rsid w:val="007F2B32"/>
    <w:rsid w:val="007F315F"/>
    <w:rsid w:val="007F3180"/>
    <w:rsid w:val="007F3846"/>
    <w:rsid w:val="007F39B3"/>
    <w:rsid w:val="007F40B0"/>
    <w:rsid w:val="007F43F2"/>
    <w:rsid w:val="007F449E"/>
    <w:rsid w:val="007F466A"/>
    <w:rsid w:val="007F5C45"/>
    <w:rsid w:val="007F5CC0"/>
    <w:rsid w:val="007F7000"/>
    <w:rsid w:val="007F7455"/>
    <w:rsid w:val="007F75BC"/>
    <w:rsid w:val="007F7821"/>
    <w:rsid w:val="00800036"/>
    <w:rsid w:val="00800507"/>
    <w:rsid w:val="00800597"/>
    <w:rsid w:val="008007D1"/>
    <w:rsid w:val="00801151"/>
    <w:rsid w:val="0080153A"/>
    <w:rsid w:val="00801F4F"/>
    <w:rsid w:val="0080316C"/>
    <w:rsid w:val="0080328B"/>
    <w:rsid w:val="00803310"/>
    <w:rsid w:val="00803EC4"/>
    <w:rsid w:val="0080410C"/>
    <w:rsid w:val="00804807"/>
    <w:rsid w:val="00804DA0"/>
    <w:rsid w:val="00804E17"/>
    <w:rsid w:val="0080524F"/>
    <w:rsid w:val="00805345"/>
    <w:rsid w:val="008053C1"/>
    <w:rsid w:val="008055FA"/>
    <w:rsid w:val="0080596E"/>
    <w:rsid w:val="00805F0A"/>
    <w:rsid w:val="0080656C"/>
    <w:rsid w:val="00806614"/>
    <w:rsid w:val="00806F6D"/>
    <w:rsid w:val="00811055"/>
    <w:rsid w:val="0081111F"/>
    <w:rsid w:val="008113A4"/>
    <w:rsid w:val="0081180D"/>
    <w:rsid w:val="00811C73"/>
    <w:rsid w:val="008126C3"/>
    <w:rsid w:val="008132E8"/>
    <w:rsid w:val="008137D3"/>
    <w:rsid w:val="0081392D"/>
    <w:rsid w:val="00813A49"/>
    <w:rsid w:val="00813C44"/>
    <w:rsid w:val="0081472C"/>
    <w:rsid w:val="008152C2"/>
    <w:rsid w:val="00815412"/>
    <w:rsid w:val="00815958"/>
    <w:rsid w:val="00815CDC"/>
    <w:rsid w:val="00815DC4"/>
    <w:rsid w:val="0081608C"/>
    <w:rsid w:val="0081647C"/>
    <w:rsid w:val="008164B1"/>
    <w:rsid w:val="008164E0"/>
    <w:rsid w:val="00816A38"/>
    <w:rsid w:val="00816D89"/>
    <w:rsid w:val="008175EC"/>
    <w:rsid w:val="00817892"/>
    <w:rsid w:val="00817B6B"/>
    <w:rsid w:val="00817C1B"/>
    <w:rsid w:val="00817EE4"/>
    <w:rsid w:val="00817FF1"/>
    <w:rsid w:val="00820164"/>
    <w:rsid w:val="00820208"/>
    <w:rsid w:val="00820243"/>
    <w:rsid w:val="0082069E"/>
    <w:rsid w:val="00820AD6"/>
    <w:rsid w:val="00820DF9"/>
    <w:rsid w:val="00820F77"/>
    <w:rsid w:val="0082108A"/>
    <w:rsid w:val="00821361"/>
    <w:rsid w:val="00821F52"/>
    <w:rsid w:val="008220DE"/>
    <w:rsid w:val="00822200"/>
    <w:rsid w:val="0082222D"/>
    <w:rsid w:val="0082230D"/>
    <w:rsid w:val="00822AC1"/>
    <w:rsid w:val="00822BFF"/>
    <w:rsid w:val="00823354"/>
    <w:rsid w:val="0082375A"/>
    <w:rsid w:val="00823DB1"/>
    <w:rsid w:val="00824283"/>
    <w:rsid w:val="0082480C"/>
    <w:rsid w:val="0082487B"/>
    <w:rsid w:val="00824C51"/>
    <w:rsid w:val="00825854"/>
    <w:rsid w:val="00825B81"/>
    <w:rsid w:val="00825C82"/>
    <w:rsid w:val="00826945"/>
    <w:rsid w:val="00826A46"/>
    <w:rsid w:val="00826B46"/>
    <w:rsid w:val="00826EDE"/>
    <w:rsid w:val="00827384"/>
    <w:rsid w:val="00827512"/>
    <w:rsid w:val="00827C86"/>
    <w:rsid w:val="00827CE9"/>
    <w:rsid w:val="00827DA5"/>
    <w:rsid w:val="008306B1"/>
    <w:rsid w:val="008313E3"/>
    <w:rsid w:val="0083183C"/>
    <w:rsid w:val="008318AE"/>
    <w:rsid w:val="00831A8D"/>
    <w:rsid w:val="00831DF7"/>
    <w:rsid w:val="00832678"/>
    <w:rsid w:val="00832BAA"/>
    <w:rsid w:val="00834249"/>
    <w:rsid w:val="008344F8"/>
    <w:rsid w:val="008349A9"/>
    <w:rsid w:val="00834CB8"/>
    <w:rsid w:val="00834E8E"/>
    <w:rsid w:val="008352AD"/>
    <w:rsid w:val="00835493"/>
    <w:rsid w:val="00835BC9"/>
    <w:rsid w:val="00835CAA"/>
    <w:rsid w:val="00835F50"/>
    <w:rsid w:val="00836566"/>
    <w:rsid w:val="008366C5"/>
    <w:rsid w:val="00837614"/>
    <w:rsid w:val="008376B0"/>
    <w:rsid w:val="00841415"/>
    <w:rsid w:val="00841B81"/>
    <w:rsid w:val="00841BBF"/>
    <w:rsid w:val="00842500"/>
    <w:rsid w:val="008427E5"/>
    <w:rsid w:val="00842D33"/>
    <w:rsid w:val="00842F99"/>
    <w:rsid w:val="008432AB"/>
    <w:rsid w:val="00843875"/>
    <w:rsid w:val="008438F8"/>
    <w:rsid w:val="00843A6A"/>
    <w:rsid w:val="00844056"/>
    <w:rsid w:val="0084430C"/>
    <w:rsid w:val="00844E98"/>
    <w:rsid w:val="00844F67"/>
    <w:rsid w:val="008455DA"/>
    <w:rsid w:val="00845618"/>
    <w:rsid w:val="00845739"/>
    <w:rsid w:val="00846A08"/>
    <w:rsid w:val="00846B1B"/>
    <w:rsid w:val="00847024"/>
    <w:rsid w:val="0084705F"/>
    <w:rsid w:val="008471AC"/>
    <w:rsid w:val="00847406"/>
    <w:rsid w:val="00847ADF"/>
    <w:rsid w:val="00850729"/>
    <w:rsid w:val="00850C2C"/>
    <w:rsid w:val="00850D89"/>
    <w:rsid w:val="00851451"/>
    <w:rsid w:val="00851C39"/>
    <w:rsid w:val="00851CE3"/>
    <w:rsid w:val="00852B86"/>
    <w:rsid w:val="00853290"/>
    <w:rsid w:val="00853527"/>
    <w:rsid w:val="00853888"/>
    <w:rsid w:val="00853A7A"/>
    <w:rsid w:val="00853AB7"/>
    <w:rsid w:val="00853DEE"/>
    <w:rsid w:val="00853E00"/>
    <w:rsid w:val="00854155"/>
    <w:rsid w:val="00854C0E"/>
    <w:rsid w:val="00854D0A"/>
    <w:rsid w:val="008551EC"/>
    <w:rsid w:val="008552C3"/>
    <w:rsid w:val="0085616E"/>
    <w:rsid w:val="008569CD"/>
    <w:rsid w:val="00856D62"/>
    <w:rsid w:val="00857007"/>
    <w:rsid w:val="0085728A"/>
    <w:rsid w:val="00857963"/>
    <w:rsid w:val="00860331"/>
    <w:rsid w:val="00860364"/>
    <w:rsid w:val="00860547"/>
    <w:rsid w:val="008608B6"/>
    <w:rsid w:val="00860F46"/>
    <w:rsid w:val="0086112A"/>
    <w:rsid w:val="00861780"/>
    <w:rsid w:val="0086207B"/>
    <w:rsid w:val="00862559"/>
    <w:rsid w:val="0086255B"/>
    <w:rsid w:val="008625F1"/>
    <w:rsid w:val="008627A8"/>
    <w:rsid w:val="00862936"/>
    <w:rsid w:val="00863062"/>
    <w:rsid w:val="0086371A"/>
    <w:rsid w:val="00863DBD"/>
    <w:rsid w:val="00864036"/>
    <w:rsid w:val="00864394"/>
    <w:rsid w:val="008647D9"/>
    <w:rsid w:val="00864B6E"/>
    <w:rsid w:val="00864E7E"/>
    <w:rsid w:val="00865174"/>
    <w:rsid w:val="00866019"/>
    <w:rsid w:val="0086710F"/>
    <w:rsid w:val="008677B7"/>
    <w:rsid w:val="008702C8"/>
    <w:rsid w:val="008707D7"/>
    <w:rsid w:val="00870928"/>
    <w:rsid w:val="0087096C"/>
    <w:rsid w:val="008709BF"/>
    <w:rsid w:val="00871277"/>
    <w:rsid w:val="00871507"/>
    <w:rsid w:val="0087193E"/>
    <w:rsid w:val="00871A4A"/>
    <w:rsid w:val="0087216F"/>
    <w:rsid w:val="00872603"/>
    <w:rsid w:val="00872D93"/>
    <w:rsid w:val="00872FD0"/>
    <w:rsid w:val="00873E1E"/>
    <w:rsid w:val="00874D1E"/>
    <w:rsid w:val="00874EF5"/>
    <w:rsid w:val="00875281"/>
    <w:rsid w:val="008753AB"/>
    <w:rsid w:val="008756A5"/>
    <w:rsid w:val="008757D5"/>
    <w:rsid w:val="008759A8"/>
    <w:rsid w:val="00876255"/>
    <w:rsid w:val="0087625A"/>
    <w:rsid w:val="0087631C"/>
    <w:rsid w:val="00877621"/>
    <w:rsid w:val="00877BB6"/>
    <w:rsid w:val="00877F54"/>
    <w:rsid w:val="008800C0"/>
    <w:rsid w:val="008803E7"/>
    <w:rsid w:val="0088047F"/>
    <w:rsid w:val="008805C9"/>
    <w:rsid w:val="00880D21"/>
    <w:rsid w:val="00881034"/>
    <w:rsid w:val="008812A7"/>
    <w:rsid w:val="00881918"/>
    <w:rsid w:val="00881BC2"/>
    <w:rsid w:val="00881D97"/>
    <w:rsid w:val="00881E78"/>
    <w:rsid w:val="008823F9"/>
    <w:rsid w:val="00882DEC"/>
    <w:rsid w:val="008830F2"/>
    <w:rsid w:val="008832D2"/>
    <w:rsid w:val="00883628"/>
    <w:rsid w:val="0088383F"/>
    <w:rsid w:val="00883D80"/>
    <w:rsid w:val="008842BB"/>
    <w:rsid w:val="008844F6"/>
    <w:rsid w:val="00884952"/>
    <w:rsid w:val="00884C61"/>
    <w:rsid w:val="008851BC"/>
    <w:rsid w:val="00886350"/>
    <w:rsid w:val="00886549"/>
    <w:rsid w:val="00886BF4"/>
    <w:rsid w:val="00886E2A"/>
    <w:rsid w:val="0088746E"/>
    <w:rsid w:val="0089033A"/>
    <w:rsid w:val="00890424"/>
    <w:rsid w:val="0089063E"/>
    <w:rsid w:val="008906C2"/>
    <w:rsid w:val="00890E4A"/>
    <w:rsid w:val="008911A3"/>
    <w:rsid w:val="00891407"/>
    <w:rsid w:val="008914C5"/>
    <w:rsid w:val="00891FCC"/>
    <w:rsid w:val="008927EA"/>
    <w:rsid w:val="00892AEE"/>
    <w:rsid w:val="0089316C"/>
    <w:rsid w:val="008931AD"/>
    <w:rsid w:val="008934D0"/>
    <w:rsid w:val="008935C5"/>
    <w:rsid w:val="008936A2"/>
    <w:rsid w:val="0089388D"/>
    <w:rsid w:val="008938F6"/>
    <w:rsid w:val="00893AEB"/>
    <w:rsid w:val="00893C24"/>
    <w:rsid w:val="008945D5"/>
    <w:rsid w:val="008946C0"/>
    <w:rsid w:val="00894BB0"/>
    <w:rsid w:val="00895443"/>
    <w:rsid w:val="00895483"/>
    <w:rsid w:val="008957BA"/>
    <w:rsid w:val="008959AA"/>
    <w:rsid w:val="0089676A"/>
    <w:rsid w:val="00896802"/>
    <w:rsid w:val="00896F4F"/>
    <w:rsid w:val="008978D2"/>
    <w:rsid w:val="008A005D"/>
    <w:rsid w:val="008A05C4"/>
    <w:rsid w:val="008A0AFB"/>
    <w:rsid w:val="008A0EC1"/>
    <w:rsid w:val="008A1273"/>
    <w:rsid w:val="008A1364"/>
    <w:rsid w:val="008A16E1"/>
    <w:rsid w:val="008A1FD9"/>
    <w:rsid w:val="008A22A4"/>
    <w:rsid w:val="008A35DE"/>
    <w:rsid w:val="008A363B"/>
    <w:rsid w:val="008A3B5E"/>
    <w:rsid w:val="008A3FD1"/>
    <w:rsid w:val="008A4033"/>
    <w:rsid w:val="008A4873"/>
    <w:rsid w:val="008A48A9"/>
    <w:rsid w:val="008A50E0"/>
    <w:rsid w:val="008A5837"/>
    <w:rsid w:val="008A5DDA"/>
    <w:rsid w:val="008A6716"/>
    <w:rsid w:val="008A6BDB"/>
    <w:rsid w:val="008A72F2"/>
    <w:rsid w:val="008B004F"/>
    <w:rsid w:val="008B005E"/>
    <w:rsid w:val="008B0C41"/>
    <w:rsid w:val="008B160A"/>
    <w:rsid w:val="008B172B"/>
    <w:rsid w:val="008B175F"/>
    <w:rsid w:val="008B1CD4"/>
    <w:rsid w:val="008B1FA8"/>
    <w:rsid w:val="008B1FAC"/>
    <w:rsid w:val="008B21AD"/>
    <w:rsid w:val="008B2419"/>
    <w:rsid w:val="008B2B0B"/>
    <w:rsid w:val="008B3D0A"/>
    <w:rsid w:val="008B49DE"/>
    <w:rsid w:val="008B4BB1"/>
    <w:rsid w:val="008B52FD"/>
    <w:rsid w:val="008B53BC"/>
    <w:rsid w:val="008B54B2"/>
    <w:rsid w:val="008B54FE"/>
    <w:rsid w:val="008B5A9C"/>
    <w:rsid w:val="008B7131"/>
    <w:rsid w:val="008B758C"/>
    <w:rsid w:val="008B799A"/>
    <w:rsid w:val="008B79A5"/>
    <w:rsid w:val="008B7B67"/>
    <w:rsid w:val="008C0A46"/>
    <w:rsid w:val="008C12BC"/>
    <w:rsid w:val="008C19CD"/>
    <w:rsid w:val="008C1B41"/>
    <w:rsid w:val="008C280A"/>
    <w:rsid w:val="008C2955"/>
    <w:rsid w:val="008C2BDB"/>
    <w:rsid w:val="008C33AA"/>
    <w:rsid w:val="008C42F8"/>
    <w:rsid w:val="008C4588"/>
    <w:rsid w:val="008C521E"/>
    <w:rsid w:val="008C54C8"/>
    <w:rsid w:val="008C5716"/>
    <w:rsid w:val="008C6CD5"/>
    <w:rsid w:val="008C6D25"/>
    <w:rsid w:val="008C6E97"/>
    <w:rsid w:val="008C6EF6"/>
    <w:rsid w:val="008C7107"/>
    <w:rsid w:val="008C7501"/>
    <w:rsid w:val="008C7A58"/>
    <w:rsid w:val="008C7B3A"/>
    <w:rsid w:val="008C7B6B"/>
    <w:rsid w:val="008C7D16"/>
    <w:rsid w:val="008D17BA"/>
    <w:rsid w:val="008D2036"/>
    <w:rsid w:val="008D2120"/>
    <w:rsid w:val="008D234F"/>
    <w:rsid w:val="008D2D3E"/>
    <w:rsid w:val="008D326C"/>
    <w:rsid w:val="008D3779"/>
    <w:rsid w:val="008D4105"/>
    <w:rsid w:val="008D44EF"/>
    <w:rsid w:val="008D45A4"/>
    <w:rsid w:val="008D46B6"/>
    <w:rsid w:val="008D49FF"/>
    <w:rsid w:val="008D5168"/>
    <w:rsid w:val="008D516C"/>
    <w:rsid w:val="008D52A6"/>
    <w:rsid w:val="008D5506"/>
    <w:rsid w:val="008D5D14"/>
    <w:rsid w:val="008D5D8F"/>
    <w:rsid w:val="008D5EB7"/>
    <w:rsid w:val="008D6818"/>
    <w:rsid w:val="008D69A4"/>
    <w:rsid w:val="008D7223"/>
    <w:rsid w:val="008E01F2"/>
    <w:rsid w:val="008E03EF"/>
    <w:rsid w:val="008E070E"/>
    <w:rsid w:val="008E0A45"/>
    <w:rsid w:val="008E0BEB"/>
    <w:rsid w:val="008E0E55"/>
    <w:rsid w:val="008E0F1E"/>
    <w:rsid w:val="008E0F7D"/>
    <w:rsid w:val="008E1108"/>
    <w:rsid w:val="008E14DE"/>
    <w:rsid w:val="008E219E"/>
    <w:rsid w:val="008E2373"/>
    <w:rsid w:val="008E27D4"/>
    <w:rsid w:val="008E2A33"/>
    <w:rsid w:val="008E2E17"/>
    <w:rsid w:val="008E35CE"/>
    <w:rsid w:val="008E36B1"/>
    <w:rsid w:val="008E41E9"/>
    <w:rsid w:val="008E4D77"/>
    <w:rsid w:val="008E4EE7"/>
    <w:rsid w:val="008E5180"/>
    <w:rsid w:val="008E729C"/>
    <w:rsid w:val="008E752B"/>
    <w:rsid w:val="008E761D"/>
    <w:rsid w:val="008E7CA1"/>
    <w:rsid w:val="008E7DBB"/>
    <w:rsid w:val="008F073E"/>
    <w:rsid w:val="008F0847"/>
    <w:rsid w:val="008F0D44"/>
    <w:rsid w:val="008F105B"/>
    <w:rsid w:val="008F1263"/>
    <w:rsid w:val="008F164B"/>
    <w:rsid w:val="008F17C3"/>
    <w:rsid w:val="008F2A4C"/>
    <w:rsid w:val="008F2AAE"/>
    <w:rsid w:val="008F2CDE"/>
    <w:rsid w:val="008F32CA"/>
    <w:rsid w:val="008F3332"/>
    <w:rsid w:val="008F3A45"/>
    <w:rsid w:val="008F3DEA"/>
    <w:rsid w:val="008F4541"/>
    <w:rsid w:val="008F4EE8"/>
    <w:rsid w:val="008F4F52"/>
    <w:rsid w:val="008F5016"/>
    <w:rsid w:val="008F5540"/>
    <w:rsid w:val="008F5CD6"/>
    <w:rsid w:val="008F72A4"/>
    <w:rsid w:val="008F75E3"/>
    <w:rsid w:val="008F7844"/>
    <w:rsid w:val="008F7956"/>
    <w:rsid w:val="008F7B93"/>
    <w:rsid w:val="009004C6"/>
    <w:rsid w:val="009011D2"/>
    <w:rsid w:val="00901DF3"/>
    <w:rsid w:val="009023A9"/>
    <w:rsid w:val="00902A20"/>
    <w:rsid w:val="00902C1D"/>
    <w:rsid w:val="00902D1D"/>
    <w:rsid w:val="009031AC"/>
    <w:rsid w:val="00903F0C"/>
    <w:rsid w:val="009041F5"/>
    <w:rsid w:val="00904AC9"/>
    <w:rsid w:val="00904BE5"/>
    <w:rsid w:val="00904D86"/>
    <w:rsid w:val="0090518C"/>
    <w:rsid w:val="00905814"/>
    <w:rsid w:val="0090595A"/>
    <w:rsid w:val="00905DAC"/>
    <w:rsid w:val="00905E88"/>
    <w:rsid w:val="00906A87"/>
    <w:rsid w:val="009073C9"/>
    <w:rsid w:val="0090764C"/>
    <w:rsid w:val="00907D01"/>
    <w:rsid w:val="0091029C"/>
    <w:rsid w:val="00910331"/>
    <w:rsid w:val="00910373"/>
    <w:rsid w:val="00911D55"/>
    <w:rsid w:val="00911D6A"/>
    <w:rsid w:val="00911E2A"/>
    <w:rsid w:val="00912211"/>
    <w:rsid w:val="00912C3B"/>
    <w:rsid w:val="00913415"/>
    <w:rsid w:val="0091426F"/>
    <w:rsid w:val="00914B3B"/>
    <w:rsid w:val="00915519"/>
    <w:rsid w:val="00915B17"/>
    <w:rsid w:val="00915B65"/>
    <w:rsid w:val="009160E4"/>
    <w:rsid w:val="00916A33"/>
    <w:rsid w:val="00917597"/>
    <w:rsid w:val="0091798F"/>
    <w:rsid w:val="00917B99"/>
    <w:rsid w:val="00920E0E"/>
    <w:rsid w:val="009210EB"/>
    <w:rsid w:val="00921402"/>
    <w:rsid w:val="00921660"/>
    <w:rsid w:val="009224AC"/>
    <w:rsid w:val="00922649"/>
    <w:rsid w:val="00922D10"/>
    <w:rsid w:val="00922DB2"/>
    <w:rsid w:val="00923872"/>
    <w:rsid w:val="00924CA7"/>
    <w:rsid w:val="00924D6A"/>
    <w:rsid w:val="00924FDD"/>
    <w:rsid w:val="0092603C"/>
    <w:rsid w:val="00926AAE"/>
    <w:rsid w:val="00927369"/>
    <w:rsid w:val="0092739F"/>
    <w:rsid w:val="00927AA2"/>
    <w:rsid w:val="009306AE"/>
    <w:rsid w:val="0093074D"/>
    <w:rsid w:val="00930E90"/>
    <w:rsid w:val="00931C8E"/>
    <w:rsid w:val="0093239F"/>
    <w:rsid w:val="00932AB5"/>
    <w:rsid w:val="00932B02"/>
    <w:rsid w:val="00933751"/>
    <w:rsid w:val="0093391A"/>
    <w:rsid w:val="00933C0B"/>
    <w:rsid w:val="009347F8"/>
    <w:rsid w:val="00934938"/>
    <w:rsid w:val="00934E84"/>
    <w:rsid w:val="00934EB2"/>
    <w:rsid w:val="009359D1"/>
    <w:rsid w:val="00935BE0"/>
    <w:rsid w:val="0093686D"/>
    <w:rsid w:val="00936DD8"/>
    <w:rsid w:val="00936FEF"/>
    <w:rsid w:val="00937333"/>
    <w:rsid w:val="00937551"/>
    <w:rsid w:val="00940576"/>
    <w:rsid w:val="009408F5"/>
    <w:rsid w:val="00940B87"/>
    <w:rsid w:val="00941157"/>
    <w:rsid w:val="00941617"/>
    <w:rsid w:val="00941633"/>
    <w:rsid w:val="00941878"/>
    <w:rsid w:val="00942651"/>
    <w:rsid w:val="00942881"/>
    <w:rsid w:val="00942ADD"/>
    <w:rsid w:val="0094302B"/>
    <w:rsid w:val="00943E76"/>
    <w:rsid w:val="00945111"/>
    <w:rsid w:val="00945612"/>
    <w:rsid w:val="009456BD"/>
    <w:rsid w:val="00945C97"/>
    <w:rsid w:val="009461CE"/>
    <w:rsid w:val="00946605"/>
    <w:rsid w:val="0094691C"/>
    <w:rsid w:val="00946987"/>
    <w:rsid w:val="0094707E"/>
    <w:rsid w:val="00947497"/>
    <w:rsid w:val="00950363"/>
    <w:rsid w:val="0095047E"/>
    <w:rsid w:val="00950746"/>
    <w:rsid w:val="00950B4D"/>
    <w:rsid w:val="00950B6E"/>
    <w:rsid w:val="00950D94"/>
    <w:rsid w:val="009512C6"/>
    <w:rsid w:val="0095164B"/>
    <w:rsid w:val="009516E1"/>
    <w:rsid w:val="00951FF3"/>
    <w:rsid w:val="00953252"/>
    <w:rsid w:val="009532E3"/>
    <w:rsid w:val="009539CA"/>
    <w:rsid w:val="00954494"/>
    <w:rsid w:val="00954E66"/>
    <w:rsid w:val="009550F2"/>
    <w:rsid w:val="00955379"/>
    <w:rsid w:val="00955687"/>
    <w:rsid w:val="00955A40"/>
    <w:rsid w:val="00955A4F"/>
    <w:rsid w:val="00955EC1"/>
    <w:rsid w:val="009560EB"/>
    <w:rsid w:val="00956432"/>
    <w:rsid w:val="00957315"/>
    <w:rsid w:val="0095750D"/>
    <w:rsid w:val="00957615"/>
    <w:rsid w:val="009579CF"/>
    <w:rsid w:val="0096032D"/>
    <w:rsid w:val="009603D8"/>
    <w:rsid w:val="00960822"/>
    <w:rsid w:val="009619A3"/>
    <w:rsid w:val="00962090"/>
    <w:rsid w:val="009622E8"/>
    <w:rsid w:val="00962B33"/>
    <w:rsid w:val="00962D7D"/>
    <w:rsid w:val="0096315F"/>
    <w:rsid w:val="009632FA"/>
    <w:rsid w:val="00964081"/>
    <w:rsid w:val="009643E3"/>
    <w:rsid w:val="00965444"/>
    <w:rsid w:val="00965A59"/>
    <w:rsid w:val="00965A8E"/>
    <w:rsid w:val="00965C4C"/>
    <w:rsid w:val="009662C7"/>
    <w:rsid w:val="00966C05"/>
    <w:rsid w:val="00966D43"/>
    <w:rsid w:val="00967454"/>
    <w:rsid w:val="0096769F"/>
    <w:rsid w:val="009678CC"/>
    <w:rsid w:val="00967A9A"/>
    <w:rsid w:val="00967F8A"/>
    <w:rsid w:val="009703A7"/>
    <w:rsid w:val="0097068F"/>
    <w:rsid w:val="0097085D"/>
    <w:rsid w:val="00970AFE"/>
    <w:rsid w:val="00970EFA"/>
    <w:rsid w:val="00972310"/>
    <w:rsid w:val="00972620"/>
    <w:rsid w:val="00972A61"/>
    <w:rsid w:val="00972AA1"/>
    <w:rsid w:val="00973801"/>
    <w:rsid w:val="00973827"/>
    <w:rsid w:val="00973C85"/>
    <w:rsid w:val="0097497A"/>
    <w:rsid w:val="00974AF2"/>
    <w:rsid w:val="00974AF5"/>
    <w:rsid w:val="00974C76"/>
    <w:rsid w:val="00974CC1"/>
    <w:rsid w:val="009758FF"/>
    <w:rsid w:val="00975A85"/>
    <w:rsid w:val="00975D8F"/>
    <w:rsid w:val="00975DDB"/>
    <w:rsid w:val="009760B7"/>
    <w:rsid w:val="00976234"/>
    <w:rsid w:val="00976A95"/>
    <w:rsid w:val="00976CB2"/>
    <w:rsid w:val="0097707B"/>
    <w:rsid w:val="00977D22"/>
    <w:rsid w:val="009808CA"/>
    <w:rsid w:val="00980974"/>
    <w:rsid w:val="00981060"/>
    <w:rsid w:val="0098137C"/>
    <w:rsid w:val="00981772"/>
    <w:rsid w:val="00983598"/>
    <w:rsid w:val="00983651"/>
    <w:rsid w:val="009837FA"/>
    <w:rsid w:val="009839F4"/>
    <w:rsid w:val="00983B99"/>
    <w:rsid w:val="00983D33"/>
    <w:rsid w:val="00983EEE"/>
    <w:rsid w:val="00983F87"/>
    <w:rsid w:val="009845FD"/>
    <w:rsid w:val="00984C86"/>
    <w:rsid w:val="009854D1"/>
    <w:rsid w:val="0098551E"/>
    <w:rsid w:val="00985524"/>
    <w:rsid w:val="00985BA0"/>
    <w:rsid w:val="00985BA7"/>
    <w:rsid w:val="00985C12"/>
    <w:rsid w:val="00985C9C"/>
    <w:rsid w:val="00985F14"/>
    <w:rsid w:val="00985F4A"/>
    <w:rsid w:val="00986930"/>
    <w:rsid w:val="009870B8"/>
    <w:rsid w:val="00987232"/>
    <w:rsid w:val="009873B4"/>
    <w:rsid w:val="00987487"/>
    <w:rsid w:val="00987926"/>
    <w:rsid w:val="00987A9D"/>
    <w:rsid w:val="00987CAF"/>
    <w:rsid w:val="00987CCA"/>
    <w:rsid w:val="009902FA"/>
    <w:rsid w:val="00990B3D"/>
    <w:rsid w:val="00990FB2"/>
    <w:rsid w:val="00991018"/>
    <w:rsid w:val="009917A2"/>
    <w:rsid w:val="00991CBE"/>
    <w:rsid w:val="00991EBA"/>
    <w:rsid w:val="00992059"/>
    <w:rsid w:val="00992775"/>
    <w:rsid w:val="00992A8A"/>
    <w:rsid w:val="00992FBE"/>
    <w:rsid w:val="00993241"/>
    <w:rsid w:val="009943EF"/>
    <w:rsid w:val="00995037"/>
    <w:rsid w:val="0099593A"/>
    <w:rsid w:val="00995C6D"/>
    <w:rsid w:val="00995D3D"/>
    <w:rsid w:val="009962BB"/>
    <w:rsid w:val="00996B1D"/>
    <w:rsid w:val="00996D99"/>
    <w:rsid w:val="009971C6"/>
    <w:rsid w:val="00997571"/>
    <w:rsid w:val="00997C5E"/>
    <w:rsid w:val="009A08E2"/>
    <w:rsid w:val="009A0DFC"/>
    <w:rsid w:val="009A0F7A"/>
    <w:rsid w:val="009A2872"/>
    <w:rsid w:val="009A2F9B"/>
    <w:rsid w:val="009A33DF"/>
    <w:rsid w:val="009A3655"/>
    <w:rsid w:val="009A3D25"/>
    <w:rsid w:val="009A3EE7"/>
    <w:rsid w:val="009A4D0D"/>
    <w:rsid w:val="009A53A5"/>
    <w:rsid w:val="009A5821"/>
    <w:rsid w:val="009A5BDF"/>
    <w:rsid w:val="009A5EF8"/>
    <w:rsid w:val="009A7A01"/>
    <w:rsid w:val="009A7B41"/>
    <w:rsid w:val="009B050E"/>
    <w:rsid w:val="009B085A"/>
    <w:rsid w:val="009B089D"/>
    <w:rsid w:val="009B08B3"/>
    <w:rsid w:val="009B1217"/>
    <w:rsid w:val="009B1345"/>
    <w:rsid w:val="009B17DE"/>
    <w:rsid w:val="009B19C7"/>
    <w:rsid w:val="009B20AD"/>
    <w:rsid w:val="009B244F"/>
    <w:rsid w:val="009B274C"/>
    <w:rsid w:val="009B27A6"/>
    <w:rsid w:val="009B28AB"/>
    <w:rsid w:val="009B29AA"/>
    <w:rsid w:val="009B3393"/>
    <w:rsid w:val="009B353C"/>
    <w:rsid w:val="009B43A2"/>
    <w:rsid w:val="009B45B4"/>
    <w:rsid w:val="009B5445"/>
    <w:rsid w:val="009B568E"/>
    <w:rsid w:val="009B5932"/>
    <w:rsid w:val="009B5EFC"/>
    <w:rsid w:val="009B5FE3"/>
    <w:rsid w:val="009B7256"/>
    <w:rsid w:val="009B73AF"/>
    <w:rsid w:val="009B799F"/>
    <w:rsid w:val="009C0652"/>
    <w:rsid w:val="009C0766"/>
    <w:rsid w:val="009C1EE8"/>
    <w:rsid w:val="009C21F8"/>
    <w:rsid w:val="009C2B66"/>
    <w:rsid w:val="009C34E7"/>
    <w:rsid w:val="009C37F1"/>
    <w:rsid w:val="009C3978"/>
    <w:rsid w:val="009C4434"/>
    <w:rsid w:val="009C4786"/>
    <w:rsid w:val="009C4D99"/>
    <w:rsid w:val="009C536B"/>
    <w:rsid w:val="009C587A"/>
    <w:rsid w:val="009C6588"/>
    <w:rsid w:val="009C67F0"/>
    <w:rsid w:val="009C6888"/>
    <w:rsid w:val="009C68CD"/>
    <w:rsid w:val="009C6A43"/>
    <w:rsid w:val="009C747B"/>
    <w:rsid w:val="009C7948"/>
    <w:rsid w:val="009D0509"/>
    <w:rsid w:val="009D07B0"/>
    <w:rsid w:val="009D0B72"/>
    <w:rsid w:val="009D0F21"/>
    <w:rsid w:val="009D11FD"/>
    <w:rsid w:val="009D1319"/>
    <w:rsid w:val="009D1676"/>
    <w:rsid w:val="009D1796"/>
    <w:rsid w:val="009D18C1"/>
    <w:rsid w:val="009D19B5"/>
    <w:rsid w:val="009D3115"/>
    <w:rsid w:val="009D320D"/>
    <w:rsid w:val="009D3ECC"/>
    <w:rsid w:val="009D41DD"/>
    <w:rsid w:val="009D44B5"/>
    <w:rsid w:val="009D4676"/>
    <w:rsid w:val="009D4784"/>
    <w:rsid w:val="009D47DE"/>
    <w:rsid w:val="009D51FC"/>
    <w:rsid w:val="009D5F88"/>
    <w:rsid w:val="009D699D"/>
    <w:rsid w:val="009D6F63"/>
    <w:rsid w:val="009D746A"/>
    <w:rsid w:val="009D7781"/>
    <w:rsid w:val="009D7A4C"/>
    <w:rsid w:val="009E05B8"/>
    <w:rsid w:val="009E0660"/>
    <w:rsid w:val="009E0D74"/>
    <w:rsid w:val="009E12C7"/>
    <w:rsid w:val="009E15A0"/>
    <w:rsid w:val="009E1A88"/>
    <w:rsid w:val="009E1E84"/>
    <w:rsid w:val="009E21FF"/>
    <w:rsid w:val="009E22D7"/>
    <w:rsid w:val="009E2B59"/>
    <w:rsid w:val="009E3018"/>
    <w:rsid w:val="009E36F0"/>
    <w:rsid w:val="009E391D"/>
    <w:rsid w:val="009E3E7A"/>
    <w:rsid w:val="009E5360"/>
    <w:rsid w:val="009E55C4"/>
    <w:rsid w:val="009E5C19"/>
    <w:rsid w:val="009E5C59"/>
    <w:rsid w:val="009E5DBD"/>
    <w:rsid w:val="009E61E5"/>
    <w:rsid w:val="009E6528"/>
    <w:rsid w:val="009E7110"/>
    <w:rsid w:val="009E75FC"/>
    <w:rsid w:val="009E76FD"/>
    <w:rsid w:val="009E78CD"/>
    <w:rsid w:val="009E7D1A"/>
    <w:rsid w:val="009E7DC1"/>
    <w:rsid w:val="009E7EDC"/>
    <w:rsid w:val="009F00CF"/>
    <w:rsid w:val="009F0E3B"/>
    <w:rsid w:val="009F1530"/>
    <w:rsid w:val="009F1DB9"/>
    <w:rsid w:val="009F20F0"/>
    <w:rsid w:val="009F28D1"/>
    <w:rsid w:val="009F2B9E"/>
    <w:rsid w:val="009F3520"/>
    <w:rsid w:val="009F39B7"/>
    <w:rsid w:val="009F3E56"/>
    <w:rsid w:val="009F3E6D"/>
    <w:rsid w:val="009F3EF0"/>
    <w:rsid w:val="009F47E7"/>
    <w:rsid w:val="009F4A09"/>
    <w:rsid w:val="009F4D2C"/>
    <w:rsid w:val="009F4E2B"/>
    <w:rsid w:val="009F4F21"/>
    <w:rsid w:val="009F5043"/>
    <w:rsid w:val="009F5B3A"/>
    <w:rsid w:val="009F5FA7"/>
    <w:rsid w:val="009F62A7"/>
    <w:rsid w:val="009F66B9"/>
    <w:rsid w:val="009F6FB2"/>
    <w:rsid w:val="009F7328"/>
    <w:rsid w:val="009F7682"/>
    <w:rsid w:val="009F781A"/>
    <w:rsid w:val="009F7EF3"/>
    <w:rsid w:val="009F7F86"/>
    <w:rsid w:val="009F7FE7"/>
    <w:rsid w:val="00A00081"/>
    <w:rsid w:val="00A001D4"/>
    <w:rsid w:val="00A00256"/>
    <w:rsid w:val="00A006CC"/>
    <w:rsid w:val="00A00F78"/>
    <w:rsid w:val="00A00FC5"/>
    <w:rsid w:val="00A01014"/>
    <w:rsid w:val="00A0185D"/>
    <w:rsid w:val="00A018E4"/>
    <w:rsid w:val="00A01B45"/>
    <w:rsid w:val="00A01DA5"/>
    <w:rsid w:val="00A02244"/>
    <w:rsid w:val="00A0250D"/>
    <w:rsid w:val="00A0284E"/>
    <w:rsid w:val="00A035A2"/>
    <w:rsid w:val="00A037EB"/>
    <w:rsid w:val="00A03A09"/>
    <w:rsid w:val="00A04330"/>
    <w:rsid w:val="00A043AD"/>
    <w:rsid w:val="00A04513"/>
    <w:rsid w:val="00A05323"/>
    <w:rsid w:val="00A05E6A"/>
    <w:rsid w:val="00A06139"/>
    <w:rsid w:val="00A068BC"/>
    <w:rsid w:val="00A075AD"/>
    <w:rsid w:val="00A076E4"/>
    <w:rsid w:val="00A078A5"/>
    <w:rsid w:val="00A10036"/>
    <w:rsid w:val="00A10CB7"/>
    <w:rsid w:val="00A10EAC"/>
    <w:rsid w:val="00A10F0D"/>
    <w:rsid w:val="00A11648"/>
    <w:rsid w:val="00A11818"/>
    <w:rsid w:val="00A1307B"/>
    <w:rsid w:val="00A1308C"/>
    <w:rsid w:val="00A1329B"/>
    <w:rsid w:val="00A135BE"/>
    <w:rsid w:val="00A13653"/>
    <w:rsid w:val="00A13CA4"/>
    <w:rsid w:val="00A14ECB"/>
    <w:rsid w:val="00A1571D"/>
    <w:rsid w:val="00A15C85"/>
    <w:rsid w:val="00A15DB7"/>
    <w:rsid w:val="00A16053"/>
    <w:rsid w:val="00A160FD"/>
    <w:rsid w:val="00A16238"/>
    <w:rsid w:val="00A16484"/>
    <w:rsid w:val="00A16CB8"/>
    <w:rsid w:val="00A171AD"/>
    <w:rsid w:val="00A17B51"/>
    <w:rsid w:val="00A20393"/>
    <w:rsid w:val="00A208FA"/>
    <w:rsid w:val="00A20A44"/>
    <w:rsid w:val="00A20C25"/>
    <w:rsid w:val="00A20EF0"/>
    <w:rsid w:val="00A2165E"/>
    <w:rsid w:val="00A21A51"/>
    <w:rsid w:val="00A21F00"/>
    <w:rsid w:val="00A22268"/>
    <w:rsid w:val="00A2300D"/>
    <w:rsid w:val="00A231EA"/>
    <w:rsid w:val="00A23531"/>
    <w:rsid w:val="00A2358B"/>
    <w:rsid w:val="00A236CC"/>
    <w:rsid w:val="00A2379E"/>
    <w:rsid w:val="00A23EF3"/>
    <w:rsid w:val="00A23FBE"/>
    <w:rsid w:val="00A243A2"/>
    <w:rsid w:val="00A24879"/>
    <w:rsid w:val="00A248F8"/>
    <w:rsid w:val="00A24A3C"/>
    <w:rsid w:val="00A24D91"/>
    <w:rsid w:val="00A25E67"/>
    <w:rsid w:val="00A26259"/>
    <w:rsid w:val="00A269CE"/>
    <w:rsid w:val="00A26AFD"/>
    <w:rsid w:val="00A27AC4"/>
    <w:rsid w:val="00A27C19"/>
    <w:rsid w:val="00A30F08"/>
    <w:rsid w:val="00A31119"/>
    <w:rsid w:val="00A31CAF"/>
    <w:rsid w:val="00A31EF4"/>
    <w:rsid w:val="00A321F6"/>
    <w:rsid w:val="00A32393"/>
    <w:rsid w:val="00A32FA0"/>
    <w:rsid w:val="00A334E3"/>
    <w:rsid w:val="00A33E7C"/>
    <w:rsid w:val="00A33FBE"/>
    <w:rsid w:val="00A34215"/>
    <w:rsid w:val="00A34AD1"/>
    <w:rsid w:val="00A35001"/>
    <w:rsid w:val="00A35484"/>
    <w:rsid w:val="00A35FA9"/>
    <w:rsid w:val="00A3666D"/>
    <w:rsid w:val="00A36723"/>
    <w:rsid w:val="00A36A59"/>
    <w:rsid w:val="00A36C13"/>
    <w:rsid w:val="00A36E74"/>
    <w:rsid w:val="00A3707F"/>
    <w:rsid w:val="00A370CE"/>
    <w:rsid w:val="00A37115"/>
    <w:rsid w:val="00A372C1"/>
    <w:rsid w:val="00A3738C"/>
    <w:rsid w:val="00A375AA"/>
    <w:rsid w:val="00A37649"/>
    <w:rsid w:val="00A37769"/>
    <w:rsid w:val="00A40006"/>
    <w:rsid w:val="00A401C6"/>
    <w:rsid w:val="00A402F7"/>
    <w:rsid w:val="00A40712"/>
    <w:rsid w:val="00A40B2F"/>
    <w:rsid w:val="00A40FB7"/>
    <w:rsid w:val="00A41FC5"/>
    <w:rsid w:val="00A420B0"/>
    <w:rsid w:val="00A424C9"/>
    <w:rsid w:val="00A4280F"/>
    <w:rsid w:val="00A43C32"/>
    <w:rsid w:val="00A43FFA"/>
    <w:rsid w:val="00A4458C"/>
    <w:rsid w:val="00A44668"/>
    <w:rsid w:val="00A45008"/>
    <w:rsid w:val="00A45C23"/>
    <w:rsid w:val="00A460C3"/>
    <w:rsid w:val="00A464BB"/>
    <w:rsid w:val="00A46532"/>
    <w:rsid w:val="00A47199"/>
    <w:rsid w:val="00A47C71"/>
    <w:rsid w:val="00A47CDD"/>
    <w:rsid w:val="00A50184"/>
    <w:rsid w:val="00A5197F"/>
    <w:rsid w:val="00A51CDE"/>
    <w:rsid w:val="00A52370"/>
    <w:rsid w:val="00A52566"/>
    <w:rsid w:val="00A528CE"/>
    <w:rsid w:val="00A52D99"/>
    <w:rsid w:val="00A531D6"/>
    <w:rsid w:val="00A53AB4"/>
    <w:rsid w:val="00A53ED3"/>
    <w:rsid w:val="00A5400C"/>
    <w:rsid w:val="00A547BE"/>
    <w:rsid w:val="00A5501D"/>
    <w:rsid w:val="00A55A84"/>
    <w:rsid w:val="00A55FEB"/>
    <w:rsid w:val="00A560D5"/>
    <w:rsid w:val="00A562C4"/>
    <w:rsid w:val="00A564A0"/>
    <w:rsid w:val="00A567A8"/>
    <w:rsid w:val="00A56AD6"/>
    <w:rsid w:val="00A56F5A"/>
    <w:rsid w:val="00A57039"/>
    <w:rsid w:val="00A5746B"/>
    <w:rsid w:val="00A5749A"/>
    <w:rsid w:val="00A577A7"/>
    <w:rsid w:val="00A6029F"/>
    <w:rsid w:val="00A6076B"/>
    <w:rsid w:val="00A60A84"/>
    <w:rsid w:val="00A60AAA"/>
    <w:rsid w:val="00A610E6"/>
    <w:rsid w:val="00A61184"/>
    <w:rsid w:val="00A6152C"/>
    <w:rsid w:val="00A61664"/>
    <w:rsid w:val="00A61814"/>
    <w:rsid w:val="00A61D0A"/>
    <w:rsid w:val="00A62243"/>
    <w:rsid w:val="00A62517"/>
    <w:rsid w:val="00A62BDB"/>
    <w:rsid w:val="00A62D74"/>
    <w:rsid w:val="00A62DCD"/>
    <w:rsid w:val="00A63765"/>
    <w:rsid w:val="00A6389C"/>
    <w:rsid w:val="00A63CCA"/>
    <w:rsid w:val="00A63CEA"/>
    <w:rsid w:val="00A63DE2"/>
    <w:rsid w:val="00A64072"/>
    <w:rsid w:val="00A640CD"/>
    <w:rsid w:val="00A641F9"/>
    <w:rsid w:val="00A6458E"/>
    <w:rsid w:val="00A654FE"/>
    <w:rsid w:val="00A65A62"/>
    <w:rsid w:val="00A66147"/>
    <w:rsid w:val="00A6712C"/>
    <w:rsid w:val="00A67287"/>
    <w:rsid w:val="00A67330"/>
    <w:rsid w:val="00A703D7"/>
    <w:rsid w:val="00A70872"/>
    <w:rsid w:val="00A70963"/>
    <w:rsid w:val="00A709B2"/>
    <w:rsid w:val="00A70FC8"/>
    <w:rsid w:val="00A70FF3"/>
    <w:rsid w:val="00A717B7"/>
    <w:rsid w:val="00A723D7"/>
    <w:rsid w:val="00A724B8"/>
    <w:rsid w:val="00A73A9C"/>
    <w:rsid w:val="00A73E53"/>
    <w:rsid w:val="00A73EC7"/>
    <w:rsid w:val="00A7414C"/>
    <w:rsid w:val="00A747B3"/>
    <w:rsid w:val="00A74E10"/>
    <w:rsid w:val="00A759C6"/>
    <w:rsid w:val="00A75BC6"/>
    <w:rsid w:val="00A75CE8"/>
    <w:rsid w:val="00A75E2C"/>
    <w:rsid w:val="00A769FA"/>
    <w:rsid w:val="00A76F2A"/>
    <w:rsid w:val="00A775F5"/>
    <w:rsid w:val="00A77638"/>
    <w:rsid w:val="00A77726"/>
    <w:rsid w:val="00A7797E"/>
    <w:rsid w:val="00A77BF3"/>
    <w:rsid w:val="00A801AB"/>
    <w:rsid w:val="00A81413"/>
    <w:rsid w:val="00A818DF"/>
    <w:rsid w:val="00A81AFC"/>
    <w:rsid w:val="00A82326"/>
    <w:rsid w:val="00A82E0A"/>
    <w:rsid w:val="00A83711"/>
    <w:rsid w:val="00A84279"/>
    <w:rsid w:val="00A8475F"/>
    <w:rsid w:val="00A84B46"/>
    <w:rsid w:val="00A84E14"/>
    <w:rsid w:val="00A84F68"/>
    <w:rsid w:val="00A851C8"/>
    <w:rsid w:val="00A856CE"/>
    <w:rsid w:val="00A85BC3"/>
    <w:rsid w:val="00A8610D"/>
    <w:rsid w:val="00A867AE"/>
    <w:rsid w:val="00A86A49"/>
    <w:rsid w:val="00A87029"/>
    <w:rsid w:val="00A90801"/>
    <w:rsid w:val="00A90963"/>
    <w:rsid w:val="00A91C6B"/>
    <w:rsid w:val="00A920D0"/>
    <w:rsid w:val="00A920FC"/>
    <w:rsid w:val="00A927DC"/>
    <w:rsid w:val="00A93663"/>
    <w:rsid w:val="00A9372D"/>
    <w:rsid w:val="00A93CD1"/>
    <w:rsid w:val="00A93E00"/>
    <w:rsid w:val="00A93E40"/>
    <w:rsid w:val="00A93F12"/>
    <w:rsid w:val="00A94080"/>
    <w:rsid w:val="00A94109"/>
    <w:rsid w:val="00A94573"/>
    <w:rsid w:val="00A94901"/>
    <w:rsid w:val="00A94AB5"/>
    <w:rsid w:val="00A94C34"/>
    <w:rsid w:val="00A95671"/>
    <w:rsid w:val="00A95B4F"/>
    <w:rsid w:val="00A9681A"/>
    <w:rsid w:val="00A969B1"/>
    <w:rsid w:val="00A96D50"/>
    <w:rsid w:val="00A972C0"/>
    <w:rsid w:val="00A976DA"/>
    <w:rsid w:val="00A97BE9"/>
    <w:rsid w:val="00AA02F4"/>
    <w:rsid w:val="00AA0E83"/>
    <w:rsid w:val="00AA1136"/>
    <w:rsid w:val="00AA2A0C"/>
    <w:rsid w:val="00AA2D31"/>
    <w:rsid w:val="00AA31F7"/>
    <w:rsid w:val="00AA34A9"/>
    <w:rsid w:val="00AA3AE2"/>
    <w:rsid w:val="00AA3BC2"/>
    <w:rsid w:val="00AA3E1E"/>
    <w:rsid w:val="00AA3F02"/>
    <w:rsid w:val="00AA4400"/>
    <w:rsid w:val="00AA48F6"/>
    <w:rsid w:val="00AA4C18"/>
    <w:rsid w:val="00AA4E8F"/>
    <w:rsid w:val="00AA4E99"/>
    <w:rsid w:val="00AA50FF"/>
    <w:rsid w:val="00AA5614"/>
    <w:rsid w:val="00AA58BD"/>
    <w:rsid w:val="00AA5B9E"/>
    <w:rsid w:val="00AA5BA3"/>
    <w:rsid w:val="00AA64BB"/>
    <w:rsid w:val="00AA6A82"/>
    <w:rsid w:val="00AA6BF6"/>
    <w:rsid w:val="00AA714F"/>
    <w:rsid w:val="00AA77E9"/>
    <w:rsid w:val="00AA7D4B"/>
    <w:rsid w:val="00AA7F46"/>
    <w:rsid w:val="00AB01B4"/>
    <w:rsid w:val="00AB06BD"/>
    <w:rsid w:val="00AB0CA6"/>
    <w:rsid w:val="00AB1230"/>
    <w:rsid w:val="00AB1960"/>
    <w:rsid w:val="00AB198A"/>
    <w:rsid w:val="00AB2ADB"/>
    <w:rsid w:val="00AB2C4D"/>
    <w:rsid w:val="00AB3444"/>
    <w:rsid w:val="00AB4C0E"/>
    <w:rsid w:val="00AB5568"/>
    <w:rsid w:val="00AB59F6"/>
    <w:rsid w:val="00AB5BCE"/>
    <w:rsid w:val="00AB5F61"/>
    <w:rsid w:val="00AB6025"/>
    <w:rsid w:val="00AB6033"/>
    <w:rsid w:val="00AB614C"/>
    <w:rsid w:val="00AB643C"/>
    <w:rsid w:val="00AB6A32"/>
    <w:rsid w:val="00AB7995"/>
    <w:rsid w:val="00AB7C4B"/>
    <w:rsid w:val="00AB7E98"/>
    <w:rsid w:val="00AC09B2"/>
    <w:rsid w:val="00AC0AA6"/>
    <w:rsid w:val="00AC0BE3"/>
    <w:rsid w:val="00AC0DC7"/>
    <w:rsid w:val="00AC0E10"/>
    <w:rsid w:val="00AC1D33"/>
    <w:rsid w:val="00AC2B64"/>
    <w:rsid w:val="00AC2BB9"/>
    <w:rsid w:val="00AC3136"/>
    <w:rsid w:val="00AC4279"/>
    <w:rsid w:val="00AC52E2"/>
    <w:rsid w:val="00AC531D"/>
    <w:rsid w:val="00AC593B"/>
    <w:rsid w:val="00AC608B"/>
    <w:rsid w:val="00AC60B2"/>
    <w:rsid w:val="00AC61C8"/>
    <w:rsid w:val="00AC67EA"/>
    <w:rsid w:val="00AC685D"/>
    <w:rsid w:val="00AC6E75"/>
    <w:rsid w:val="00AC7018"/>
    <w:rsid w:val="00AC7144"/>
    <w:rsid w:val="00AC720D"/>
    <w:rsid w:val="00AC7713"/>
    <w:rsid w:val="00AC7ADD"/>
    <w:rsid w:val="00AD0037"/>
    <w:rsid w:val="00AD01F9"/>
    <w:rsid w:val="00AD0432"/>
    <w:rsid w:val="00AD054B"/>
    <w:rsid w:val="00AD0B2A"/>
    <w:rsid w:val="00AD0E01"/>
    <w:rsid w:val="00AD11DF"/>
    <w:rsid w:val="00AD14BF"/>
    <w:rsid w:val="00AD1D8C"/>
    <w:rsid w:val="00AD2201"/>
    <w:rsid w:val="00AD24A7"/>
    <w:rsid w:val="00AD3D9C"/>
    <w:rsid w:val="00AD3FE9"/>
    <w:rsid w:val="00AD4097"/>
    <w:rsid w:val="00AD42B0"/>
    <w:rsid w:val="00AD44A7"/>
    <w:rsid w:val="00AD4BEB"/>
    <w:rsid w:val="00AD4FAC"/>
    <w:rsid w:val="00AD57C8"/>
    <w:rsid w:val="00AD58B3"/>
    <w:rsid w:val="00AD6D41"/>
    <w:rsid w:val="00AD74A0"/>
    <w:rsid w:val="00AD79B6"/>
    <w:rsid w:val="00AE053C"/>
    <w:rsid w:val="00AE0B0E"/>
    <w:rsid w:val="00AE18FD"/>
    <w:rsid w:val="00AE1A96"/>
    <w:rsid w:val="00AE223D"/>
    <w:rsid w:val="00AE3ED9"/>
    <w:rsid w:val="00AE43C8"/>
    <w:rsid w:val="00AE44B0"/>
    <w:rsid w:val="00AE48BA"/>
    <w:rsid w:val="00AE4C41"/>
    <w:rsid w:val="00AE5B59"/>
    <w:rsid w:val="00AE62A9"/>
    <w:rsid w:val="00AE6704"/>
    <w:rsid w:val="00AE693D"/>
    <w:rsid w:val="00AE708E"/>
    <w:rsid w:val="00AE725B"/>
    <w:rsid w:val="00AE73DB"/>
    <w:rsid w:val="00AE7409"/>
    <w:rsid w:val="00AE7B5A"/>
    <w:rsid w:val="00AE7BAD"/>
    <w:rsid w:val="00AE7E0F"/>
    <w:rsid w:val="00AF05A6"/>
    <w:rsid w:val="00AF0B24"/>
    <w:rsid w:val="00AF0D1B"/>
    <w:rsid w:val="00AF1727"/>
    <w:rsid w:val="00AF1AB2"/>
    <w:rsid w:val="00AF1C60"/>
    <w:rsid w:val="00AF1F05"/>
    <w:rsid w:val="00AF1F96"/>
    <w:rsid w:val="00AF1FC1"/>
    <w:rsid w:val="00AF25F5"/>
    <w:rsid w:val="00AF2F08"/>
    <w:rsid w:val="00AF33B0"/>
    <w:rsid w:val="00AF4488"/>
    <w:rsid w:val="00AF4519"/>
    <w:rsid w:val="00AF4529"/>
    <w:rsid w:val="00AF4E6F"/>
    <w:rsid w:val="00AF4E99"/>
    <w:rsid w:val="00AF5429"/>
    <w:rsid w:val="00AF70B3"/>
    <w:rsid w:val="00B00F9B"/>
    <w:rsid w:val="00B0143B"/>
    <w:rsid w:val="00B01AC0"/>
    <w:rsid w:val="00B01BD7"/>
    <w:rsid w:val="00B01C76"/>
    <w:rsid w:val="00B01EF6"/>
    <w:rsid w:val="00B021EB"/>
    <w:rsid w:val="00B024C0"/>
    <w:rsid w:val="00B02B0E"/>
    <w:rsid w:val="00B02C21"/>
    <w:rsid w:val="00B02D0C"/>
    <w:rsid w:val="00B02E28"/>
    <w:rsid w:val="00B03661"/>
    <w:rsid w:val="00B03776"/>
    <w:rsid w:val="00B04119"/>
    <w:rsid w:val="00B0443C"/>
    <w:rsid w:val="00B046AC"/>
    <w:rsid w:val="00B04BDD"/>
    <w:rsid w:val="00B04E2F"/>
    <w:rsid w:val="00B04EB4"/>
    <w:rsid w:val="00B053A2"/>
    <w:rsid w:val="00B05747"/>
    <w:rsid w:val="00B058CB"/>
    <w:rsid w:val="00B05D0F"/>
    <w:rsid w:val="00B06055"/>
    <w:rsid w:val="00B069B9"/>
    <w:rsid w:val="00B06EBE"/>
    <w:rsid w:val="00B07006"/>
    <w:rsid w:val="00B07484"/>
    <w:rsid w:val="00B0771F"/>
    <w:rsid w:val="00B07D48"/>
    <w:rsid w:val="00B113E0"/>
    <w:rsid w:val="00B1163F"/>
    <w:rsid w:val="00B11DE8"/>
    <w:rsid w:val="00B121A0"/>
    <w:rsid w:val="00B1304C"/>
    <w:rsid w:val="00B1389B"/>
    <w:rsid w:val="00B1396E"/>
    <w:rsid w:val="00B14412"/>
    <w:rsid w:val="00B1493B"/>
    <w:rsid w:val="00B14BA7"/>
    <w:rsid w:val="00B1504A"/>
    <w:rsid w:val="00B159DA"/>
    <w:rsid w:val="00B15B5E"/>
    <w:rsid w:val="00B165E3"/>
    <w:rsid w:val="00B16BF5"/>
    <w:rsid w:val="00B16C55"/>
    <w:rsid w:val="00B16C64"/>
    <w:rsid w:val="00B16EDC"/>
    <w:rsid w:val="00B17148"/>
    <w:rsid w:val="00B1722C"/>
    <w:rsid w:val="00B17B10"/>
    <w:rsid w:val="00B20002"/>
    <w:rsid w:val="00B200F3"/>
    <w:rsid w:val="00B208DB"/>
    <w:rsid w:val="00B21A2C"/>
    <w:rsid w:val="00B21C9F"/>
    <w:rsid w:val="00B22A19"/>
    <w:rsid w:val="00B2306E"/>
    <w:rsid w:val="00B23367"/>
    <w:rsid w:val="00B23522"/>
    <w:rsid w:val="00B2374C"/>
    <w:rsid w:val="00B23ED6"/>
    <w:rsid w:val="00B24269"/>
    <w:rsid w:val="00B2669B"/>
    <w:rsid w:val="00B2684D"/>
    <w:rsid w:val="00B26C97"/>
    <w:rsid w:val="00B271C7"/>
    <w:rsid w:val="00B27278"/>
    <w:rsid w:val="00B27312"/>
    <w:rsid w:val="00B278F4"/>
    <w:rsid w:val="00B27A67"/>
    <w:rsid w:val="00B27D97"/>
    <w:rsid w:val="00B303FF"/>
    <w:rsid w:val="00B306C5"/>
    <w:rsid w:val="00B31BFD"/>
    <w:rsid w:val="00B3291F"/>
    <w:rsid w:val="00B32B17"/>
    <w:rsid w:val="00B32CC6"/>
    <w:rsid w:val="00B32FAA"/>
    <w:rsid w:val="00B334F8"/>
    <w:rsid w:val="00B339EE"/>
    <w:rsid w:val="00B33FEC"/>
    <w:rsid w:val="00B34042"/>
    <w:rsid w:val="00B34698"/>
    <w:rsid w:val="00B348D4"/>
    <w:rsid w:val="00B34B5A"/>
    <w:rsid w:val="00B35233"/>
    <w:rsid w:val="00B35E6B"/>
    <w:rsid w:val="00B35EBD"/>
    <w:rsid w:val="00B36A3A"/>
    <w:rsid w:val="00B3763D"/>
    <w:rsid w:val="00B40C2F"/>
    <w:rsid w:val="00B40DBB"/>
    <w:rsid w:val="00B41551"/>
    <w:rsid w:val="00B419DE"/>
    <w:rsid w:val="00B41EC2"/>
    <w:rsid w:val="00B423FD"/>
    <w:rsid w:val="00B43635"/>
    <w:rsid w:val="00B44433"/>
    <w:rsid w:val="00B44B13"/>
    <w:rsid w:val="00B44D84"/>
    <w:rsid w:val="00B4540D"/>
    <w:rsid w:val="00B456AD"/>
    <w:rsid w:val="00B457D7"/>
    <w:rsid w:val="00B45A15"/>
    <w:rsid w:val="00B45B45"/>
    <w:rsid w:val="00B45DD7"/>
    <w:rsid w:val="00B45FE4"/>
    <w:rsid w:val="00B4616B"/>
    <w:rsid w:val="00B46476"/>
    <w:rsid w:val="00B46A49"/>
    <w:rsid w:val="00B46B00"/>
    <w:rsid w:val="00B47691"/>
    <w:rsid w:val="00B50181"/>
    <w:rsid w:val="00B50B1E"/>
    <w:rsid w:val="00B520C2"/>
    <w:rsid w:val="00B529AE"/>
    <w:rsid w:val="00B52C56"/>
    <w:rsid w:val="00B52C91"/>
    <w:rsid w:val="00B52CF5"/>
    <w:rsid w:val="00B53018"/>
    <w:rsid w:val="00B53A60"/>
    <w:rsid w:val="00B53C63"/>
    <w:rsid w:val="00B53CB7"/>
    <w:rsid w:val="00B54C93"/>
    <w:rsid w:val="00B55382"/>
    <w:rsid w:val="00B55442"/>
    <w:rsid w:val="00B5564D"/>
    <w:rsid w:val="00B55652"/>
    <w:rsid w:val="00B55A41"/>
    <w:rsid w:val="00B570EC"/>
    <w:rsid w:val="00B6000B"/>
    <w:rsid w:val="00B600ED"/>
    <w:rsid w:val="00B601D2"/>
    <w:rsid w:val="00B60A47"/>
    <w:rsid w:val="00B61D26"/>
    <w:rsid w:val="00B61EC6"/>
    <w:rsid w:val="00B62C9F"/>
    <w:rsid w:val="00B62F6A"/>
    <w:rsid w:val="00B6377C"/>
    <w:rsid w:val="00B6397D"/>
    <w:rsid w:val="00B63A6A"/>
    <w:rsid w:val="00B6410A"/>
    <w:rsid w:val="00B645C9"/>
    <w:rsid w:val="00B64853"/>
    <w:rsid w:val="00B64AE7"/>
    <w:rsid w:val="00B64EFD"/>
    <w:rsid w:val="00B65613"/>
    <w:rsid w:val="00B65AC8"/>
    <w:rsid w:val="00B65F3F"/>
    <w:rsid w:val="00B66344"/>
    <w:rsid w:val="00B6709D"/>
    <w:rsid w:val="00B6737F"/>
    <w:rsid w:val="00B67D17"/>
    <w:rsid w:val="00B703A8"/>
    <w:rsid w:val="00B7099D"/>
    <w:rsid w:val="00B71E54"/>
    <w:rsid w:val="00B7257B"/>
    <w:rsid w:val="00B72AAC"/>
    <w:rsid w:val="00B731B5"/>
    <w:rsid w:val="00B73C91"/>
    <w:rsid w:val="00B73CE0"/>
    <w:rsid w:val="00B74274"/>
    <w:rsid w:val="00B7464F"/>
    <w:rsid w:val="00B74B52"/>
    <w:rsid w:val="00B74D13"/>
    <w:rsid w:val="00B753CA"/>
    <w:rsid w:val="00B75740"/>
    <w:rsid w:val="00B75887"/>
    <w:rsid w:val="00B76096"/>
    <w:rsid w:val="00B76150"/>
    <w:rsid w:val="00B76252"/>
    <w:rsid w:val="00B76B1D"/>
    <w:rsid w:val="00B77209"/>
    <w:rsid w:val="00B773A7"/>
    <w:rsid w:val="00B77432"/>
    <w:rsid w:val="00B77BF2"/>
    <w:rsid w:val="00B802BD"/>
    <w:rsid w:val="00B811FE"/>
    <w:rsid w:val="00B813F9"/>
    <w:rsid w:val="00B821CC"/>
    <w:rsid w:val="00B8284A"/>
    <w:rsid w:val="00B82A34"/>
    <w:rsid w:val="00B82A73"/>
    <w:rsid w:val="00B82C97"/>
    <w:rsid w:val="00B83082"/>
    <w:rsid w:val="00B8414F"/>
    <w:rsid w:val="00B84197"/>
    <w:rsid w:val="00B84208"/>
    <w:rsid w:val="00B848EC"/>
    <w:rsid w:val="00B84E13"/>
    <w:rsid w:val="00B84E18"/>
    <w:rsid w:val="00B853A1"/>
    <w:rsid w:val="00B8548C"/>
    <w:rsid w:val="00B85F77"/>
    <w:rsid w:val="00B86058"/>
    <w:rsid w:val="00B86459"/>
    <w:rsid w:val="00B86832"/>
    <w:rsid w:val="00B87728"/>
    <w:rsid w:val="00B90241"/>
    <w:rsid w:val="00B90E5C"/>
    <w:rsid w:val="00B90ECE"/>
    <w:rsid w:val="00B914E9"/>
    <w:rsid w:val="00B91544"/>
    <w:rsid w:val="00B91C09"/>
    <w:rsid w:val="00B91D64"/>
    <w:rsid w:val="00B92F13"/>
    <w:rsid w:val="00B9300A"/>
    <w:rsid w:val="00B93A7D"/>
    <w:rsid w:val="00B93E27"/>
    <w:rsid w:val="00B946BD"/>
    <w:rsid w:val="00B94865"/>
    <w:rsid w:val="00B94FCA"/>
    <w:rsid w:val="00B95991"/>
    <w:rsid w:val="00B96434"/>
    <w:rsid w:val="00B971BD"/>
    <w:rsid w:val="00B971D6"/>
    <w:rsid w:val="00BA0193"/>
    <w:rsid w:val="00BA0196"/>
    <w:rsid w:val="00BA0385"/>
    <w:rsid w:val="00BA076A"/>
    <w:rsid w:val="00BA1562"/>
    <w:rsid w:val="00BA1C38"/>
    <w:rsid w:val="00BA20E2"/>
    <w:rsid w:val="00BA24E6"/>
    <w:rsid w:val="00BA2DBD"/>
    <w:rsid w:val="00BA36BC"/>
    <w:rsid w:val="00BA37AA"/>
    <w:rsid w:val="00BA3DF5"/>
    <w:rsid w:val="00BA42B2"/>
    <w:rsid w:val="00BA455E"/>
    <w:rsid w:val="00BA4C0D"/>
    <w:rsid w:val="00BA5403"/>
    <w:rsid w:val="00BA604F"/>
    <w:rsid w:val="00BA62CD"/>
    <w:rsid w:val="00BA6BF6"/>
    <w:rsid w:val="00BA6D68"/>
    <w:rsid w:val="00BA74AA"/>
    <w:rsid w:val="00BA76A4"/>
    <w:rsid w:val="00BA7773"/>
    <w:rsid w:val="00BA7A95"/>
    <w:rsid w:val="00BA7EC5"/>
    <w:rsid w:val="00BA7F06"/>
    <w:rsid w:val="00BB04A2"/>
    <w:rsid w:val="00BB0778"/>
    <w:rsid w:val="00BB0BA5"/>
    <w:rsid w:val="00BB21A3"/>
    <w:rsid w:val="00BB2795"/>
    <w:rsid w:val="00BB2D8E"/>
    <w:rsid w:val="00BB31F2"/>
    <w:rsid w:val="00BB3A33"/>
    <w:rsid w:val="00BB506F"/>
    <w:rsid w:val="00BB5D8F"/>
    <w:rsid w:val="00BB6BD4"/>
    <w:rsid w:val="00BB7031"/>
    <w:rsid w:val="00BB788C"/>
    <w:rsid w:val="00BB7973"/>
    <w:rsid w:val="00BC119E"/>
    <w:rsid w:val="00BC22DF"/>
    <w:rsid w:val="00BC241F"/>
    <w:rsid w:val="00BC2976"/>
    <w:rsid w:val="00BC2EFB"/>
    <w:rsid w:val="00BC3A25"/>
    <w:rsid w:val="00BC41A4"/>
    <w:rsid w:val="00BC4D70"/>
    <w:rsid w:val="00BC514E"/>
    <w:rsid w:val="00BC5266"/>
    <w:rsid w:val="00BC581A"/>
    <w:rsid w:val="00BC584F"/>
    <w:rsid w:val="00BC586A"/>
    <w:rsid w:val="00BC586C"/>
    <w:rsid w:val="00BC608E"/>
    <w:rsid w:val="00BC6926"/>
    <w:rsid w:val="00BC70A2"/>
    <w:rsid w:val="00BC71F1"/>
    <w:rsid w:val="00BC72F2"/>
    <w:rsid w:val="00BC79FA"/>
    <w:rsid w:val="00BC7A33"/>
    <w:rsid w:val="00BD037D"/>
    <w:rsid w:val="00BD0557"/>
    <w:rsid w:val="00BD0B9C"/>
    <w:rsid w:val="00BD0D60"/>
    <w:rsid w:val="00BD0EB7"/>
    <w:rsid w:val="00BD14EF"/>
    <w:rsid w:val="00BD192B"/>
    <w:rsid w:val="00BD19E6"/>
    <w:rsid w:val="00BD1A6A"/>
    <w:rsid w:val="00BD24A0"/>
    <w:rsid w:val="00BD24EE"/>
    <w:rsid w:val="00BD280C"/>
    <w:rsid w:val="00BD2A2A"/>
    <w:rsid w:val="00BD2AA2"/>
    <w:rsid w:val="00BD3AAD"/>
    <w:rsid w:val="00BD3DC7"/>
    <w:rsid w:val="00BD4754"/>
    <w:rsid w:val="00BD4C86"/>
    <w:rsid w:val="00BD5886"/>
    <w:rsid w:val="00BD5B87"/>
    <w:rsid w:val="00BD5FE0"/>
    <w:rsid w:val="00BD6866"/>
    <w:rsid w:val="00BD7010"/>
    <w:rsid w:val="00BD71F6"/>
    <w:rsid w:val="00BD7D77"/>
    <w:rsid w:val="00BD7E89"/>
    <w:rsid w:val="00BE0938"/>
    <w:rsid w:val="00BE0C17"/>
    <w:rsid w:val="00BE0D1B"/>
    <w:rsid w:val="00BE1B67"/>
    <w:rsid w:val="00BE1F94"/>
    <w:rsid w:val="00BE22D4"/>
    <w:rsid w:val="00BE2478"/>
    <w:rsid w:val="00BE29F4"/>
    <w:rsid w:val="00BE31A2"/>
    <w:rsid w:val="00BE323D"/>
    <w:rsid w:val="00BE3860"/>
    <w:rsid w:val="00BE3DF0"/>
    <w:rsid w:val="00BE4500"/>
    <w:rsid w:val="00BE497E"/>
    <w:rsid w:val="00BE508F"/>
    <w:rsid w:val="00BE5791"/>
    <w:rsid w:val="00BE5A27"/>
    <w:rsid w:val="00BE63D8"/>
    <w:rsid w:val="00BE66EB"/>
    <w:rsid w:val="00BE69EC"/>
    <w:rsid w:val="00BE6C61"/>
    <w:rsid w:val="00BE6E25"/>
    <w:rsid w:val="00BE7289"/>
    <w:rsid w:val="00BE73C7"/>
    <w:rsid w:val="00BE750F"/>
    <w:rsid w:val="00BE756B"/>
    <w:rsid w:val="00BE76F3"/>
    <w:rsid w:val="00BE7AC2"/>
    <w:rsid w:val="00BE7E19"/>
    <w:rsid w:val="00BF06B9"/>
    <w:rsid w:val="00BF1E24"/>
    <w:rsid w:val="00BF1F56"/>
    <w:rsid w:val="00BF23FF"/>
    <w:rsid w:val="00BF24B1"/>
    <w:rsid w:val="00BF26AC"/>
    <w:rsid w:val="00BF2E90"/>
    <w:rsid w:val="00BF31A8"/>
    <w:rsid w:val="00BF3AB1"/>
    <w:rsid w:val="00BF3C45"/>
    <w:rsid w:val="00BF3CC5"/>
    <w:rsid w:val="00BF4062"/>
    <w:rsid w:val="00BF40C5"/>
    <w:rsid w:val="00BF43E7"/>
    <w:rsid w:val="00BF44A6"/>
    <w:rsid w:val="00BF457A"/>
    <w:rsid w:val="00BF478A"/>
    <w:rsid w:val="00BF47EB"/>
    <w:rsid w:val="00BF497D"/>
    <w:rsid w:val="00BF49CF"/>
    <w:rsid w:val="00BF5465"/>
    <w:rsid w:val="00BF5809"/>
    <w:rsid w:val="00BF5F03"/>
    <w:rsid w:val="00BF62BB"/>
    <w:rsid w:val="00BF7FCF"/>
    <w:rsid w:val="00C00B44"/>
    <w:rsid w:val="00C01744"/>
    <w:rsid w:val="00C01D6D"/>
    <w:rsid w:val="00C02087"/>
    <w:rsid w:val="00C020CE"/>
    <w:rsid w:val="00C02180"/>
    <w:rsid w:val="00C02753"/>
    <w:rsid w:val="00C0316A"/>
    <w:rsid w:val="00C038CC"/>
    <w:rsid w:val="00C039C6"/>
    <w:rsid w:val="00C039F1"/>
    <w:rsid w:val="00C03C28"/>
    <w:rsid w:val="00C03F34"/>
    <w:rsid w:val="00C0485D"/>
    <w:rsid w:val="00C05034"/>
    <w:rsid w:val="00C05426"/>
    <w:rsid w:val="00C05AEE"/>
    <w:rsid w:val="00C05B10"/>
    <w:rsid w:val="00C05CA6"/>
    <w:rsid w:val="00C05F51"/>
    <w:rsid w:val="00C06152"/>
    <w:rsid w:val="00C06680"/>
    <w:rsid w:val="00C0717D"/>
    <w:rsid w:val="00C071B3"/>
    <w:rsid w:val="00C07423"/>
    <w:rsid w:val="00C07EC8"/>
    <w:rsid w:val="00C07FE5"/>
    <w:rsid w:val="00C10496"/>
    <w:rsid w:val="00C10E18"/>
    <w:rsid w:val="00C1158B"/>
    <w:rsid w:val="00C11898"/>
    <w:rsid w:val="00C11A16"/>
    <w:rsid w:val="00C120FF"/>
    <w:rsid w:val="00C12AC5"/>
    <w:rsid w:val="00C13660"/>
    <w:rsid w:val="00C1399C"/>
    <w:rsid w:val="00C13FB0"/>
    <w:rsid w:val="00C141BC"/>
    <w:rsid w:val="00C141CB"/>
    <w:rsid w:val="00C14416"/>
    <w:rsid w:val="00C1475F"/>
    <w:rsid w:val="00C1478A"/>
    <w:rsid w:val="00C148CE"/>
    <w:rsid w:val="00C150D3"/>
    <w:rsid w:val="00C15334"/>
    <w:rsid w:val="00C155A3"/>
    <w:rsid w:val="00C15939"/>
    <w:rsid w:val="00C15A01"/>
    <w:rsid w:val="00C15EE6"/>
    <w:rsid w:val="00C16A6C"/>
    <w:rsid w:val="00C16A7F"/>
    <w:rsid w:val="00C16E17"/>
    <w:rsid w:val="00C170AE"/>
    <w:rsid w:val="00C17137"/>
    <w:rsid w:val="00C1716A"/>
    <w:rsid w:val="00C17313"/>
    <w:rsid w:val="00C1782C"/>
    <w:rsid w:val="00C179FA"/>
    <w:rsid w:val="00C17AC4"/>
    <w:rsid w:val="00C17DD1"/>
    <w:rsid w:val="00C17DD9"/>
    <w:rsid w:val="00C17E42"/>
    <w:rsid w:val="00C2025F"/>
    <w:rsid w:val="00C20F6E"/>
    <w:rsid w:val="00C21737"/>
    <w:rsid w:val="00C21AE0"/>
    <w:rsid w:val="00C21C61"/>
    <w:rsid w:val="00C22199"/>
    <w:rsid w:val="00C2219E"/>
    <w:rsid w:val="00C22246"/>
    <w:rsid w:val="00C233BD"/>
    <w:rsid w:val="00C234FB"/>
    <w:rsid w:val="00C23729"/>
    <w:rsid w:val="00C23B13"/>
    <w:rsid w:val="00C23E57"/>
    <w:rsid w:val="00C245F8"/>
    <w:rsid w:val="00C247BA"/>
    <w:rsid w:val="00C24AC4"/>
    <w:rsid w:val="00C24CE3"/>
    <w:rsid w:val="00C25A9A"/>
    <w:rsid w:val="00C25DFB"/>
    <w:rsid w:val="00C262A7"/>
    <w:rsid w:val="00C264AB"/>
    <w:rsid w:val="00C2657E"/>
    <w:rsid w:val="00C267D3"/>
    <w:rsid w:val="00C27180"/>
    <w:rsid w:val="00C30B82"/>
    <w:rsid w:val="00C31E16"/>
    <w:rsid w:val="00C31FCD"/>
    <w:rsid w:val="00C32056"/>
    <w:rsid w:val="00C324F8"/>
    <w:rsid w:val="00C326FC"/>
    <w:rsid w:val="00C33158"/>
    <w:rsid w:val="00C33448"/>
    <w:rsid w:val="00C33D63"/>
    <w:rsid w:val="00C33E33"/>
    <w:rsid w:val="00C341B9"/>
    <w:rsid w:val="00C34256"/>
    <w:rsid w:val="00C34F9F"/>
    <w:rsid w:val="00C35565"/>
    <w:rsid w:val="00C35749"/>
    <w:rsid w:val="00C35C81"/>
    <w:rsid w:val="00C35DCD"/>
    <w:rsid w:val="00C36214"/>
    <w:rsid w:val="00C36F95"/>
    <w:rsid w:val="00C3720A"/>
    <w:rsid w:val="00C37214"/>
    <w:rsid w:val="00C37FA4"/>
    <w:rsid w:val="00C40B29"/>
    <w:rsid w:val="00C40B40"/>
    <w:rsid w:val="00C40D7A"/>
    <w:rsid w:val="00C40FEF"/>
    <w:rsid w:val="00C413DA"/>
    <w:rsid w:val="00C416E4"/>
    <w:rsid w:val="00C41C3E"/>
    <w:rsid w:val="00C42422"/>
    <w:rsid w:val="00C426C2"/>
    <w:rsid w:val="00C4270F"/>
    <w:rsid w:val="00C42F68"/>
    <w:rsid w:val="00C434F4"/>
    <w:rsid w:val="00C44272"/>
    <w:rsid w:val="00C45251"/>
    <w:rsid w:val="00C45376"/>
    <w:rsid w:val="00C45D1C"/>
    <w:rsid w:val="00C45FEB"/>
    <w:rsid w:val="00C469F8"/>
    <w:rsid w:val="00C47480"/>
    <w:rsid w:val="00C4750F"/>
    <w:rsid w:val="00C47B21"/>
    <w:rsid w:val="00C47CC4"/>
    <w:rsid w:val="00C50764"/>
    <w:rsid w:val="00C5078F"/>
    <w:rsid w:val="00C50B9B"/>
    <w:rsid w:val="00C50BAF"/>
    <w:rsid w:val="00C5103C"/>
    <w:rsid w:val="00C51313"/>
    <w:rsid w:val="00C51450"/>
    <w:rsid w:val="00C5198D"/>
    <w:rsid w:val="00C51C0F"/>
    <w:rsid w:val="00C52231"/>
    <w:rsid w:val="00C52541"/>
    <w:rsid w:val="00C527D7"/>
    <w:rsid w:val="00C52C92"/>
    <w:rsid w:val="00C52D42"/>
    <w:rsid w:val="00C52E79"/>
    <w:rsid w:val="00C5331F"/>
    <w:rsid w:val="00C5358E"/>
    <w:rsid w:val="00C53767"/>
    <w:rsid w:val="00C53973"/>
    <w:rsid w:val="00C53F86"/>
    <w:rsid w:val="00C5400D"/>
    <w:rsid w:val="00C5402E"/>
    <w:rsid w:val="00C5509D"/>
    <w:rsid w:val="00C55288"/>
    <w:rsid w:val="00C55A41"/>
    <w:rsid w:val="00C55B13"/>
    <w:rsid w:val="00C55B14"/>
    <w:rsid w:val="00C5664E"/>
    <w:rsid w:val="00C578A9"/>
    <w:rsid w:val="00C57B2C"/>
    <w:rsid w:val="00C57D70"/>
    <w:rsid w:val="00C6056F"/>
    <w:rsid w:val="00C609FA"/>
    <w:rsid w:val="00C60B8E"/>
    <w:rsid w:val="00C615EF"/>
    <w:rsid w:val="00C616DD"/>
    <w:rsid w:val="00C621A6"/>
    <w:rsid w:val="00C62230"/>
    <w:rsid w:val="00C62A37"/>
    <w:rsid w:val="00C62ABB"/>
    <w:rsid w:val="00C62CAE"/>
    <w:rsid w:val="00C62F38"/>
    <w:rsid w:val="00C62F75"/>
    <w:rsid w:val="00C6307A"/>
    <w:rsid w:val="00C636FD"/>
    <w:rsid w:val="00C63B79"/>
    <w:rsid w:val="00C63E77"/>
    <w:rsid w:val="00C644D0"/>
    <w:rsid w:val="00C648A9"/>
    <w:rsid w:val="00C64CED"/>
    <w:rsid w:val="00C64DE8"/>
    <w:rsid w:val="00C64EF2"/>
    <w:rsid w:val="00C6528E"/>
    <w:rsid w:val="00C65445"/>
    <w:rsid w:val="00C65456"/>
    <w:rsid w:val="00C65B12"/>
    <w:rsid w:val="00C661BB"/>
    <w:rsid w:val="00C666C8"/>
    <w:rsid w:val="00C6686D"/>
    <w:rsid w:val="00C66C8C"/>
    <w:rsid w:val="00C67B10"/>
    <w:rsid w:val="00C7021F"/>
    <w:rsid w:val="00C70265"/>
    <w:rsid w:val="00C707EF"/>
    <w:rsid w:val="00C719BD"/>
    <w:rsid w:val="00C72417"/>
    <w:rsid w:val="00C72477"/>
    <w:rsid w:val="00C72800"/>
    <w:rsid w:val="00C7283E"/>
    <w:rsid w:val="00C7324D"/>
    <w:rsid w:val="00C732AB"/>
    <w:rsid w:val="00C73BBA"/>
    <w:rsid w:val="00C73CDC"/>
    <w:rsid w:val="00C73E0C"/>
    <w:rsid w:val="00C73E5E"/>
    <w:rsid w:val="00C741DD"/>
    <w:rsid w:val="00C745CB"/>
    <w:rsid w:val="00C747E3"/>
    <w:rsid w:val="00C74E4A"/>
    <w:rsid w:val="00C74EEE"/>
    <w:rsid w:val="00C7540D"/>
    <w:rsid w:val="00C756B8"/>
    <w:rsid w:val="00C75767"/>
    <w:rsid w:val="00C75D8D"/>
    <w:rsid w:val="00C762A6"/>
    <w:rsid w:val="00C76444"/>
    <w:rsid w:val="00C76866"/>
    <w:rsid w:val="00C7694B"/>
    <w:rsid w:val="00C775CB"/>
    <w:rsid w:val="00C800C3"/>
    <w:rsid w:val="00C803DD"/>
    <w:rsid w:val="00C80437"/>
    <w:rsid w:val="00C81EB7"/>
    <w:rsid w:val="00C83310"/>
    <w:rsid w:val="00C83F17"/>
    <w:rsid w:val="00C843D4"/>
    <w:rsid w:val="00C84866"/>
    <w:rsid w:val="00C852E6"/>
    <w:rsid w:val="00C858F8"/>
    <w:rsid w:val="00C859B9"/>
    <w:rsid w:val="00C85C8C"/>
    <w:rsid w:val="00C85E50"/>
    <w:rsid w:val="00C85FA2"/>
    <w:rsid w:val="00C86351"/>
    <w:rsid w:val="00C86BBE"/>
    <w:rsid w:val="00C86BF4"/>
    <w:rsid w:val="00C87143"/>
    <w:rsid w:val="00C87BE3"/>
    <w:rsid w:val="00C904F6"/>
    <w:rsid w:val="00C90FA6"/>
    <w:rsid w:val="00C913B6"/>
    <w:rsid w:val="00C91476"/>
    <w:rsid w:val="00C9156A"/>
    <w:rsid w:val="00C91A7C"/>
    <w:rsid w:val="00C92189"/>
    <w:rsid w:val="00C92361"/>
    <w:rsid w:val="00C92B38"/>
    <w:rsid w:val="00C92EFE"/>
    <w:rsid w:val="00C93EB2"/>
    <w:rsid w:val="00C93F26"/>
    <w:rsid w:val="00C9460A"/>
    <w:rsid w:val="00C947B6"/>
    <w:rsid w:val="00C949BF"/>
    <w:rsid w:val="00C94A6D"/>
    <w:rsid w:val="00C94B85"/>
    <w:rsid w:val="00C94C7C"/>
    <w:rsid w:val="00C94D39"/>
    <w:rsid w:val="00C9543D"/>
    <w:rsid w:val="00C95640"/>
    <w:rsid w:val="00C96AEC"/>
    <w:rsid w:val="00C97526"/>
    <w:rsid w:val="00C97AD7"/>
    <w:rsid w:val="00CA0358"/>
    <w:rsid w:val="00CA1383"/>
    <w:rsid w:val="00CA17B7"/>
    <w:rsid w:val="00CA29A7"/>
    <w:rsid w:val="00CA29EB"/>
    <w:rsid w:val="00CA3A54"/>
    <w:rsid w:val="00CA41DD"/>
    <w:rsid w:val="00CA4322"/>
    <w:rsid w:val="00CA47FA"/>
    <w:rsid w:val="00CA4D62"/>
    <w:rsid w:val="00CA4FCC"/>
    <w:rsid w:val="00CA57E2"/>
    <w:rsid w:val="00CA5990"/>
    <w:rsid w:val="00CA5C8A"/>
    <w:rsid w:val="00CA62AD"/>
    <w:rsid w:val="00CA63FC"/>
    <w:rsid w:val="00CA694A"/>
    <w:rsid w:val="00CA73FE"/>
    <w:rsid w:val="00CA75C1"/>
    <w:rsid w:val="00CA7829"/>
    <w:rsid w:val="00CA7B48"/>
    <w:rsid w:val="00CA7F46"/>
    <w:rsid w:val="00CB0324"/>
    <w:rsid w:val="00CB052F"/>
    <w:rsid w:val="00CB084A"/>
    <w:rsid w:val="00CB0D58"/>
    <w:rsid w:val="00CB128E"/>
    <w:rsid w:val="00CB1772"/>
    <w:rsid w:val="00CB188D"/>
    <w:rsid w:val="00CB1D39"/>
    <w:rsid w:val="00CB1F64"/>
    <w:rsid w:val="00CB204C"/>
    <w:rsid w:val="00CB2407"/>
    <w:rsid w:val="00CB2474"/>
    <w:rsid w:val="00CB2475"/>
    <w:rsid w:val="00CB2B07"/>
    <w:rsid w:val="00CB2D72"/>
    <w:rsid w:val="00CB2FD7"/>
    <w:rsid w:val="00CB39F0"/>
    <w:rsid w:val="00CB3AC8"/>
    <w:rsid w:val="00CB48FF"/>
    <w:rsid w:val="00CB5328"/>
    <w:rsid w:val="00CB53A4"/>
    <w:rsid w:val="00CB5A29"/>
    <w:rsid w:val="00CB5F16"/>
    <w:rsid w:val="00CB60E9"/>
    <w:rsid w:val="00CB69CC"/>
    <w:rsid w:val="00CB6EFA"/>
    <w:rsid w:val="00CB6FD1"/>
    <w:rsid w:val="00CB7562"/>
    <w:rsid w:val="00CB780D"/>
    <w:rsid w:val="00CB79D9"/>
    <w:rsid w:val="00CB7FBA"/>
    <w:rsid w:val="00CC047C"/>
    <w:rsid w:val="00CC05C7"/>
    <w:rsid w:val="00CC072A"/>
    <w:rsid w:val="00CC07E8"/>
    <w:rsid w:val="00CC0BCD"/>
    <w:rsid w:val="00CC10B1"/>
    <w:rsid w:val="00CC1CCC"/>
    <w:rsid w:val="00CC2367"/>
    <w:rsid w:val="00CC23A2"/>
    <w:rsid w:val="00CC2D8B"/>
    <w:rsid w:val="00CC2F84"/>
    <w:rsid w:val="00CC341B"/>
    <w:rsid w:val="00CC3F08"/>
    <w:rsid w:val="00CC4520"/>
    <w:rsid w:val="00CC4721"/>
    <w:rsid w:val="00CC4D9F"/>
    <w:rsid w:val="00CC54C7"/>
    <w:rsid w:val="00CC58F4"/>
    <w:rsid w:val="00CC621A"/>
    <w:rsid w:val="00CC674C"/>
    <w:rsid w:val="00CC6789"/>
    <w:rsid w:val="00CC7C4B"/>
    <w:rsid w:val="00CC7E88"/>
    <w:rsid w:val="00CD03CB"/>
    <w:rsid w:val="00CD054D"/>
    <w:rsid w:val="00CD0782"/>
    <w:rsid w:val="00CD0813"/>
    <w:rsid w:val="00CD0AD6"/>
    <w:rsid w:val="00CD0B76"/>
    <w:rsid w:val="00CD0D5E"/>
    <w:rsid w:val="00CD0FB2"/>
    <w:rsid w:val="00CD1A8B"/>
    <w:rsid w:val="00CD1D52"/>
    <w:rsid w:val="00CD25CB"/>
    <w:rsid w:val="00CD2677"/>
    <w:rsid w:val="00CD2DDD"/>
    <w:rsid w:val="00CD2FCB"/>
    <w:rsid w:val="00CD30F1"/>
    <w:rsid w:val="00CD3175"/>
    <w:rsid w:val="00CD319E"/>
    <w:rsid w:val="00CD3241"/>
    <w:rsid w:val="00CD3502"/>
    <w:rsid w:val="00CD3FD8"/>
    <w:rsid w:val="00CD473B"/>
    <w:rsid w:val="00CD4B0F"/>
    <w:rsid w:val="00CD4F28"/>
    <w:rsid w:val="00CD50BD"/>
    <w:rsid w:val="00CD55DB"/>
    <w:rsid w:val="00CD567C"/>
    <w:rsid w:val="00CD5B2B"/>
    <w:rsid w:val="00CD650B"/>
    <w:rsid w:val="00CD6689"/>
    <w:rsid w:val="00CD69DA"/>
    <w:rsid w:val="00CD73D7"/>
    <w:rsid w:val="00CD76CF"/>
    <w:rsid w:val="00CE00E2"/>
    <w:rsid w:val="00CE0D7D"/>
    <w:rsid w:val="00CE1DA9"/>
    <w:rsid w:val="00CE1E71"/>
    <w:rsid w:val="00CE2138"/>
    <w:rsid w:val="00CE2679"/>
    <w:rsid w:val="00CE2903"/>
    <w:rsid w:val="00CE29F0"/>
    <w:rsid w:val="00CE2C15"/>
    <w:rsid w:val="00CE2DED"/>
    <w:rsid w:val="00CE2E59"/>
    <w:rsid w:val="00CE2E60"/>
    <w:rsid w:val="00CE35E5"/>
    <w:rsid w:val="00CE3E63"/>
    <w:rsid w:val="00CE43CD"/>
    <w:rsid w:val="00CE4591"/>
    <w:rsid w:val="00CE4A98"/>
    <w:rsid w:val="00CE54FD"/>
    <w:rsid w:val="00CE5AFA"/>
    <w:rsid w:val="00CE606B"/>
    <w:rsid w:val="00CE7718"/>
    <w:rsid w:val="00CE7B67"/>
    <w:rsid w:val="00CF06C0"/>
    <w:rsid w:val="00CF0EC4"/>
    <w:rsid w:val="00CF0F3B"/>
    <w:rsid w:val="00CF1525"/>
    <w:rsid w:val="00CF2972"/>
    <w:rsid w:val="00CF2C29"/>
    <w:rsid w:val="00CF3768"/>
    <w:rsid w:val="00CF3D62"/>
    <w:rsid w:val="00CF4120"/>
    <w:rsid w:val="00CF4D15"/>
    <w:rsid w:val="00CF533B"/>
    <w:rsid w:val="00CF59B6"/>
    <w:rsid w:val="00CF5C92"/>
    <w:rsid w:val="00CF5F07"/>
    <w:rsid w:val="00CF674D"/>
    <w:rsid w:val="00CF7076"/>
    <w:rsid w:val="00CF722D"/>
    <w:rsid w:val="00CF7415"/>
    <w:rsid w:val="00CF74E0"/>
    <w:rsid w:val="00CF7B7F"/>
    <w:rsid w:val="00D00758"/>
    <w:rsid w:val="00D00857"/>
    <w:rsid w:val="00D00A11"/>
    <w:rsid w:val="00D00CAA"/>
    <w:rsid w:val="00D010E5"/>
    <w:rsid w:val="00D0112B"/>
    <w:rsid w:val="00D0163E"/>
    <w:rsid w:val="00D0164D"/>
    <w:rsid w:val="00D019F1"/>
    <w:rsid w:val="00D01A9D"/>
    <w:rsid w:val="00D02522"/>
    <w:rsid w:val="00D028EE"/>
    <w:rsid w:val="00D0339A"/>
    <w:rsid w:val="00D03A00"/>
    <w:rsid w:val="00D03C0B"/>
    <w:rsid w:val="00D06511"/>
    <w:rsid w:val="00D07CA8"/>
    <w:rsid w:val="00D10363"/>
    <w:rsid w:val="00D106EC"/>
    <w:rsid w:val="00D10EF5"/>
    <w:rsid w:val="00D11165"/>
    <w:rsid w:val="00D11A0D"/>
    <w:rsid w:val="00D123F3"/>
    <w:rsid w:val="00D13157"/>
    <w:rsid w:val="00D1358E"/>
    <w:rsid w:val="00D13762"/>
    <w:rsid w:val="00D13A8A"/>
    <w:rsid w:val="00D13E6C"/>
    <w:rsid w:val="00D13F88"/>
    <w:rsid w:val="00D15286"/>
    <w:rsid w:val="00D157C1"/>
    <w:rsid w:val="00D159B5"/>
    <w:rsid w:val="00D15C2E"/>
    <w:rsid w:val="00D17409"/>
    <w:rsid w:val="00D17911"/>
    <w:rsid w:val="00D17AC1"/>
    <w:rsid w:val="00D17C16"/>
    <w:rsid w:val="00D203D6"/>
    <w:rsid w:val="00D204B5"/>
    <w:rsid w:val="00D206B6"/>
    <w:rsid w:val="00D20776"/>
    <w:rsid w:val="00D20982"/>
    <w:rsid w:val="00D209EC"/>
    <w:rsid w:val="00D212C1"/>
    <w:rsid w:val="00D21300"/>
    <w:rsid w:val="00D21BD3"/>
    <w:rsid w:val="00D21FA2"/>
    <w:rsid w:val="00D22001"/>
    <w:rsid w:val="00D221C8"/>
    <w:rsid w:val="00D22219"/>
    <w:rsid w:val="00D22411"/>
    <w:rsid w:val="00D22B6F"/>
    <w:rsid w:val="00D22F15"/>
    <w:rsid w:val="00D23459"/>
    <w:rsid w:val="00D234BA"/>
    <w:rsid w:val="00D236C0"/>
    <w:rsid w:val="00D23A23"/>
    <w:rsid w:val="00D23BD2"/>
    <w:rsid w:val="00D248FA"/>
    <w:rsid w:val="00D24CC1"/>
    <w:rsid w:val="00D2502F"/>
    <w:rsid w:val="00D25142"/>
    <w:rsid w:val="00D25C4B"/>
    <w:rsid w:val="00D25E7C"/>
    <w:rsid w:val="00D26640"/>
    <w:rsid w:val="00D276F7"/>
    <w:rsid w:val="00D27894"/>
    <w:rsid w:val="00D27FA2"/>
    <w:rsid w:val="00D27FB3"/>
    <w:rsid w:val="00D301DB"/>
    <w:rsid w:val="00D303AB"/>
    <w:rsid w:val="00D308F1"/>
    <w:rsid w:val="00D30BE8"/>
    <w:rsid w:val="00D30D10"/>
    <w:rsid w:val="00D315AB"/>
    <w:rsid w:val="00D31A08"/>
    <w:rsid w:val="00D31A6D"/>
    <w:rsid w:val="00D32452"/>
    <w:rsid w:val="00D32939"/>
    <w:rsid w:val="00D32C30"/>
    <w:rsid w:val="00D32CFF"/>
    <w:rsid w:val="00D3312D"/>
    <w:rsid w:val="00D331C0"/>
    <w:rsid w:val="00D33462"/>
    <w:rsid w:val="00D3465A"/>
    <w:rsid w:val="00D347A8"/>
    <w:rsid w:val="00D355CA"/>
    <w:rsid w:val="00D3574E"/>
    <w:rsid w:val="00D35FA4"/>
    <w:rsid w:val="00D3600D"/>
    <w:rsid w:val="00D36047"/>
    <w:rsid w:val="00D365B0"/>
    <w:rsid w:val="00D3671C"/>
    <w:rsid w:val="00D369AE"/>
    <w:rsid w:val="00D36C1A"/>
    <w:rsid w:val="00D36D69"/>
    <w:rsid w:val="00D37B04"/>
    <w:rsid w:val="00D37E44"/>
    <w:rsid w:val="00D37FD3"/>
    <w:rsid w:val="00D40CAC"/>
    <w:rsid w:val="00D4138C"/>
    <w:rsid w:val="00D41488"/>
    <w:rsid w:val="00D428E0"/>
    <w:rsid w:val="00D42D9E"/>
    <w:rsid w:val="00D43262"/>
    <w:rsid w:val="00D44106"/>
    <w:rsid w:val="00D4444D"/>
    <w:rsid w:val="00D44A0B"/>
    <w:rsid w:val="00D44EBA"/>
    <w:rsid w:val="00D47529"/>
    <w:rsid w:val="00D47861"/>
    <w:rsid w:val="00D47BD1"/>
    <w:rsid w:val="00D50330"/>
    <w:rsid w:val="00D50469"/>
    <w:rsid w:val="00D50AA6"/>
    <w:rsid w:val="00D51352"/>
    <w:rsid w:val="00D513FF"/>
    <w:rsid w:val="00D52037"/>
    <w:rsid w:val="00D521BE"/>
    <w:rsid w:val="00D52416"/>
    <w:rsid w:val="00D52831"/>
    <w:rsid w:val="00D531FE"/>
    <w:rsid w:val="00D5350C"/>
    <w:rsid w:val="00D5362E"/>
    <w:rsid w:val="00D543B7"/>
    <w:rsid w:val="00D54416"/>
    <w:rsid w:val="00D55EDA"/>
    <w:rsid w:val="00D55F0B"/>
    <w:rsid w:val="00D561F3"/>
    <w:rsid w:val="00D5698F"/>
    <w:rsid w:val="00D56A2B"/>
    <w:rsid w:val="00D57021"/>
    <w:rsid w:val="00D575FE"/>
    <w:rsid w:val="00D57C60"/>
    <w:rsid w:val="00D60042"/>
    <w:rsid w:val="00D60BFC"/>
    <w:rsid w:val="00D60F26"/>
    <w:rsid w:val="00D611AE"/>
    <w:rsid w:val="00D614E3"/>
    <w:rsid w:val="00D61782"/>
    <w:rsid w:val="00D61BA9"/>
    <w:rsid w:val="00D62453"/>
    <w:rsid w:val="00D627D6"/>
    <w:rsid w:val="00D62AE9"/>
    <w:rsid w:val="00D63207"/>
    <w:rsid w:val="00D63463"/>
    <w:rsid w:val="00D63718"/>
    <w:rsid w:val="00D63881"/>
    <w:rsid w:val="00D63C44"/>
    <w:rsid w:val="00D64B4A"/>
    <w:rsid w:val="00D64C2B"/>
    <w:rsid w:val="00D654F0"/>
    <w:rsid w:val="00D6598D"/>
    <w:rsid w:val="00D66002"/>
    <w:rsid w:val="00D6696A"/>
    <w:rsid w:val="00D67AD1"/>
    <w:rsid w:val="00D702BE"/>
    <w:rsid w:val="00D70E72"/>
    <w:rsid w:val="00D70E9B"/>
    <w:rsid w:val="00D710C3"/>
    <w:rsid w:val="00D724F7"/>
    <w:rsid w:val="00D72720"/>
    <w:rsid w:val="00D72801"/>
    <w:rsid w:val="00D738B5"/>
    <w:rsid w:val="00D74017"/>
    <w:rsid w:val="00D7496E"/>
    <w:rsid w:val="00D74B76"/>
    <w:rsid w:val="00D752E0"/>
    <w:rsid w:val="00D75A9F"/>
    <w:rsid w:val="00D76288"/>
    <w:rsid w:val="00D76A6E"/>
    <w:rsid w:val="00D76FCD"/>
    <w:rsid w:val="00D77991"/>
    <w:rsid w:val="00D779B4"/>
    <w:rsid w:val="00D8034F"/>
    <w:rsid w:val="00D809AA"/>
    <w:rsid w:val="00D80D8D"/>
    <w:rsid w:val="00D8136C"/>
    <w:rsid w:val="00D815FE"/>
    <w:rsid w:val="00D81745"/>
    <w:rsid w:val="00D8184E"/>
    <w:rsid w:val="00D81BEB"/>
    <w:rsid w:val="00D81C4E"/>
    <w:rsid w:val="00D82380"/>
    <w:rsid w:val="00D823EF"/>
    <w:rsid w:val="00D82896"/>
    <w:rsid w:val="00D83EFF"/>
    <w:rsid w:val="00D84092"/>
    <w:rsid w:val="00D84FB9"/>
    <w:rsid w:val="00D8549E"/>
    <w:rsid w:val="00D8593A"/>
    <w:rsid w:val="00D8606D"/>
    <w:rsid w:val="00D860DC"/>
    <w:rsid w:val="00D86284"/>
    <w:rsid w:val="00D86290"/>
    <w:rsid w:val="00D868BB"/>
    <w:rsid w:val="00D86932"/>
    <w:rsid w:val="00D86E75"/>
    <w:rsid w:val="00D872F1"/>
    <w:rsid w:val="00D87477"/>
    <w:rsid w:val="00D90D33"/>
    <w:rsid w:val="00D90E35"/>
    <w:rsid w:val="00D91341"/>
    <w:rsid w:val="00D91481"/>
    <w:rsid w:val="00D91CA4"/>
    <w:rsid w:val="00D91D17"/>
    <w:rsid w:val="00D92432"/>
    <w:rsid w:val="00D92AFF"/>
    <w:rsid w:val="00D92BF0"/>
    <w:rsid w:val="00D93F06"/>
    <w:rsid w:val="00D93FC7"/>
    <w:rsid w:val="00D940C3"/>
    <w:rsid w:val="00D94F6A"/>
    <w:rsid w:val="00D95122"/>
    <w:rsid w:val="00D95F9A"/>
    <w:rsid w:val="00D962D5"/>
    <w:rsid w:val="00D96922"/>
    <w:rsid w:val="00D96D74"/>
    <w:rsid w:val="00D979E8"/>
    <w:rsid w:val="00DA0430"/>
    <w:rsid w:val="00DA0519"/>
    <w:rsid w:val="00DA05BA"/>
    <w:rsid w:val="00DA061C"/>
    <w:rsid w:val="00DA1D28"/>
    <w:rsid w:val="00DA1E3F"/>
    <w:rsid w:val="00DA2280"/>
    <w:rsid w:val="00DA22DE"/>
    <w:rsid w:val="00DA2825"/>
    <w:rsid w:val="00DA2977"/>
    <w:rsid w:val="00DA324A"/>
    <w:rsid w:val="00DA3E31"/>
    <w:rsid w:val="00DA3ED9"/>
    <w:rsid w:val="00DA43C9"/>
    <w:rsid w:val="00DA52D9"/>
    <w:rsid w:val="00DA5863"/>
    <w:rsid w:val="00DA5A21"/>
    <w:rsid w:val="00DA5D8D"/>
    <w:rsid w:val="00DA5F54"/>
    <w:rsid w:val="00DA60AB"/>
    <w:rsid w:val="00DA6261"/>
    <w:rsid w:val="00DA64FF"/>
    <w:rsid w:val="00DA6640"/>
    <w:rsid w:val="00DA6BE8"/>
    <w:rsid w:val="00DA7557"/>
    <w:rsid w:val="00DB05D2"/>
    <w:rsid w:val="00DB0B18"/>
    <w:rsid w:val="00DB0D52"/>
    <w:rsid w:val="00DB11C4"/>
    <w:rsid w:val="00DB1367"/>
    <w:rsid w:val="00DB1F5B"/>
    <w:rsid w:val="00DB2271"/>
    <w:rsid w:val="00DB268D"/>
    <w:rsid w:val="00DB28F4"/>
    <w:rsid w:val="00DB3280"/>
    <w:rsid w:val="00DB34D6"/>
    <w:rsid w:val="00DB383D"/>
    <w:rsid w:val="00DB398C"/>
    <w:rsid w:val="00DB3E7C"/>
    <w:rsid w:val="00DB42F1"/>
    <w:rsid w:val="00DB445C"/>
    <w:rsid w:val="00DB5835"/>
    <w:rsid w:val="00DB5B5D"/>
    <w:rsid w:val="00DB67A1"/>
    <w:rsid w:val="00DB67CF"/>
    <w:rsid w:val="00DB6BD8"/>
    <w:rsid w:val="00DB6E0A"/>
    <w:rsid w:val="00DB700E"/>
    <w:rsid w:val="00DB7F4E"/>
    <w:rsid w:val="00DC095A"/>
    <w:rsid w:val="00DC1517"/>
    <w:rsid w:val="00DC15A6"/>
    <w:rsid w:val="00DC1BAC"/>
    <w:rsid w:val="00DC1FB9"/>
    <w:rsid w:val="00DC205B"/>
    <w:rsid w:val="00DC2367"/>
    <w:rsid w:val="00DC3936"/>
    <w:rsid w:val="00DC3AF8"/>
    <w:rsid w:val="00DC3C2F"/>
    <w:rsid w:val="00DC3FF3"/>
    <w:rsid w:val="00DC4189"/>
    <w:rsid w:val="00DC42A9"/>
    <w:rsid w:val="00DC4459"/>
    <w:rsid w:val="00DC5C60"/>
    <w:rsid w:val="00DC6095"/>
    <w:rsid w:val="00DC681F"/>
    <w:rsid w:val="00DC737D"/>
    <w:rsid w:val="00DC799E"/>
    <w:rsid w:val="00DC7ABC"/>
    <w:rsid w:val="00DC7AD0"/>
    <w:rsid w:val="00DC7E03"/>
    <w:rsid w:val="00DD1616"/>
    <w:rsid w:val="00DD22BE"/>
    <w:rsid w:val="00DD2A4B"/>
    <w:rsid w:val="00DD3008"/>
    <w:rsid w:val="00DD347B"/>
    <w:rsid w:val="00DD39A1"/>
    <w:rsid w:val="00DD3F7C"/>
    <w:rsid w:val="00DD4BB5"/>
    <w:rsid w:val="00DD4F92"/>
    <w:rsid w:val="00DD50F7"/>
    <w:rsid w:val="00DD5211"/>
    <w:rsid w:val="00DD5D36"/>
    <w:rsid w:val="00DD62F1"/>
    <w:rsid w:val="00DD6323"/>
    <w:rsid w:val="00DD6CEA"/>
    <w:rsid w:val="00DD71BD"/>
    <w:rsid w:val="00DD7463"/>
    <w:rsid w:val="00DE08F9"/>
    <w:rsid w:val="00DE1217"/>
    <w:rsid w:val="00DE1D09"/>
    <w:rsid w:val="00DE1FDB"/>
    <w:rsid w:val="00DE2343"/>
    <w:rsid w:val="00DE2659"/>
    <w:rsid w:val="00DE2820"/>
    <w:rsid w:val="00DE2CAF"/>
    <w:rsid w:val="00DE35B0"/>
    <w:rsid w:val="00DE3953"/>
    <w:rsid w:val="00DE399E"/>
    <w:rsid w:val="00DE410E"/>
    <w:rsid w:val="00DE44E0"/>
    <w:rsid w:val="00DE47A9"/>
    <w:rsid w:val="00DE4B44"/>
    <w:rsid w:val="00DE549C"/>
    <w:rsid w:val="00DE56BD"/>
    <w:rsid w:val="00DE5CE2"/>
    <w:rsid w:val="00DE5D59"/>
    <w:rsid w:val="00DE6851"/>
    <w:rsid w:val="00DE6CD4"/>
    <w:rsid w:val="00DE7CF9"/>
    <w:rsid w:val="00DE7D87"/>
    <w:rsid w:val="00DE7DE1"/>
    <w:rsid w:val="00DF0689"/>
    <w:rsid w:val="00DF096E"/>
    <w:rsid w:val="00DF09A0"/>
    <w:rsid w:val="00DF1041"/>
    <w:rsid w:val="00DF1AE2"/>
    <w:rsid w:val="00DF1DB1"/>
    <w:rsid w:val="00DF2280"/>
    <w:rsid w:val="00DF268D"/>
    <w:rsid w:val="00DF270F"/>
    <w:rsid w:val="00DF2879"/>
    <w:rsid w:val="00DF2C91"/>
    <w:rsid w:val="00DF2DBC"/>
    <w:rsid w:val="00DF2FE1"/>
    <w:rsid w:val="00DF3B69"/>
    <w:rsid w:val="00DF3C3E"/>
    <w:rsid w:val="00DF3FD4"/>
    <w:rsid w:val="00DF4925"/>
    <w:rsid w:val="00DF4A86"/>
    <w:rsid w:val="00DF4B91"/>
    <w:rsid w:val="00DF5A5E"/>
    <w:rsid w:val="00DF6141"/>
    <w:rsid w:val="00DF632C"/>
    <w:rsid w:val="00DF6D75"/>
    <w:rsid w:val="00DF7485"/>
    <w:rsid w:val="00DF784B"/>
    <w:rsid w:val="00DF7915"/>
    <w:rsid w:val="00E00861"/>
    <w:rsid w:val="00E00BD2"/>
    <w:rsid w:val="00E00C72"/>
    <w:rsid w:val="00E022FC"/>
    <w:rsid w:val="00E02516"/>
    <w:rsid w:val="00E02A46"/>
    <w:rsid w:val="00E02B5B"/>
    <w:rsid w:val="00E03580"/>
    <w:rsid w:val="00E03EB7"/>
    <w:rsid w:val="00E04143"/>
    <w:rsid w:val="00E04822"/>
    <w:rsid w:val="00E0498C"/>
    <w:rsid w:val="00E054CC"/>
    <w:rsid w:val="00E056AB"/>
    <w:rsid w:val="00E05BB9"/>
    <w:rsid w:val="00E05DCC"/>
    <w:rsid w:val="00E05DEF"/>
    <w:rsid w:val="00E066B5"/>
    <w:rsid w:val="00E07EA1"/>
    <w:rsid w:val="00E1007B"/>
    <w:rsid w:val="00E10933"/>
    <w:rsid w:val="00E11375"/>
    <w:rsid w:val="00E113D8"/>
    <w:rsid w:val="00E12912"/>
    <w:rsid w:val="00E12BF2"/>
    <w:rsid w:val="00E12DC0"/>
    <w:rsid w:val="00E13114"/>
    <w:rsid w:val="00E13CFD"/>
    <w:rsid w:val="00E1437C"/>
    <w:rsid w:val="00E148CF"/>
    <w:rsid w:val="00E14D2F"/>
    <w:rsid w:val="00E14DC2"/>
    <w:rsid w:val="00E15044"/>
    <w:rsid w:val="00E15935"/>
    <w:rsid w:val="00E15942"/>
    <w:rsid w:val="00E15B98"/>
    <w:rsid w:val="00E1608C"/>
    <w:rsid w:val="00E16293"/>
    <w:rsid w:val="00E1631A"/>
    <w:rsid w:val="00E172E7"/>
    <w:rsid w:val="00E1750D"/>
    <w:rsid w:val="00E17E32"/>
    <w:rsid w:val="00E20381"/>
    <w:rsid w:val="00E20BE2"/>
    <w:rsid w:val="00E21049"/>
    <w:rsid w:val="00E2182E"/>
    <w:rsid w:val="00E2186D"/>
    <w:rsid w:val="00E21B76"/>
    <w:rsid w:val="00E22AC8"/>
    <w:rsid w:val="00E23D6E"/>
    <w:rsid w:val="00E23EA0"/>
    <w:rsid w:val="00E2437A"/>
    <w:rsid w:val="00E243C2"/>
    <w:rsid w:val="00E24D88"/>
    <w:rsid w:val="00E24F18"/>
    <w:rsid w:val="00E25310"/>
    <w:rsid w:val="00E2542A"/>
    <w:rsid w:val="00E26259"/>
    <w:rsid w:val="00E2690A"/>
    <w:rsid w:val="00E26C13"/>
    <w:rsid w:val="00E26C63"/>
    <w:rsid w:val="00E26E68"/>
    <w:rsid w:val="00E27082"/>
    <w:rsid w:val="00E27D26"/>
    <w:rsid w:val="00E27D53"/>
    <w:rsid w:val="00E27DCC"/>
    <w:rsid w:val="00E27FEF"/>
    <w:rsid w:val="00E30043"/>
    <w:rsid w:val="00E31689"/>
    <w:rsid w:val="00E32A02"/>
    <w:rsid w:val="00E32C46"/>
    <w:rsid w:val="00E334AC"/>
    <w:rsid w:val="00E33D52"/>
    <w:rsid w:val="00E33E68"/>
    <w:rsid w:val="00E33E7F"/>
    <w:rsid w:val="00E341D9"/>
    <w:rsid w:val="00E345C9"/>
    <w:rsid w:val="00E346EB"/>
    <w:rsid w:val="00E34A37"/>
    <w:rsid w:val="00E34CB9"/>
    <w:rsid w:val="00E34ECA"/>
    <w:rsid w:val="00E353B1"/>
    <w:rsid w:val="00E362C5"/>
    <w:rsid w:val="00E365C1"/>
    <w:rsid w:val="00E3665F"/>
    <w:rsid w:val="00E366DD"/>
    <w:rsid w:val="00E36919"/>
    <w:rsid w:val="00E36A54"/>
    <w:rsid w:val="00E36C8B"/>
    <w:rsid w:val="00E37768"/>
    <w:rsid w:val="00E37E18"/>
    <w:rsid w:val="00E40F32"/>
    <w:rsid w:val="00E40FD9"/>
    <w:rsid w:val="00E413EA"/>
    <w:rsid w:val="00E41718"/>
    <w:rsid w:val="00E41834"/>
    <w:rsid w:val="00E419A3"/>
    <w:rsid w:val="00E41CF9"/>
    <w:rsid w:val="00E42184"/>
    <w:rsid w:val="00E422A7"/>
    <w:rsid w:val="00E425B5"/>
    <w:rsid w:val="00E4263A"/>
    <w:rsid w:val="00E42CED"/>
    <w:rsid w:val="00E43030"/>
    <w:rsid w:val="00E43976"/>
    <w:rsid w:val="00E44118"/>
    <w:rsid w:val="00E44693"/>
    <w:rsid w:val="00E448AE"/>
    <w:rsid w:val="00E44D80"/>
    <w:rsid w:val="00E45843"/>
    <w:rsid w:val="00E45A36"/>
    <w:rsid w:val="00E46329"/>
    <w:rsid w:val="00E46A55"/>
    <w:rsid w:val="00E472B2"/>
    <w:rsid w:val="00E47769"/>
    <w:rsid w:val="00E47C1B"/>
    <w:rsid w:val="00E501B2"/>
    <w:rsid w:val="00E50346"/>
    <w:rsid w:val="00E5046B"/>
    <w:rsid w:val="00E504D7"/>
    <w:rsid w:val="00E5086B"/>
    <w:rsid w:val="00E50CB0"/>
    <w:rsid w:val="00E50CEB"/>
    <w:rsid w:val="00E51388"/>
    <w:rsid w:val="00E529CF"/>
    <w:rsid w:val="00E52E11"/>
    <w:rsid w:val="00E531AA"/>
    <w:rsid w:val="00E534C4"/>
    <w:rsid w:val="00E5352A"/>
    <w:rsid w:val="00E5386E"/>
    <w:rsid w:val="00E53C02"/>
    <w:rsid w:val="00E544F5"/>
    <w:rsid w:val="00E545A4"/>
    <w:rsid w:val="00E54B4B"/>
    <w:rsid w:val="00E54C8A"/>
    <w:rsid w:val="00E557A7"/>
    <w:rsid w:val="00E55BD5"/>
    <w:rsid w:val="00E56219"/>
    <w:rsid w:val="00E5622A"/>
    <w:rsid w:val="00E5692B"/>
    <w:rsid w:val="00E5750E"/>
    <w:rsid w:val="00E57535"/>
    <w:rsid w:val="00E578A2"/>
    <w:rsid w:val="00E57B15"/>
    <w:rsid w:val="00E57E42"/>
    <w:rsid w:val="00E57EF7"/>
    <w:rsid w:val="00E604DD"/>
    <w:rsid w:val="00E60B81"/>
    <w:rsid w:val="00E60BD8"/>
    <w:rsid w:val="00E610E5"/>
    <w:rsid w:val="00E61409"/>
    <w:rsid w:val="00E61F37"/>
    <w:rsid w:val="00E62364"/>
    <w:rsid w:val="00E623EE"/>
    <w:rsid w:val="00E623FC"/>
    <w:rsid w:val="00E6256D"/>
    <w:rsid w:val="00E62743"/>
    <w:rsid w:val="00E63F64"/>
    <w:rsid w:val="00E64DA0"/>
    <w:rsid w:val="00E64EAC"/>
    <w:rsid w:val="00E650DD"/>
    <w:rsid w:val="00E651C9"/>
    <w:rsid w:val="00E653C7"/>
    <w:rsid w:val="00E65E99"/>
    <w:rsid w:val="00E662D1"/>
    <w:rsid w:val="00E66464"/>
    <w:rsid w:val="00E6686C"/>
    <w:rsid w:val="00E66C1F"/>
    <w:rsid w:val="00E66E5F"/>
    <w:rsid w:val="00E66EF3"/>
    <w:rsid w:val="00E676A7"/>
    <w:rsid w:val="00E67AA7"/>
    <w:rsid w:val="00E67AC9"/>
    <w:rsid w:val="00E67CFB"/>
    <w:rsid w:val="00E70028"/>
    <w:rsid w:val="00E702A6"/>
    <w:rsid w:val="00E70814"/>
    <w:rsid w:val="00E7093D"/>
    <w:rsid w:val="00E70A8A"/>
    <w:rsid w:val="00E70C9E"/>
    <w:rsid w:val="00E710DE"/>
    <w:rsid w:val="00E7170C"/>
    <w:rsid w:val="00E71717"/>
    <w:rsid w:val="00E71B0C"/>
    <w:rsid w:val="00E71B86"/>
    <w:rsid w:val="00E71FB0"/>
    <w:rsid w:val="00E72A2A"/>
    <w:rsid w:val="00E72FB3"/>
    <w:rsid w:val="00E7359A"/>
    <w:rsid w:val="00E73669"/>
    <w:rsid w:val="00E73966"/>
    <w:rsid w:val="00E73A08"/>
    <w:rsid w:val="00E73A54"/>
    <w:rsid w:val="00E7486B"/>
    <w:rsid w:val="00E74A1A"/>
    <w:rsid w:val="00E75248"/>
    <w:rsid w:val="00E75754"/>
    <w:rsid w:val="00E762FA"/>
    <w:rsid w:val="00E764C0"/>
    <w:rsid w:val="00E765FE"/>
    <w:rsid w:val="00E76C99"/>
    <w:rsid w:val="00E76FE0"/>
    <w:rsid w:val="00E7795F"/>
    <w:rsid w:val="00E77FB8"/>
    <w:rsid w:val="00E80307"/>
    <w:rsid w:val="00E80B8D"/>
    <w:rsid w:val="00E8125D"/>
    <w:rsid w:val="00E81276"/>
    <w:rsid w:val="00E8154D"/>
    <w:rsid w:val="00E81B44"/>
    <w:rsid w:val="00E81D18"/>
    <w:rsid w:val="00E821D3"/>
    <w:rsid w:val="00E82771"/>
    <w:rsid w:val="00E829E8"/>
    <w:rsid w:val="00E82A3D"/>
    <w:rsid w:val="00E82AC0"/>
    <w:rsid w:val="00E82AD8"/>
    <w:rsid w:val="00E82FC6"/>
    <w:rsid w:val="00E83159"/>
    <w:rsid w:val="00E83AFA"/>
    <w:rsid w:val="00E83DA2"/>
    <w:rsid w:val="00E83DB3"/>
    <w:rsid w:val="00E83FF8"/>
    <w:rsid w:val="00E840BA"/>
    <w:rsid w:val="00E8432B"/>
    <w:rsid w:val="00E8474C"/>
    <w:rsid w:val="00E84D36"/>
    <w:rsid w:val="00E86347"/>
    <w:rsid w:val="00E864FE"/>
    <w:rsid w:val="00E87677"/>
    <w:rsid w:val="00E87F1B"/>
    <w:rsid w:val="00E904AF"/>
    <w:rsid w:val="00E904DA"/>
    <w:rsid w:val="00E905CF"/>
    <w:rsid w:val="00E907BC"/>
    <w:rsid w:val="00E90891"/>
    <w:rsid w:val="00E9108E"/>
    <w:rsid w:val="00E91093"/>
    <w:rsid w:val="00E91625"/>
    <w:rsid w:val="00E917BF"/>
    <w:rsid w:val="00E91A1B"/>
    <w:rsid w:val="00E921EB"/>
    <w:rsid w:val="00E92210"/>
    <w:rsid w:val="00E92661"/>
    <w:rsid w:val="00E92817"/>
    <w:rsid w:val="00E93A71"/>
    <w:rsid w:val="00E93A8F"/>
    <w:rsid w:val="00E93CA6"/>
    <w:rsid w:val="00E9409A"/>
    <w:rsid w:val="00E94DC4"/>
    <w:rsid w:val="00E94DCC"/>
    <w:rsid w:val="00E94FBC"/>
    <w:rsid w:val="00E952D1"/>
    <w:rsid w:val="00E95AA8"/>
    <w:rsid w:val="00E95AC4"/>
    <w:rsid w:val="00E96298"/>
    <w:rsid w:val="00E96347"/>
    <w:rsid w:val="00E96B34"/>
    <w:rsid w:val="00E97048"/>
    <w:rsid w:val="00E97E2A"/>
    <w:rsid w:val="00EA0611"/>
    <w:rsid w:val="00EA073A"/>
    <w:rsid w:val="00EA0B95"/>
    <w:rsid w:val="00EA0CC9"/>
    <w:rsid w:val="00EA103E"/>
    <w:rsid w:val="00EA12C9"/>
    <w:rsid w:val="00EA1389"/>
    <w:rsid w:val="00EA15AE"/>
    <w:rsid w:val="00EA1842"/>
    <w:rsid w:val="00EA1CDD"/>
    <w:rsid w:val="00EA25AA"/>
    <w:rsid w:val="00EA268F"/>
    <w:rsid w:val="00EA2693"/>
    <w:rsid w:val="00EA2F32"/>
    <w:rsid w:val="00EA2FCF"/>
    <w:rsid w:val="00EA2FEC"/>
    <w:rsid w:val="00EA33B7"/>
    <w:rsid w:val="00EA368D"/>
    <w:rsid w:val="00EA4267"/>
    <w:rsid w:val="00EA4BBC"/>
    <w:rsid w:val="00EA4ED9"/>
    <w:rsid w:val="00EA5111"/>
    <w:rsid w:val="00EA5276"/>
    <w:rsid w:val="00EA5494"/>
    <w:rsid w:val="00EA5657"/>
    <w:rsid w:val="00EA5699"/>
    <w:rsid w:val="00EA5913"/>
    <w:rsid w:val="00EA6481"/>
    <w:rsid w:val="00EA6568"/>
    <w:rsid w:val="00EA69AB"/>
    <w:rsid w:val="00EA72D1"/>
    <w:rsid w:val="00EA7350"/>
    <w:rsid w:val="00EA7F22"/>
    <w:rsid w:val="00EB024C"/>
    <w:rsid w:val="00EB0856"/>
    <w:rsid w:val="00EB0981"/>
    <w:rsid w:val="00EB0C71"/>
    <w:rsid w:val="00EB0FC2"/>
    <w:rsid w:val="00EB10E2"/>
    <w:rsid w:val="00EB16E2"/>
    <w:rsid w:val="00EB1CFD"/>
    <w:rsid w:val="00EB231F"/>
    <w:rsid w:val="00EB267C"/>
    <w:rsid w:val="00EB2D8D"/>
    <w:rsid w:val="00EB36B9"/>
    <w:rsid w:val="00EB37AA"/>
    <w:rsid w:val="00EB3A1C"/>
    <w:rsid w:val="00EB41FD"/>
    <w:rsid w:val="00EB460E"/>
    <w:rsid w:val="00EB4705"/>
    <w:rsid w:val="00EB503C"/>
    <w:rsid w:val="00EB54F5"/>
    <w:rsid w:val="00EB58DB"/>
    <w:rsid w:val="00EB5AF0"/>
    <w:rsid w:val="00EB5CB7"/>
    <w:rsid w:val="00EB5CBB"/>
    <w:rsid w:val="00EB6085"/>
    <w:rsid w:val="00EB6453"/>
    <w:rsid w:val="00EB6488"/>
    <w:rsid w:val="00EB6985"/>
    <w:rsid w:val="00EB6C56"/>
    <w:rsid w:val="00EB6CB4"/>
    <w:rsid w:val="00EB75FE"/>
    <w:rsid w:val="00EC014E"/>
    <w:rsid w:val="00EC0A1B"/>
    <w:rsid w:val="00EC11F9"/>
    <w:rsid w:val="00EC14B7"/>
    <w:rsid w:val="00EC16C3"/>
    <w:rsid w:val="00EC1D8E"/>
    <w:rsid w:val="00EC2406"/>
    <w:rsid w:val="00EC2723"/>
    <w:rsid w:val="00EC2E13"/>
    <w:rsid w:val="00EC34C8"/>
    <w:rsid w:val="00EC3742"/>
    <w:rsid w:val="00EC3F42"/>
    <w:rsid w:val="00EC41F3"/>
    <w:rsid w:val="00EC5702"/>
    <w:rsid w:val="00EC5C44"/>
    <w:rsid w:val="00EC685C"/>
    <w:rsid w:val="00EC7023"/>
    <w:rsid w:val="00EC739C"/>
    <w:rsid w:val="00EC7C09"/>
    <w:rsid w:val="00EC7EFC"/>
    <w:rsid w:val="00ED04C6"/>
    <w:rsid w:val="00ED080C"/>
    <w:rsid w:val="00ED0851"/>
    <w:rsid w:val="00ED0AAF"/>
    <w:rsid w:val="00ED1E0A"/>
    <w:rsid w:val="00ED1E3B"/>
    <w:rsid w:val="00ED201B"/>
    <w:rsid w:val="00ED25A6"/>
    <w:rsid w:val="00ED2BE9"/>
    <w:rsid w:val="00ED2E30"/>
    <w:rsid w:val="00ED354F"/>
    <w:rsid w:val="00ED39DF"/>
    <w:rsid w:val="00ED4353"/>
    <w:rsid w:val="00ED4413"/>
    <w:rsid w:val="00ED540D"/>
    <w:rsid w:val="00ED561B"/>
    <w:rsid w:val="00ED5871"/>
    <w:rsid w:val="00ED5D79"/>
    <w:rsid w:val="00ED63E8"/>
    <w:rsid w:val="00ED6999"/>
    <w:rsid w:val="00ED6F4A"/>
    <w:rsid w:val="00ED7F52"/>
    <w:rsid w:val="00EE017B"/>
    <w:rsid w:val="00EE0562"/>
    <w:rsid w:val="00EE0ACB"/>
    <w:rsid w:val="00EE0BEF"/>
    <w:rsid w:val="00EE0BF6"/>
    <w:rsid w:val="00EE1032"/>
    <w:rsid w:val="00EE11FC"/>
    <w:rsid w:val="00EE1746"/>
    <w:rsid w:val="00EE1759"/>
    <w:rsid w:val="00EE256A"/>
    <w:rsid w:val="00EE2B42"/>
    <w:rsid w:val="00EE3204"/>
    <w:rsid w:val="00EE3A55"/>
    <w:rsid w:val="00EE3E56"/>
    <w:rsid w:val="00EE4143"/>
    <w:rsid w:val="00EE4608"/>
    <w:rsid w:val="00EE4B4B"/>
    <w:rsid w:val="00EE4B9E"/>
    <w:rsid w:val="00EE4D39"/>
    <w:rsid w:val="00EE5ABF"/>
    <w:rsid w:val="00EE6487"/>
    <w:rsid w:val="00EE6BD2"/>
    <w:rsid w:val="00EE7A89"/>
    <w:rsid w:val="00EE7E95"/>
    <w:rsid w:val="00EF0295"/>
    <w:rsid w:val="00EF0776"/>
    <w:rsid w:val="00EF09E0"/>
    <w:rsid w:val="00EF0FA3"/>
    <w:rsid w:val="00EF115C"/>
    <w:rsid w:val="00EF192F"/>
    <w:rsid w:val="00EF196F"/>
    <w:rsid w:val="00EF1C6C"/>
    <w:rsid w:val="00EF2B56"/>
    <w:rsid w:val="00EF2EDA"/>
    <w:rsid w:val="00EF322E"/>
    <w:rsid w:val="00EF3DEC"/>
    <w:rsid w:val="00EF45CE"/>
    <w:rsid w:val="00EF46E1"/>
    <w:rsid w:val="00EF4762"/>
    <w:rsid w:val="00EF5187"/>
    <w:rsid w:val="00EF5AF7"/>
    <w:rsid w:val="00EF5D5F"/>
    <w:rsid w:val="00EF5E0B"/>
    <w:rsid w:val="00EF6023"/>
    <w:rsid w:val="00EF6488"/>
    <w:rsid w:val="00EF6622"/>
    <w:rsid w:val="00EF6695"/>
    <w:rsid w:val="00EF6A16"/>
    <w:rsid w:val="00EF6B90"/>
    <w:rsid w:val="00EF6BF2"/>
    <w:rsid w:val="00EF6CDD"/>
    <w:rsid w:val="00F008E5"/>
    <w:rsid w:val="00F01605"/>
    <w:rsid w:val="00F01C73"/>
    <w:rsid w:val="00F02103"/>
    <w:rsid w:val="00F027E3"/>
    <w:rsid w:val="00F02A4E"/>
    <w:rsid w:val="00F02CAF"/>
    <w:rsid w:val="00F03D31"/>
    <w:rsid w:val="00F04259"/>
    <w:rsid w:val="00F044BE"/>
    <w:rsid w:val="00F045AA"/>
    <w:rsid w:val="00F046E1"/>
    <w:rsid w:val="00F04F3E"/>
    <w:rsid w:val="00F05B50"/>
    <w:rsid w:val="00F05CA1"/>
    <w:rsid w:val="00F05D89"/>
    <w:rsid w:val="00F05FF1"/>
    <w:rsid w:val="00F060C3"/>
    <w:rsid w:val="00F062E8"/>
    <w:rsid w:val="00F07A15"/>
    <w:rsid w:val="00F07DA8"/>
    <w:rsid w:val="00F10363"/>
    <w:rsid w:val="00F107D6"/>
    <w:rsid w:val="00F1091C"/>
    <w:rsid w:val="00F10C04"/>
    <w:rsid w:val="00F10F4F"/>
    <w:rsid w:val="00F11220"/>
    <w:rsid w:val="00F113AB"/>
    <w:rsid w:val="00F12162"/>
    <w:rsid w:val="00F1230A"/>
    <w:rsid w:val="00F129A0"/>
    <w:rsid w:val="00F12B5F"/>
    <w:rsid w:val="00F12C45"/>
    <w:rsid w:val="00F12CE0"/>
    <w:rsid w:val="00F12EB2"/>
    <w:rsid w:val="00F134DA"/>
    <w:rsid w:val="00F140DC"/>
    <w:rsid w:val="00F14752"/>
    <w:rsid w:val="00F14901"/>
    <w:rsid w:val="00F1496A"/>
    <w:rsid w:val="00F14A56"/>
    <w:rsid w:val="00F14ACC"/>
    <w:rsid w:val="00F14BCA"/>
    <w:rsid w:val="00F14EE5"/>
    <w:rsid w:val="00F14F22"/>
    <w:rsid w:val="00F14F5C"/>
    <w:rsid w:val="00F14FC0"/>
    <w:rsid w:val="00F15D89"/>
    <w:rsid w:val="00F16063"/>
    <w:rsid w:val="00F1646F"/>
    <w:rsid w:val="00F166F1"/>
    <w:rsid w:val="00F16C4C"/>
    <w:rsid w:val="00F1715E"/>
    <w:rsid w:val="00F17B66"/>
    <w:rsid w:val="00F17C59"/>
    <w:rsid w:val="00F20184"/>
    <w:rsid w:val="00F20E2D"/>
    <w:rsid w:val="00F213C8"/>
    <w:rsid w:val="00F213DA"/>
    <w:rsid w:val="00F2187D"/>
    <w:rsid w:val="00F21C99"/>
    <w:rsid w:val="00F224AA"/>
    <w:rsid w:val="00F22602"/>
    <w:rsid w:val="00F227B9"/>
    <w:rsid w:val="00F227C9"/>
    <w:rsid w:val="00F22CD5"/>
    <w:rsid w:val="00F24820"/>
    <w:rsid w:val="00F25353"/>
    <w:rsid w:val="00F255A1"/>
    <w:rsid w:val="00F257CD"/>
    <w:rsid w:val="00F26045"/>
    <w:rsid w:val="00F260DF"/>
    <w:rsid w:val="00F26155"/>
    <w:rsid w:val="00F26669"/>
    <w:rsid w:val="00F26C97"/>
    <w:rsid w:val="00F27179"/>
    <w:rsid w:val="00F27FAE"/>
    <w:rsid w:val="00F30573"/>
    <w:rsid w:val="00F30D78"/>
    <w:rsid w:val="00F30D9F"/>
    <w:rsid w:val="00F30F7A"/>
    <w:rsid w:val="00F3138A"/>
    <w:rsid w:val="00F316DB"/>
    <w:rsid w:val="00F326B5"/>
    <w:rsid w:val="00F32B2B"/>
    <w:rsid w:val="00F33963"/>
    <w:rsid w:val="00F33FA1"/>
    <w:rsid w:val="00F348D7"/>
    <w:rsid w:val="00F3510A"/>
    <w:rsid w:val="00F351A4"/>
    <w:rsid w:val="00F35ABB"/>
    <w:rsid w:val="00F35DC1"/>
    <w:rsid w:val="00F36058"/>
    <w:rsid w:val="00F3618C"/>
    <w:rsid w:val="00F363B7"/>
    <w:rsid w:val="00F36A15"/>
    <w:rsid w:val="00F36B67"/>
    <w:rsid w:val="00F371B4"/>
    <w:rsid w:val="00F3737D"/>
    <w:rsid w:val="00F37614"/>
    <w:rsid w:val="00F40A59"/>
    <w:rsid w:val="00F40BC5"/>
    <w:rsid w:val="00F40F48"/>
    <w:rsid w:val="00F414D9"/>
    <w:rsid w:val="00F41A4D"/>
    <w:rsid w:val="00F42061"/>
    <w:rsid w:val="00F427D4"/>
    <w:rsid w:val="00F42BD4"/>
    <w:rsid w:val="00F433FA"/>
    <w:rsid w:val="00F43D89"/>
    <w:rsid w:val="00F44154"/>
    <w:rsid w:val="00F441DD"/>
    <w:rsid w:val="00F44A82"/>
    <w:rsid w:val="00F44BBA"/>
    <w:rsid w:val="00F450A9"/>
    <w:rsid w:val="00F45314"/>
    <w:rsid w:val="00F455F3"/>
    <w:rsid w:val="00F45612"/>
    <w:rsid w:val="00F45648"/>
    <w:rsid w:val="00F45A8D"/>
    <w:rsid w:val="00F45B9A"/>
    <w:rsid w:val="00F46F0C"/>
    <w:rsid w:val="00F501AF"/>
    <w:rsid w:val="00F5051C"/>
    <w:rsid w:val="00F508D5"/>
    <w:rsid w:val="00F50A2B"/>
    <w:rsid w:val="00F51185"/>
    <w:rsid w:val="00F518FA"/>
    <w:rsid w:val="00F51C27"/>
    <w:rsid w:val="00F5234F"/>
    <w:rsid w:val="00F52DED"/>
    <w:rsid w:val="00F53841"/>
    <w:rsid w:val="00F53EA8"/>
    <w:rsid w:val="00F53EE4"/>
    <w:rsid w:val="00F54275"/>
    <w:rsid w:val="00F545AC"/>
    <w:rsid w:val="00F5480C"/>
    <w:rsid w:val="00F548DC"/>
    <w:rsid w:val="00F54B00"/>
    <w:rsid w:val="00F54B9D"/>
    <w:rsid w:val="00F54C3A"/>
    <w:rsid w:val="00F5540F"/>
    <w:rsid w:val="00F55530"/>
    <w:rsid w:val="00F55A13"/>
    <w:rsid w:val="00F56197"/>
    <w:rsid w:val="00F56333"/>
    <w:rsid w:val="00F5722D"/>
    <w:rsid w:val="00F572F5"/>
    <w:rsid w:val="00F57B1F"/>
    <w:rsid w:val="00F57BFA"/>
    <w:rsid w:val="00F60B8F"/>
    <w:rsid w:val="00F60D4B"/>
    <w:rsid w:val="00F60ED6"/>
    <w:rsid w:val="00F610F2"/>
    <w:rsid w:val="00F614B0"/>
    <w:rsid w:val="00F6179C"/>
    <w:rsid w:val="00F61BBF"/>
    <w:rsid w:val="00F622C0"/>
    <w:rsid w:val="00F62A3A"/>
    <w:rsid w:val="00F62DD5"/>
    <w:rsid w:val="00F6366B"/>
    <w:rsid w:val="00F6435E"/>
    <w:rsid w:val="00F6439B"/>
    <w:rsid w:val="00F64668"/>
    <w:rsid w:val="00F64BC2"/>
    <w:rsid w:val="00F64C87"/>
    <w:rsid w:val="00F659FC"/>
    <w:rsid w:val="00F6606F"/>
    <w:rsid w:val="00F665DD"/>
    <w:rsid w:val="00F6663A"/>
    <w:rsid w:val="00F668F0"/>
    <w:rsid w:val="00F669E0"/>
    <w:rsid w:val="00F67008"/>
    <w:rsid w:val="00F6711D"/>
    <w:rsid w:val="00F676A5"/>
    <w:rsid w:val="00F6791A"/>
    <w:rsid w:val="00F67EE7"/>
    <w:rsid w:val="00F70338"/>
    <w:rsid w:val="00F7048E"/>
    <w:rsid w:val="00F70563"/>
    <w:rsid w:val="00F7082D"/>
    <w:rsid w:val="00F70B35"/>
    <w:rsid w:val="00F70C12"/>
    <w:rsid w:val="00F70C8D"/>
    <w:rsid w:val="00F70FF5"/>
    <w:rsid w:val="00F71062"/>
    <w:rsid w:val="00F71A44"/>
    <w:rsid w:val="00F71D50"/>
    <w:rsid w:val="00F71DB0"/>
    <w:rsid w:val="00F72421"/>
    <w:rsid w:val="00F72E4A"/>
    <w:rsid w:val="00F731CE"/>
    <w:rsid w:val="00F73519"/>
    <w:rsid w:val="00F73E65"/>
    <w:rsid w:val="00F74531"/>
    <w:rsid w:val="00F74591"/>
    <w:rsid w:val="00F74639"/>
    <w:rsid w:val="00F74897"/>
    <w:rsid w:val="00F749A0"/>
    <w:rsid w:val="00F74AE7"/>
    <w:rsid w:val="00F7576D"/>
    <w:rsid w:val="00F7588E"/>
    <w:rsid w:val="00F766A0"/>
    <w:rsid w:val="00F7671A"/>
    <w:rsid w:val="00F769D4"/>
    <w:rsid w:val="00F76B72"/>
    <w:rsid w:val="00F76C6E"/>
    <w:rsid w:val="00F77128"/>
    <w:rsid w:val="00F777F6"/>
    <w:rsid w:val="00F7781E"/>
    <w:rsid w:val="00F77970"/>
    <w:rsid w:val="00F77E77"/>
    <w:rsid w:val="00F8065A"/>
    <w:rsid w:val="00F808BB"/>
    <w:rsid w:val="00F80FD4"/>
    <w:rsid w:val="00F822A0"/>
    <w:rsid w:val="00F825C9"/>
    <w:rsid w:val="00F825D5"/>
    <w:rsid w:val="00F82875"/>
    <w:rsid w:val="00F831BE"/>
    <w:rsid w:val="00F833DB"/>
    <w:rsid w:val="00F83489"/>
    <w:rsid w:val="00F835D0"/>
    <w:rsid w:val="00F839B3"/>
    <w:rsid w:val="00F839C3"/>
    <w:rsid w:val="00F83E36"/>
    <w:rsid w:val="00F83EA8"/>
    <w:rsid w:val="00F8441C"/>
    <w:rsid w:val="00F8452F"/>
    <w:rsid w:val="00F84717"/>
    <w:rsid w:val="00F847C0"/>
    <w:rsid w:val="00F848B3"/>
    <w:rsid w:val="00F84B62"/>
    <w:rsid w:val="00F84BD1"/>
    <w:rsid w:val="00F851EC"/>
    <w:rsid w:val="00F8565C"/>
    <w:rsid w:val="00F85E27"/>
    <w:rsid w:val="00F860DC"/>
    <w:rsid w:val="00F868B8"/>
    <w:rsid w:val="00F868FF"/>
    <w:rsid w:val="00F86B5A"/>
    <w:rsid w:val="00F86D80"/>
    <w:rsid w:val="00F873B4"/>
    <w:rsid w:val="00F901B6"/>
    <w:rsid w:val="00F93132"/>
    <w:rsid w:val="00F935BD"/>
    <w:rsid w:val="00F93E68"/>
    <w:rsid w:val="00F93E75"/>
    <w:rsid w:val="00F93ECC"/>
    <w:rsid w:val="00F9490F"/>
    <w:rsid w:val="00F951AD"/>
    <w:rsid w:val="00F956DF"/>
    <w:rsid w:val="00F95984"/>
    <w:rsid w:val="00F96280"/>
    <w:rsid w:val="00F96688"/>
    <w:rsid w:val="00F966C9"/>
    <w:rsid w:val="00F96818"/>
    <w:rsid w:val="00F97140"/>
    <w:rsid w:val="00F9724A"/>
    <w:rsid w:val="00F97961"/>
    <w:rsid w:val="00F97E46"/>
    <w:rsid w:val="00FA0317"/>
    <w:rsid w:val="00FA0E00"/>
    <w:rsid w:val="00FA1151"/>
    <w:rsid w:val="00FA12FF"/>
    <w:rsid w:val="00FA1709"/>
    <w:rsid w:val="00FA1DC7"/>
    <w:rsid w:val="00FA1DDF"/>
    <w:rsid w:val="00FA1FA2"/>
    <w:rsid w:val="00FA206A"/>
    <w:rsid w:val="00FA25B0"/>
    <w:rsid w:val="00FA25F9"/>
    <w:rsid w:val="00FA2670"/>
    <w:rsid w:val="00FA307B"/>
    <w:rsid w:val="00FA3376"/>
    <w:rsid w:val="00FA33A5"/>
    <w:rsid w:val="00FA4348"/>
    <w:rsid w:val="00FA520E"/>
    <w:rsid w:val="00FA5D2E"/>
    <w:rsid w:val="00FA5FC8"/>
    <w:rsid w:val="00FA68D7"/>
    <w:rsid w:val="00FA6B22"/>
    <w:rsid w:val="00FA6C1E"/>
    <w:rsid w:val="00FA70D2"/>
    <w:rsid w:val="00FA74D0"/>
    <w:rsid w:val="00FA7C7B"/>
    <w:rsid w:val="00FB067B"/>
    <w:rsid w:val="00FB0A8E"/>
    <w:rsid w:val="00FB0BDF"/>
    <w:rsid w:val="00FB118C"/>
    <w:rsid w:val="00FB1DA7"/>
    <w:rsid w:val="00FB1EB4"/>
    <w:rsid w:val="00FB22A0"/>
    <w:rsid w:val="00FB28FB"/>
    <w:rsid w:val="00FB295B"/>
    <w:rsid w:val="00FB2E13"/>
    <w:rsid w:val="00FB3631"/>
    <w:rsid w:val="00FB46D2"/>
    <w:rsid w:val="00FB4A59"/>
    <w:rsid w:val="00FB595A"/>
    <w:rsid w:val="00FB65D9"/>
    <w:rsid w:val="00FB6838"/>
    <w:rsid w:val="00FB701A"/>
    <w:rsid w:val="00FB71E0"/>
    <w:rsid w:val="00FB7316"/>
    <w:rsid w:val="00FB741D"/>
    <w:rsid w:val="00FB7D0E"/>
    <w:rsid w:val="00FC1700"/>
    <w:rsid w:val="00FC22BC"/>
    <w:rsid w:val="00FC2429"/>
    <w:rsid w:val="00FC2AC1"/>
    <w:rsid w:val="00FC3445"/>
    <w:rsid w:val="00FC3471"/>
    <w:rsid w:val="00FC3D82"/>
    <w:rsid w:val="00FC4BE7"/>
    <w:rsid w:val="00FC4BF8"/>
    <w:rsid w:val="00FC52B7"/>
    <w:rsid w:val="00FC5640"/>
    <w:rsid w:val="00FC6347"/>
    <w:rsid w:val="00FC69E9"/>
    <w:rsid w:val="00FC6E04"/>
    <w:rsid w:val="00FC713E"/>
    <w:rsid w:val="00FC72F7"/>
    <w:rsid w:val="00FC7AF7"/>
    <w:rsid w:val="00FD0115"/>
    <w:rsid w:val="00FD07DC"/>
    <w:rsid w:val="00FD08F9"/>
    <w:rsid w:val="00FD1519"/>
    <w:rsid w:val="00FD162B"/>
    <w:rsid w:val="00FD1752"/>
    <w:rsid w:val="00FD1822"/>
    <w:rsid w:val="00FD1FF7"/>
    <w:rsid w:val="00FD227E"/>
    <w:rsid w:val="00FD2691"/>
    <w:rsid w:val="00FD30B2"/>
    <w:rsid w:val="00FD32B8"/>
    <w:rsid w:val="00FD32C1"/>
    <w:rsid w:val="00FD33DE"/>
    <w:rsid w:val="00FD33E1"/>
    <w:rsid w:val="00FD388B"/>
    <w:rsid w:val="00FD3D32"/>
    <w:rsid w:val="00FD48C2"/>
    <w:rsid w:val="00FD4A43"/>
    <w:rsid w:val="00FD5251"/>
    <w:rsid w:val="00FD5379"/>
    <w:rsid w:val="00FD5FE9"/>
    <w:rsid w:val="00FD6201"/>
    <w:rsid w:val="00FD62BE"/>
    <w:rsid w:val="00FD662C"/>
    <w:rsid w:val="00FD6A44"/>
    <w:rsid w:val="00FD6B42"/>
    <w:rsid w:val="00FD6E9A"/>
    <w:rsid w:val="00FD7B2F"/>
    <w:rsid w:val="00FE03FD"/>
    <w:rsid w:val="00FE0E86"/>
    <w:rsid w:val="00FE119F"/>
    <w:rsid w:val="00FE11F9"/>
    <w:rsid w:val="00FE1F13"/>
    <w:rsid w:val="00FE2830"/>
    <w:rsid w:val="00FE2CF6"/>
    <w:rsid w:val="00FE3A2A"/>
    <w:rsid w:val="00FE3F1C"/>
    <w:rsid w:val="00FE4C63"/>
    <w:rsid w:val="00FE4E7A"/>
    <w:rsid w:val="00FE5213"/>
    <w:rsid w:val="00FE5896"/>
    <w:rsid w:val="00FE6451"/>
    <w:rsid w:val="00FE64D1"/>
    <w:rsid w:val="00FE662E"/>
    <w:rsid w:val="00FE6C70"/>
    <w:rsid w:val="00FE7055"/>
    <w:rsid w:val="00FE733C"/>
    <w:rsid w:val="00FE7784"/>
    <w:rsid w:val="00FE7B2D"/>
    <w:rsid w:val="00FE7C39"/>
    <w:rsid w:val="00FE7F14"/>
    <w:rsid w:val="00FE7FDF"/>
    <w:rsid w:val="00FF00A4"/>
    <w:rsid w:val="00FF03D2"/>
    <w:rsid w:val="00FF0703"/>
    <w:rsid w:val="00FF1377"/>
    <w:rsid w:val="00FF1A00"/>
    <w:rsid w:val="00FF1A54"/>
    <w:rsid w:val="00FF1B69"/>
    <w:rsid w:val="00FF1C58"/>
    <w:rsid w:val="00FF1F7D"/>
    <w:rsid w:val="00FF21EE"/>
    <w:rsid w:val="00FF269F"/>
    <w:rsid w:val="00FF27A4"/>
    <w:rsid w:val="00FF27C8"/>
    <w:rsid w:val="00FF280E"/>
    <w:rsid w:val="00FF2882"/>
    <w:rsid w:val="00FF2D9E"/>
    <w:rsid w:val="00FF2E7B"/>
    <w:rsid w:val="00FF3B84"/>
    <w:rsid w:val="00FF4AFC"/>
    <w:rsid w:val="00FF50D5"/>
    <w:rsid w:val="00FF57D2"/>
    <w:rsid w:val="00FF581E"/>
    <w:rsid w:val="00FF5C0A"/>
    <w:rsid w:val="00FF62C1"/>
    <w:rsid w:val="00FF6329"/>
    <w:rsid w:val="00FF6CD7"/>
    <w:rsid w:val="00FF79C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3F24B7"/>
  <w15:chartTrackingRefBased/>
  <w15:docId w15:val="{2703B425-90F3-41EB-B598-A6DC2F514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DB9"/>
    <w:pPr>
      <w:spacing w:line="480" w:lineRule="auto"/>
      <w:jc w:val="both"/>
    </w:pPr>
    <w:rPr>
      <w:rFonts w:ascii="Times New Roman" w:hAnsi="Times New Roman"/>
      <w:kern w:val="0"/>
      <w:sz w:val="24"/>
      <w14:ligatures w14:val="none"/>
    </w:rPr>
  </w:style>
  <w:style w:type="paragraph" w:styleId="Heading1">
    <w:name w:val="heading 1"/>
    <w:basedOn w:val="Normal"/>
    <w:next w:val="Normal"/>
    <w:link w:val="Heading1Char"/>
    <w:uiPriority w:val="9"/>
    <w:qFormat/>
    <w:rsid w:val="00CD76CF"/>
    <w:pPr>
      <w:jc w:val="center"/>
      <w:outlineLvl w:val="0"/>
    </w:pPr>
    <w:rPr>
      <w:b/>
      <w:bCs/>
    </w:rPr>
  </w:style>
  <w:style w:type="paragraph" w:styleId="Heading2">
    <w:name w:val="heading 2"/>
    <w:basedOn w:val="ListParagraph"/>
    <w:next w:val="Normal"/>
    <w:link w:val="Heading2Char"/>
    <w:uiPriority w:val="9"/>
    <w:unhideWhenUsed/>
    <w:qFormat/>
    <w:rsid w:val="00C02180"/>
    <w:pPr>
      <w:spacing w:after="0"/>
      <w:ind w:left="0"/>
      <w:jc w:val="left"/>
      <w:outlineLvl w:val="1"/>
    </w:pPr>
    <w:rPr>
      <w:b/>
      <w:bCs/>
    </w:rPr>
  </w:style>
  <w:style w:type="paragraph" w:styleId="Heading3">
    <w:name w:val="heading 3"/>
    <w:basedOn w:val="ListParagraph"/>
    <w:next w:val="Normal"/>
    <w:link w:val="Heading3Char"/>
    <w:uiPriority w:val="9"/>
    <w:unhideWhenUsed/>
    <w:qFormat/>
    <w:rsid w:val="00827DA5"/>
    <w:pPr>
      <w:spacing w:after="0"/>
      <w:ind w:left="0"/>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6CF"/>
    <w:rPr>
      <w:rFonts w:ascii="Times New Roman" w:hAnsi="Times New Roman"/>
      <w:b/>
      <w:bCs/>
      <w:kern w:val="0"/>
      <w:sz w:val="24"/>
      <w:lang w:val="en-ID"/>
      <w14:ligatures w14:val="none"/>
    </w:rPr>
  </w:style>
  <w:style w:type="paragraph" w:styleId="ListParagraph">
    <w:name w:val="List Paragraph"/>
    <w:basedOn w:val="Normal"/>
    <w:link w:val="ListParagraphChar"/>
    <w:uiPriority w:val="34"/>
    <w:qFormat/>
    <w:rsid w:val="00862936"/>
    <w:pPr>
      <w:ind w:left="720"/>
      <w:contextualSpacing/>
    </w:pPr>
  </w:style>
  <w:style w:type="character" w:customStyle="1" w:styleId="Heading2Char">
    <w:name w:val="Heading 2 Char"/>
    <w:basedOn w:val="DefaultParagraphFont"/>
    <w:link w:val="Heading2"/>
    <w:uiPriority w:val="9"/>
    <w:rsid w:val="00C02180"/>
    <w:rPr>
      <w:rFonts w:ascii="Times New Roman" w:hAnsi="Times New Roman"/>
      <w:b/>
      <w:bCs/>
      <w:kern w:val="0"/>
      <w:sz w:val="24"/>
      <w:lang w:val="en-ID"/>
      <w14:ligatures w14:val="none"/>
    </w:rPr>
  </w:style>
  <w:style w:type="table" w:styleId="TableGrid">
    <w:name w:val="Table Grid"/>
    <w:basedOn w:val="TableNormal"/>
    <w:uiPriority w:val="39"/>
    <w:rsid w:val="00B77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70AA"/>
    <w:rPr>
      <w:color w:val="0563C1" w:themeColor="hyperlink"/>
      <w:u w:val="single"/>
    </w:rPr>
  </w:style>
  <w:style w:type="character" w:styleId="UnresolvedMention">
    <w:name w:val="Unresolved Mention"/>
    <w:basedOn w:val="DefaultParagraphFont"/>
    <w:uiPriority w:val="99"/>
    <w:semiHidden/>
    <w:unhideWhenUsed/>
    <w:rsid w:val="004F70AA"/>
    <w:rPr>
      <w:color w:val="605E5C"/>
      <w:shd w:val="clear" w:color="auto" w:fill="E1DFDD"/>
    </w:rPr>
  </w:style>
  <w:style w:type="paragraph" w:styleId="TOC1">
    <w:name w:val="toc 1"/>
    <w:basedOn w:val="Normal"/>
    <w:next w:val="Normal"/>
    <w:autoRedefine/>
    <w:uiPriority w:val="39"/>
    <w:unhideWhenUsed/>
    <w:rsid w:val="0044743F"/>
    <w:pPr>
      <w:tabs>
        <w:tab w:val="right" w:leader="dot" w:pos="7927"/>
      </w:tabs>
      <w:spacing w:after="0" w:line="276" w:lineRule="auto"/>
    </w:pPr>
  </w:style>
  <w:style w:type="paragraph" w:styleId="Caption">
    <w:name w:val="caption"/>
    <w:basedOn w:val="Normal"/>
    <w:next w:val="Normal"/>
    <w:uiPriority w:val="35"/>
    <w:unhideWhenUsed/>
    <w:qFormat/>
    <w:rsid w:val="00793C6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64BD2"/>
    <w:pPr>
      <w:spacing w:after="0"/>
    </w:pPr>
  </w:style>
  <w:style w:type="paragraph" w:styleId="TOCHeading">
    <w:name w:val="TOC Heading"/>
    <w:basedOn w:val="Heading1"/>
    <w:next w:val="Normal"/>
    <w:uiPriority w:val="39"/>
    <w:unhideWhenUsed/>
    <w:qFormat/>
    <w:rsid w:val="0055223E"/>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eastAsia="id-ID"/>
    </w:rPr>
  </w:style>
  <w:style w:type="paragraph" w:styleId="TOC2">
    <w:name w:val="toc 2"/>
    <w:basedOn w:val="Normal"/>
    <w:next w:val="Normal"/>
    <w:autoRedefine/>
    <w:uiPriority w:val="39"/>
    <w:unhideWhenUsed/>
    <w:rsid w:val="0017741B"/>
    <w:pPr>
      <w:tabs>
        <w:tab w:val="left" w:pos="709"/>
        <w:tab w:val="right" w:leader="dot" w:pos="7927"/>
      </w:tabs>
      <w:spacing w:after="100"/>
      <w:ind w:left="240"/>
    </w:pPr>
  </w:style>
  <w:style w:type="paragraph" w:styleId="Bibliography">
    <w:name w:val="Bibliography"/>
    <w:basedOn w:val="Normal"/>
    <w:next w:val="Normal"/>
    <w:uiPriority w:val="37"/>
    <w:unhideWhenUsed/>
    <w:rsid w:val="00446E07"/>
  </w:style>
  <w:style w:type="character" w:customStyle="1" w:styleId="Heading3Char">
    <w:name w:val="Heading 3 Char"/>
    <w:basedOn w:val="DefaultParagraphFont"/>
    <w:link w:val="Heading3"/>
    <w:uiPriority w:val="9"/>
    <w:rsid w:val="00827DA5"/>
    <w:rPr>
      <w:rFonts w:ascii="Times New Roman" w:hAnsi="Times New Roman"/>
      <w:kern w:val="0"/>
      <w:sz w:val="24"/>
      <w:lang w:val="en-ID"/>
      <w14:ligatures w14:val="none"/>
    </w:rPr>
  </w:style>
  <w:style w:type="paragraph" w:styleId="TOC3">
    <w:name w:val="toc 3"/>
    <w:basedOn w:val="Normal"/>
    <w:next w:val="Normal"/>
    <w:autoRedefine/>
    <w:uiPriority w:val="39"/>
    <w:unhideWhenUsed/>
    <w:rsid w:val="00C55B13"/>
    <w:pPr>
      <w:tabs>
        <w:tab w:val="left" w:pos="960"/>
        <w:tab w:val="right" w:leader="dot" w:pos="7927"/>
      </w:tabs>
      <w:spacing w:after="100" w:line="360" w:lineRule="auto"/>
      <w:ind w:left="480"/>
    </w:pPr>
  </w:style>
  <w:style w:type="paragraph" w:styleId="Header">
    <w:name w:val="header"/>
    <w:basedOn w:val="Normal"/>
    <w:link w:val="HeaderChar"/>
    <w:uiPriority w:val="99"/>
    <w:unhideWhenUsed/>
    <w:rsid w:val="00B02E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E28"/>
    <w:rPr>
      <w:rFonts w:ascii="Times New Roman" w:hAnsi="Times New Roman"/>
      <w:kern w:val="0"/>
      <w:sz w:val="24"/>
      <w:lang w:val="en-ID"/>
      <w14:ligatures w14:val="none"/>
    </w:rPr>
  </w:style>
  <w:style w:type="paragraph" w:styleId="Footer">
    <w:name w:val="footer"/>
    <w:basedOn w:val="Normal"/>
    <w:link w:val="FooterChar"/>
    <w:uiPriority w:val="99"/>
    <w:unhideWhenUsed/>
    <w:rsid w:val="00B02E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E28"/>
    <w:rPr>
      <w:rFonts w:ascii="Times New Roman" w:hAnsi="Times New Roman"/>
      <w:kern w:val="0"/>
      <w:sz w:val="24"/>
      <w:lang w:val="en-ID"/>
      <w14:ligatures w14:val="none"/>
    </w:rPr>
  </w:style>
  <w:style w:type="paragraph" w:customStyle="1" w:styleId="NoBeforeAfter">
    <w:name w:val="No Before After"/>
    <w:basedOn w:val="Normal"/>
    <w:link w:val="NoBeforeAfterChar"/>
    <w:qFormat/>
    <w:rsid w:val="006B1066"/>
    <w:pPr>
      <w:spacing w:after="0"/>
    </w:pPr>
  </w:style>
  <w:style w:type="character" w:customStyle="1" w:styleId="NoBeforeAfterChar">
    <w:name w:val="No Before After Char"/>
    <w:basedOn w:val="DefaultParagraphFont"/>
    <w:link w:val="NoBeforeAfter"/>
    <w:rsid w:val="006B1066"/>
    <w:rPr>
      <w:rFonts w:ascii="Times New Roman" w:hAnsi="Times New Roman"/>
      <w:kern w:val="0"/>
      <w:sz w:val="24"/>
      <w:lang w:val="en-ID"/>
      <w14:ligatures w14:val="none"/>
    </w:rPr>
  </w:style>
  <w:style w:type="paragraph" w:styleId="NoSpacing">
    <w:name w:val="No Spacing"/>
    <w:uiPriority w:val="1"/>
    <w:qFormat/>
    <w:rsid w:val="00E57B15"/>
    <w:pPr>
      <w:spacing w:after="0" w:line="240" w:lineRule="auto"/>
    </w:pPr>
    <w:rPr>
      <w:lang w:val="en-ID"/>
    </w:rPr>
  </w:style>
  <w:style w:type="paragraph" w:customStyle="1" w:styleId="Standard">
    <w:name w:val="Standard"/>
    <w:rsid w:val="00A043AD"/>
    <w:pPr>
      <w:suppressAutoHyphens/>
      <w:autoSpaceDN w:val="0"/>
      <w:spacing w:line="480" w:lineRule="auto"/>
      <w:jc w:val="both"/>
      <w:textAlignment w:val="baseline"/>
    </w:pPr>
    <w:rPr>
      <w:rFonts w:ascii="Times New Roman" w:eastAsia="Times New Roman" w:hAnsi="Times New Roman" w:cs="Times New Roman"/>
      <w:kern w:val="0"/>
      <w:sz w:val="24"/>
      <w:lang w:val="en-ID"/>
      <w14:ligatures w14:val="none"/>
    </w:rPr>
  </w:style>
  <w:style w:type="paragraph" w:styleId="Revision">
    <w:name w:val="Revision"/>
    <w:hidden/>
    <w:uiPriority w:val="99"/>
    <w:semiHidden/>
    <w:rsid w:val="00194F00"/>
    <w:pPr>
      <w:spacing w:after="0" w:line="240" w:lineRule="auto"/>
    </w:pPr>
    <w:rPr>
      <w:rFonts w:ascii="Times New Roman" w:hAnsi="Times New Roman"/>
      <w:kern w:val="0"/>
      <w:sz w:val="24"/>
      <w14:ligatures w14:val="none"/>
    </w:rPr>
  </w:style>
  <w:style w:type="character" w:styleId="CommentReference">
    <w:name w:val="annotation reference"/>
    <w:basedOn w:val="DefaultParagraphFont"/>
    <w:uiPriority w:val="99"/>
    <w:semiHidden/>
    <w:unhideWhenUsed/>
    <w:rsid w:val="00194F00"/>
    <w:rPr>
      <w:sz w:val="16"/>
      <w:szCs w:val="16"/>
    </w:rPr>
  </w:style>
  <w:style w:type="paragraph" w:styleId="CommentText">
    <w:name w:val="annotation text"/>
    <w:basedOn w:val="Normal"/>
    <w:link w:val="CommentTextChar"/>
    <w:uiPriority w:val="99"/>
    <w:unhideWhenUsed/>
    <w:rsid w:val="00194F00"/>
    <w:pPr>
      <w:spacing w:line="240" w:lineRule="auto"/>
    </w:pPr>
    <w:rPr>
      <w:sz w:val="20"/>
      <w:szCs w:val="20"/>
    </w:rPr>
  </w:style>
  <w:style w:type="character" w:customStyle="1" w:styleId="CommentTextChar">
    <w:name w:val="Comment Text Char"/>
    <w:basedOn w:val="DefaultParagraphFont"/>
    <w:link w:val="CommentText"/>
    <w:uiPriority w:val="99"/>
    <w:rsid w:val="00194F00"/>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94F00"/>
    <w:rPr>
      <w:b/>
      <w:bCs/>
    </w:rPr>
  </w:style>
  <w:style w:type="character" w:customStyle="1" w:styleId="CommentSubjectChar">
    <w:name w:val="Comment Subject Char"/>
    <w:basedOn w:val="CommentTextChar"/>
    <w:link w:val="CommentSubject"/>
    <w:uiPriority w:val="99"/>
    <w:semiHidden/>
    <w:rsid w:val="00194F00"/>
    <w:rPr>
      <w:rFonts w:ascii="Times New Roman" w:hAnsi="Times New Roman"/>
      <w:b/>
      <w:bCs/>
      <w:kern w:val="0"/>
      <w:sz w:val="20"/>
      <w:szCs w:val="20"/>
      <w14:ligatures w14:val="none"/>
    </w:rPr>
  </w:style>
  <w:style w:type="character" w:customStyle="1" w:styleId="mopen">
    <w:name w:val="mopen"/>
    <w:basedOn w:val="DefaultParagraphFont"/>
    <w:rsid w:val="00EF6B90"/>
  </w:style>
  <w:style w:type="character" w:customStyle="1" w:styleId="mclose">
    <w:name w:val="mclose"/>
    <w:basedOn w:val="DefaultParagraphFont"/>
    <w:rsid w:val="00EF6B90"/>
  </w:style>
  <w:style w:type="paragraph" w:customStyle="1" w:styleId="H2Paragh">
    <w:name w:val="H2 Paragh"/>
    <w:basedOn w:val="ListParagraph"/>
    <w:link w:val="H2ParaghChar"/>
    <w:qFormat/>
    <w:rsid w:val="00466D2D"/>
    <w:pPr>
      <w:spacing w:after="0"/>
      <w:ind w:left="567" w:firstLine="567"/>
    </w:pPr>
    <w:rPr>
      <w:szCs w:val="24"/>
    </w:rPr>
  </w:style>
  <w:style w:type="character" w:customStyle="1" w:styleId="ListParagraphChar">
    <w:name w:val="List Paragraph Char"/>
    <w:basedOn w:val="DefaultParagraphFont"/>
    <w:link w:val="ListParagraph"/>
    <w:uiPriority w:val="34"/>
    <w:rsid w:val="00466D2D"/>
    <w:rPr>
      <w:rFonts w:ascii="Times New Roman" w:hAnsi="Times New Roman"/>
      <w:kern w:val="0"/>
      <w:sz w:val="24"/>
      <w14:ligatures w14:val="none"/>
    </w:rPr>
  </w:style>
  <w:style w:type="character" w:customStyle="1" w:styleId="H2ParaghChar">
    <w:name w:val="H2 Paragh Char"/>
    <w:basedOn w:val="ListParagraphChar"/>
    <w:link w:val="H2Paragh"/>
    <w:rsid w:val="00466D2D"/>
    <w:rPr>
      <w:rFonts w:ascii="Times New Roman" w:hAnsi="Times New Roman"/>
      <w:kern w:val="0"/>
      <w:sz w:val="24"/>
      <w:szCs w:val="24"/>
      <w14:ligatures w14:val="none"/>
    </w:rPr>
  </w:style>
  <w:style w:type="paragraph" w:customStyle="1" w:styleId="H2Number">
    <w:name w:val="H2 Number"/>
    <w:basedOn w:val="ListParagraph"/>
    <w:link w:val="H2NumberChar"/>
    <w:qFormat/>
    <w:rsid w:val="00205494"/>
    <w:pPr>
      <w:numPr>
        <w:numId w:val="11"/>
      </w:numPr>
      <w:spacing w:after="0"/>
      <w:ind w:left="1134" w:hanging="567"/>
    </w:pPr>
    <w:rPr>
      <w:i/>
      <w:iCs/>
      <w:szCs w:val="24"/>
    </w:rPr>
  </w:style>
  <w:style w:type="character" w:customStyle="1" w:styleId="H2NumberChar">
    <w:name w:val="H2 Number Char"/>
    <w:basedOn w:val="H2ParaghChar"/>
    <w:link w:val="H2Number"/>
    <w:rsid w:val="00205494"/>
    <w:rPr>
      <w:rFonts w:ascii="Times New Roman" w:hAnsi="Times New Roman"/>
      <w:i/>
      <w:iCs/>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37672">
      <w:bodyDiv w:val="1"/>
      <w:marLeft w:val="0"/>
      <w:marRight w:val="0"/>
      <w:marTop w:val="0"/>
      <w:marBottom w:val="0"/>
      <w:divBdr>
        <w:top w:val="none" w:sz="0" w:space="0" w:color="auto"/>
        <w:left w:val="none" w:sz="0" w:space="0" w:color="auto"/>
        <w:bottom w:val="none" w:sz="0" w:space="0" w:color="auto"/>
        <w:right w:val="none" w:sz="0" w:space="0" w:color="auto"/>
      </w:divBdr>
    </w:div>
    <w:div w:id="15541974">
      <w:bodyDiv w:val="1"/>
      <w:marLeft w:val="0"/>
      <w:marRight w:val="0"/>
      <w:marTop w:val="0"/>
      <w:marBottom w:val="0"/>
      <w:divBdr>
        <w:top w:val="none" w:sz="0" w:space="0" w:color="auto"/>
        <w:left w:val="none" w:sz="0" w:space="0" w:color="auto"/>
        <w:bottom w:val="none" w:sz="0" w:space="0" w:color="auto"/>
        <w:right w:val="none" w:sz="0" w:space="0" w:color="auto"/>
      </w:divBdr>
    </w:div>
    <w:div w:id="22295833">
      <w:bodyDiv w:val="1"/>
      <w:marLeft w:val="0"/>
      <w:marRight w:val="0"/>
      <w:marTop w:val="0"/>
      <w:marBottom w:val="0"/>
      <w:divBdr>
        <w:top w:val="none" w:sz="0" w:space="0" w:color="auto"/>
        <w:left w:val="none" w:sz="0" w:space="0" w:color="auto"/>
        <w:bottom w:val="none" w:sz="0" w:space="0" w:color="auto"/>
        <w:right w:val="none" w:sz="0" w:space="0" w:color="auto"/>
      </w:divBdr>
    </w:div>
    <w:div w:id="39286522">
      <w:bodyDiv w:val="1"/>
      <w:marLeft w:val="0"/>
      <w:marRight w:val="0"/>
      <w:marTop w:val="0"/>
      <w:marBottom w:val="0"/>
      <w:divBdr>
        <w:top w:val="none" w:sz="0" w:space="0" w:color="auto"/>
        <w:left w:val="none" w:sz="0" w:space="0" w:color="auto"/>
        <w:bottom w:val="none" w:sz="0" w:space="0" w:color="auto"/>
        <w:right w:val="none" w:sz="0" w:space="0" w:color="auto"/>
      </w:divBdr>
    </w:div>
    <w:div w:id="40177077">
      <w:bodyDiv w:val="1"/>
      <w:marLeft w:val="0"/>
      <w:marRight w:val="0"/>
      <w:marTop w:val="0"/>
      <w:marBottom w:val="0"/>
      <w:divBdr>
        <w:top w:val="none" w:sz="0" w:space="0" w:color="auto"/>
        <w:left w:val="none" w:sz="0" w:space="0" w:color="auto"/>
        <w:bottom w:val="none" w:sz="0" w:space="0" w:color="auto"/>
        <w:right w:val="none" w:sz="0" w:space="0" w:color="auto"/>
      </w:divBdr>
    </w:div>
    <w:div w:id="53701646">
      <w:bodyDiv w:val="1"/>
      <w:marLeft w:val="0"/>
      <w:marRight w:val="0"/>
      <w:marTop w:val="0"/>
      <w:marBottom w:val="0"/>
      <w:divBdr>
        <w:top w:val="none" w:sz="0" w:space="0" w:color="auto"/>
        <w:left w:val="none" w:sz="0" w:space="0" w:color="auto"/>
        <w:bottom w:val="none" w:sz="0" w:space="0" w:color="auto"/>
        <w:right w:val="none" w:sz="0" w:space="0" w:color="auto"/>
      </w:divBdr>
    </w:div>
    <w:div w:id="97916525">
      <w:bodyDiv w:val="1"/>
      <w:marLeft w:val="0"/>
      <w:marRight w:val="0"/>
      <w:marTop w:val="0"/>
      <w:marBottom w:val="0"/>
      <w:divBdr>
        <w:top w:val="none" w:sz="0" w:space="0" w:color="auto"/>
        <w:left w:val="none" w:sz="0" w:space="0" w:color="auto"/>
        <w:bottom w:val="none" w:sz="0" w:space="0" w:color="auto"/>
        <w:right w:val="none" w:sz="0" w:space="0" w:color="auto"/>
      </w:divBdr>
    </w:div>
    <w:div w:id="120850010">
      <w:bodyDiv w:val="1"/>
      <w:marLeft w:val="0"/>
      <w:marRight w:val="0"/>
      <w:marTop w:val="0"/>
      <w:marBottom w:val="0"/>
      <w:divBdr>
        <w:top w:val="none" w:sz="0" w:space="0" w:color="auto"/>
        <w:left w:val="none" w:sz="0" w:space="0" w:color="auto"/>
        <w:bottom w:val="none" w:sz="0" w:space="0" w:color="auto"/>
        <w:right w:val="none" w:sz="0" w:space="0" w:color="auto"/>
      </w:divBdr>
    </w:div>
    <w:div w:id="123815960">
      <w:bodyDiv w:val="1"/>
      <w:marLeft w:val="0"/>
      <w:marRight w:val="0"/>
      <w:marTop w:val="0"/>
      <w:marBottom w:val="0"/>
      <w:divBdr>
        <w:top w:val="none" w:sz="0" w:space="0" w:color="auto"/>
        <w:left w:val="none" w:sz="0" w:space="0" w:color="auto"/>
        <w:bottom w:val="none" w:sz="0" w:space="0" w:color="auto"/>
        <w:right w:val="none" w:sz="0" w:space="0" w:color="auto"/>
      </w:divBdr>
    </w:div>
    <w:div w:id="128792930">
      <w:bodyDiv w:val="1"/>
      <w:marLeft w:val="0"/>
      <w:marRight w:val="0"/>
      <w:marTop w:val="0"/>
      <w:marBottom w:val="0"/>
      <w:divBdr>
        <w:top w:val="none" w:sz="0" w:space="0" w:color="auto"/>
        <w:left w:val="none" w:sz="0" w:space="0" w:color="auto"/>
        <w:bottom w:val="none" w:sz="0" w:space="0" w:color="auto"/>
        <w:right w:val="none" w:sz="0" w:space="0" w:color="auto"/>
      </w:divBdr>
    </w:div>
    <w:div w:id="139202069">
      <w:bodyDiv w:val="1"/>
      <w:marLeft w:val="0"/>
      <w:marRight w:val="0"/>
      <w:marTop w:val="0"/>
      <w:marBottom w:val="0"/>
      <w:divBdr>
        <w:top w:val="none" w:sz="0" w:space="0" w:color="auto"/>
        <w:left w:val="none" w:sz="0" w:space="0" w:color="auto"/>
        <w:bottom w:val="none" w:sz="0" w:space="0" w:color="auto"/>
        <w:right w:val="none" w:sz="0" w:space="0" w:color="auto"/>
      </w:divBdr>
    </w:div>
    <w:div w:id="147137940">
      <w:bodyDiv w:val="1"/>
      <w:marLeft w:val="0"/>
      <w:marRight w:val="0"/>
      <w:marTop w:val="0"/>
      <w:marBottom w:val="0"/>
      <w:divBdr>
        <w:top w:val="none" w:sz="0" w:space="0" w:color="auto"/>
        <w:left w:val="none" w:sz="0" w:space="0" w:color="auto"/>
        <w:bottom w:val="none" w:sz="0" w:space="0" w:color="auto"/>
        <w:right w:val="none" w:sz="0" w:space="0" w:color="auto"/>
      </w:divBdr>
    </w:div>
    <w:div w:id="148910538">
      <w:bodyDiv w:val="1"/>
      <w:marLeft w:val="0"/>
      <w:marRight w:val="0"/>
      <w:marTop w:val="0"/>
      <w:marBottom w:val="0"/>
      <w:divBdr>
        <w:top w:val="none" w:sz="0" w:space="0" w:color="auto"/>
        <w:left w:val="none" w:sz="0" w:space="0" w:color="auto"/>
        <w:bottom w:val="none" w:sz="0" w:space="0" w:color="auto"/>
        <w:right w:val="none" w:sz="0" w:space="0" w:color="auto"/>
      </w:divBdr>
    </w:div>
    <w:div w:id="152382406">
      <w:bodyDiv w:val="1"/>
      <w:marLeft w:val="0"/>
      <w:marRight w:val="0"/>
      <w:marTop w:val="0"/>
      <w:marBottom w:val="0"/>
      <w:divBdr>
        <w:top w:val="none" w:sz="0" w:space="0" w:color="auto"/>
        <w:left w:val="none" w:sz="0" w:space="0" w:color="auto"/>
        <w:bottom w:val="none" w:sz="0" w:space="0" w:color="auto"/>
        <w:right w:val="none" w:sz="0" w:space="0" w:color="auto"/>
      </w:divBdr>
    </w:div>
    <w:div w:id="156532094">
      <w:bodyDiv w:val="1"/>
      <w:marLeft w:val="0"/>
      <w:marRight w:val="0"/>
      <w:marTop w:val="0"/>
      <w:marBottom w:val="0"/>
      <w:divBdr>
        <w:top w:val="none" w:sz="0" w:space="0" w:color="auto"/>
        <w:left w:val="none" w:sz="0" w:space="0" w:color="auto"/>
        <w:bottom w:val="none" w:sz="0" w:space="0" w:color="auto"/>
        <w:right w:val="none" w:sz="0" w:space="0" w:color="auto"/>
      </w:divBdr>
    </w:div>
    <w:div w:id="157888492">
      <w:bodyDiv w:val="1"/>
      <w:marLeft w:val="0"/>
      <w:marRight w:val="0"/>
      <w:marTop w:val="0"/>
      <w:marBottom w:val="0"/>
      <w:divBdr>
        <w:top w:val="none" w:sz="0" w:space="0" w:color="auto"/>
        <w:left w:val="none" w:sz="0" w:space="0" w:color="auto"/>
        <w:bottom w:val="none" w:sz="0" w:space="0" w:color="auto"/>
        <w:right w:val="none" w:sz="0" w:space="0" w:color="auto"/>
      </w:divBdr>
    </w:div>
    <w:div w:id="159930770">
      <w:bodyDiv w:val="1"/>
      <w:marLeft w:val="0"/>
      <w:marRight w:val="0"/>
      <w:marTop w:val="0"/>
      <w:marBottom w:val="0"/>
      <w:divBdr>
        <w:top w:val="none" w:sz="0" w:space="0" w:color="auto"/>
        <w:left w:val="none" w:sz="0" w:space="0" w:color="auto"/>
        <w:bottom w:val="none" w:sz="0" w:space="0" w:color="auto"/>
        <w:right w:val="none" w:sz="0" w:space="0" w:color="auto"/>
      </w:divBdr>
    </w:div>
    <w:div w:id="166749716">
      <w:bodyDiv w:val="1"/>
      <w:marLeft w:val="0"/>
      <w:marRight w:val="0"/>
      <w:marTop w:val="0"/>
      <w:marBottom w:val="0"/>
      <w:divBdr>
        <w:top w:val="none" w:sz="0" w:space="0" w:color="auto"/>
        <w:left w:val="none" w:sz="0" w:space="0" w:color="auto"/>
        <w:bottom w:val="none" w:sz="0" w:space="0" w:color="auto"/>
        <w:right w:val="none" w:sz="0" w:space="0" w:color="auto"/>
      </w:divBdr>
    </w:div>
    <w:div w:id="219219479">
      <w:bodyDiv w:val="1"/>
      <w:marLeft w:val="0"/>
      <w:marRight w:val="0"/>
      <w:marTop w:val="0"/>
      <w:marBottom w:val="0"/>
      <w:divBdr>
        <w:top w:val="none" w:sz="0" w:space="0" w:color="auto"/>
        <w:left w:val="none" w:sz="0" w:space="0" w:color="auto"/>
        <w:bottom w:val="none" w:sz="0" w:space="0" w:color="auto"/>
        <w:right w:val="none" w:sz="0" w:space="0" w:color="auto"/>
      </w:divBdr>
    </w:div>
    <w:div w:id="227765667">
      <w:bodyDiv w:val="1"/>
      <w:marLeft w:val="0"/>
      <w:marRight w:val="0"/>
      <w:marTop w:val="0"/>
      <w:marBottom w:val="0"/>
      <w:divBdr>
        <w:top w:val="none" w:sz="0" w:space="0" w:color="auto"/>
        <w:left w:val="none" w:sz="0" w:space="0" w:color="auto"/>
        <w:bottom w:val="none" w:sz="0" w:space="0" w:color="auto"/>
        <w:right w:val="none" w:sz="0" w:space="0" w:color="auto"/>
      </w:divBdr>
    </w:div>
    <w:div w:id="234048400">
      <w:bodyDiv w:val="1"/>
      <w:marLeft w:val="0"/>
      <w:marRight w:val="0"/>
      <w:marTop w:val="0"/>
      <w:marBottom w:val="0"/>
      <w:divBdr>
        <w:top w:val="none" w:sz="0" w:space="0" w:color="auto"/>
        <w:left w:val="none" w:sz="0" w:space="0" w:color="auto"/>
        <w:bottom w:val="none" w:sz="0" w:space="0" w:color="auto"/>
        <w:right w:val="none" w:sz="0" w:space="0" w:color="auto"/>
      </w:divBdr>
    </w:div>
    <w:div w:id="238952123">
      <w:bodyDiv w:val="1"/>
      <w:marLeft w:val="0"/>
      <w:marRight w:val="0"/>
      <w:marTop w:val="0"/>
      <w:marBottom w:val="0"/>
      <w:divBdr>
        <w:top w:val="none" w:sz="0" w:space="0" w:color="auto"/>
        <w:left w:val="none" w:sz="0" w:space="0" w:color="auto"/>
        <w:bottom w:val="none" w:sz="0" w:space="0" w:color="auto"/>
        <w:right w:val="none" w:sz="0" w:space="0" w:color="auto"/>
      </w:divBdr>
    </w:div>
    <w:div w:id="256717801">
      <w:bodyDiv w:val="1"/>
      <w:marLeft w:val="0"/>
      <w:marRight w:val="0"/>
      <w:marTop w:val="0"/>
      <w:marBottom w:val="0"/>
      <w:divBdr>
        <w:top w:val="none" w:sz="0" w:space="0" w:color="auto"/>
        <w:left w:val="none" w:sz="0" w:space="0" w:color="auto"/>
        <w:bottom w:val="none" w:sz="0" w:space="0" w:color="auto"/>
        <w:right w:val="none" w:sz="0" w:space="0" w:color="auto"/>
      </w:divBdr>
    </w:div>
    <w:div w:id="267545278">
      <w:bodyDiv w:val="1"/>
      <w:marLeft w:val="0"/>
      <w:marRight w:val="0"/>
      <w:marTop w:val="0"/>
      <w:marBottom w:val="0"/>
      <w:divBdr>
        <w:top w:val="none" w:sz="0" w:space="0" w:color="auto"/>
        <w:left w:val="none" w:sz="0" w:space="0" w:color="auto"/>
        <w:bottom w:val="none" w:sz="0" w:space="0" w:color="auto"/>
        <w:right w:val="none" w:sz="0" w:space="0" w:color="auto"/>
      </w:divBdr>
    </w:div>
    <w:div w:id="277831986">
      <w:bodyDiv w:val="1"/>
      <w:marLeft w:val="0"/>
      <w:marRight w:val="0"/>
      <w:marTop w:val="0"/>
      <w:marBottom w:val="0"/>
      <w:divBdr>
        <w:top w:val="none" w:sz="0" w:space="0" w:color="auto"/>
        <w:left w:val="none" w:sz="0" w:space="0" w:color="auto"/>
        <w:bottom w:val="none" w:sz="0" w:space="0" w:color="auto"/>
        <w:right w:val="none" w:sz="0" w:space="0" w:color="auto"/>
      </w:divBdr>
    </w:div>
    <w:div w:id="305012772">
      <w:bodyDiv w:val="1"/>
      <w:marLeft w:val="0"/>
      <w:marRight w:val="0"/>
      <w:marTop w:val="0"/>
      <w:marBottom w:val="0"/>
      <w:divBdr>
        <w:top w:val="none" w:sz="0" w:space="0" w:color="auto"/>
        <w:left w:val="none" w:sz="0" w:space="0" w:color="auto"/>
        <w:bottom w:val="none" w:sz="0" w:space="0" w:color="auto"/>
        <w:right w:val="none" w:sz="0" w:space="0" w:color="auto"/>
      </w:divBdr>
    </w:div>
    <w:div w:id="330181861">
      <w:bodyDiv w:val="1"/>
      <w:marLeft w:val="0"/>
      <w:marRight w:val="0"/>
      <w:marTop w:val="0"/>
      <w:marBottom w:val="0"/>
      <w:divBdr>
        <w:top w:val="none" w:sz="0" w:space="0" w:color="auto"/>
        <w:left w:val="none" w:sz="0" w:space="0" w:color="auto"/>
        <w:bottom w:val="none" w:sz="0" w:space="0" w:color="auto"/>
        <w:right w:val="none" w:sz="0" w:space="0" w:color="auto"/>
      </w:divBdr>
    </w:div>
    <w:div w:id="333609018">
      <w:bodyDiv w:val="1"/>
      <w:marLeft w:val="0"/>
      <w:marRight w:val="0"/>
      <w:marTop w:val="0"/>
      <w:marBottom w:val="0"/>
      <w:divBdr>
        <w:top w:val="none" w:sz="0" w:space="0" w:color="auto"/>
        <w:left w:val="none" w:sz="0" w:space="0" w:color="auto"/>
        <w:bottom w:val="none" w:sz="0" w:space="0" w:color="auto"/>
        <w:right w:val="none" w:sz="0" w:space="0" w:color="auto"/>
      </w:divBdr>
      <w:divsChild>
        <w:div w:id="484248901">
          <w:marLeft w:val="0"/>
          <w:marRight w:val="0"/>
          <w:marTop w:val="0"/>
          <w:marBottom w:val="0"/>
          <w:divBdr>
            <w:top w:val="none" w:sz="0" w:space="0" w:color="auto"/>
            <w:left w:val="none" w:sz="0" w:space="0" w:color="auto"/>
            <w:bottom w:val="none" w:sz="0" w:space="0" w:color="auto"/>
            <w:right w:val="none" w:sz="0" w:space="0" w:color="auto"/>
          </w:divBdr>
        </w:div>
        <w:div w:id="699475474">
          <w:marLeft w:val="0"/>
          <w:marRight w:val="0"/>
          <w:marTop w:val="0"/>
          <w:marBottom w:val="0"/>
          <w:divBdr>
            <w:top w:val="none" w:sz="0" w:space="0" w:color="auto"/>
            <w:left w:val="none" w:sz="0" w:space="0" w:color="auto"/>
            <w:bottom w:val="none" w:sz="0" w:space="0" w:color="auto"/>
            <w:right w:val="none" w:sz="0" w:space="0" w:color="auto"/>
          </w:divBdr>
        </w:div>
        <w:div w:id="1673293075">
          <w:marLeft w:val="0"/>
          <w:marRight w:val="0"/>
          <w:marTop w:val="0"/>
          <w:marBottom w:val="0"/>
          <w:divBdr>
            <w:top w:val="none" w:sz="0" w:space="0" w:color="auto"/>
            <w:left w:val="none" w:sz="0" w:space="0" w:color="auto"/>
            <w:bottom w:val="none" w:sz="0" w:space="0" w:color="auto"/>
            <w:right w:val="none" w:sz="0" w:space="0" w:color="auto"/>
          </w:divBdr>
        </w:div>
      </w:divsChild>
    </w:div>
    <w:div w:id="334648206">
      <w:bodyDiv w:val="1"/>
      <w:marLeft w:val="0"/>
      <w:marRight w:val="0"/>
      <w:marTop w:val="0"/>
      <w:marBottom w:val="0"/>
      <w:divBdr>
        <w:top w:val="none" w:sz="0" w:space="0" w:color="auto"/>
        <w:left w:val="none" w:sz="0" w:space="0" w:color="auto"/>
        <w:bottom w:val="none" w:sz="0" w:space="0" w:color="auto"/>
        <w:right w:val="none" w:sz="0" w:space="0" w:color="auto"/>
      </w:divBdr>
    </w:div>
    <w:div w:id="335232341">
      <w:bodyDiv w:val="1"/>
      <w:marLeft w:val="0"/>
      <w:marRight w:val="0"/>
      <w:marTop w:val="0"/>
      <w:marBottom w:val="0"/>
      <w:divBdr>
        <w:top w:val="none" w:sz="0" w:space="0" w:color="auto"/>
        <w:left w:val="none" w:sz="0" w:space="0" w:color="auto"/>
        <w:bottom w:val="none" w:sz="0" w:space="0" w:color="auto"/>
        <w:right w:val="none" w:sz="0" w:space="0" w:color="auto"/>
      </w:divBdr>
    </w:div>
    <w:div w:id="335495437">
      <w:bodyDiv w:val="1"/>
      <w:marLeft w:val="0"/>
      <w:marRight w:val="0"/>
      <w:marTop w:val="0"/>
      <w:marBottom w:val="0"/>
      <w:divBdr>
        <w:top w:val="none" w:sz="0" w:space="0" w:color="auto"/>
        <w:left w:val="none" w:sz="0" w:space="0" w:color="auto"/>
        <w:bottom w:val="none" w:sz="0" w:space="0" w:color="auto"/>
        <w:right w:val="none" w:sz="0" w:space="0" w:color="auto"/>
      </w:divBdr>
    </w:div>
    <w:div w:id="347757620">
      <w:bodyDiv w:val="1"/>
      <w:marLeft w:val="0"/>
      <w:marRight w:val="0"/>
      <w:marTop w:val="0"/>
      <w:marBottom w:val="0"/>
      <w:divBdr>
        <w:top w:val="none" w:sz="0" w:space="0" w:color="auto"/>
        <w:left w:val="none" w:sz="0" w:space="0" w:color="auto"/>
        <w:bottom w:val="none" w:sz="0" w:space="0" w:color="auto"/>
        <w:right w:val="none" w:sz="0" w:space="0" w:color="auto"/>
      </w:divBdr>
    </w:div>
    <w:div w:id="348482423">
      <w:bodyDiv w:val="1"/>
      <w:marLeft w:val="0"/>
      <w:marRight w:val="0"/>
      <w:marTop w:val="0"/>
      <w:marBottom w:val="0"/>
      <w:divBdr>
        <w:top w:val="none" w:sz="0" w:space="0" w:color="auto"/>
        <w:left w:val="none" w:sz="0" w:space="0" w:color="auto"/>
        <w:bottom w:val="none" w:sz="0" w:space="0" w:color="auto"/>
        <w:right w:val="none" w:sz="0" w:space="0" w:color="auto"/>
      </w:divBdr>
    </w:div>
    <w:div w:id="353574543">
      <w:bodyDiv w:val="1"/>
      <w:marLeft w:val="0"/>
      <w:marRight w:val="0"/>
      <w:marTop w:val="0"/>
      <w:marBottom w:val="0"/>
      <w:divBdr>
        <w:top w:val="none" w:sz="0" w:space="0" w:color="auto"/>
        <w:left w:val="none" w:sz="0" w:space="0" w:color="auto"/>
        <w:bottom w:val="none" w:sz="0" w:space="0" w:color="auto"/>
        <w:right w:val="none" w:sz="0" w:space="0" w:color="auto"/>
      </w:divBdr>
    </w:div>
    <w:div w:id="402070768">
      <w:bodyDiv w:val="1"/>
      <w:marLeft w:val="0"/>
      <w:marRight w:val="0"/>
      <w:marTop w:val="0"/>
      <w:marBottom w:val="0"/>
      <w:divBdr>
        <w:top w:val="none" w:sz="0" w:space="0" w:color="auto"/>
        <w:left w:val="none" w:sz="0" w:space="0" w:color="auto"/>
        <w:bottom w:val="none" w:sz="0" w:space="0" w:color="auto"/>
        <w:right w:val="none" w:sz="0" w:space="0" w:color="auto"/>
      </w:divBdr>
    </w:div>
    <w:div w:id="409887576">
      <w:bodyDiv w:val="1"/>
      <w:marLeft w:val="0"/>
      <w:marRight w:val="0"/>
      <w:marTop w:val="0"/>
      <w:marBottom w:val="0"/>
      <w:divBdr>
        <w:top w:val="none" w:sz="0" w:space="0" w:color="auto"/>
        <w:left w:val="none" w:sz="0" w:space="0" w:color="auto"/>
        <w:bottom w:val="none" w:sz="0" w:space="0" w:color="auto"/>
        <w:right w:val="none" w:sz="0" w:space="0" w:color="auto"/>
      </w:divBdr>
    </w:div>
    <w:div w:id="421997709">
      <w:bodyDiv w:val="1"/>
      <w:marLeft w:val="0"/>
      <w:marRight w:val="0"/>
      <w:marTop w:val="0"/>
      <w:marBottom w:val="0"/>
      <w:divBdr>
        <w:top w:val="none" w:sz="0" w:space="0" w:color="auto"/>
        <w:left w:val="none" w:sz="0" w:space="0" w:color="auto"/>
        <w:bottom w:val="none" w:sz="0" w:space="0" w:color="auto"/>
        <w:right w:val="none" w:sz="0" w:space="0" w:color="auto"/>
      </w:divBdr>
    </w:div>
    <w:div w:id="424959495">
      <w:bodyDiv w:val="1"/>
      <w:marLeft w:val="0"/>
      <w:marRight w:val="0"/>
      <w:marTop w:val="0"/>
      <w:marBottom w:val="0"/>
      <w:divBdr>
        <w:top w:val="none" w:sz="0" w:space="0" w:color="auto"/>
        <w:left w:val="none" w:sz="0" w:space="0" w:color="auto"/>
        <w:bottom w:val="none" w:sz="0" w:space="0" w:color="auto"/>
        <w:right w:val="none" w:sz="0" w:space="0" w:color="auto"/>
      </w:divBdr>
    </w:div>
    <w:div w:id="427387618">
      <w:bodyDiv w:val="1"/>
      <w:marLeft w:val="0"/>
      <w:marRight w:val="0"/>
      <w:marTop w:val="0"/>
      <w:marBottom w:val="0"/>
      <w:divBdr>
        <w:top w:val="none" w:sz="0" w:space="0" w:color="auto"/>
        <w:left w:val="none" w:sz="0" w:space="0" w:color="auto"/>
        <w:bottom w:val="none" w:sz="0" w:space="0" w:color="auto"/>
        <w:right w:val="none" w:sz="0" w:space="0" w:color="auto"/>
      </w:divBdr>
    </w:div>
    <w:div w:id="441648488">
      <w:bodyDiv w:val="1"/>
      <w:marLeft w:val="0"/>
      <w:marRight w:val="0"/>
      <w:marTop w:val="0"/>
      <w:marBottom w:val="0"/>
      <w:divBdr>
        <w:top w:val="none" w:sz="0" w:space="0" w:color="auto"/>
        <w:left w:val="none" w:sz="0" w:space="0" w:color="auto"/>
        <w:bottom w:val="none" w:sz="0" w:space="0" w:color="auto"/>
        <w:right w:val="none" w:sz="0" w:space="0" w:color="auto"/>
      </w:divBdr>
    </w:div>
    <w:div w:id="447242575">
      <w:bodyDiv w:val="1"/>
      <w:marLeft w:val="0"/>
      <w:marRight w:val="0"/>
      <w:marTop w:val="0"/>
      <w:marBottom w:val="0"/>
      <w:divBdr>
        <w:top w:val="none" w:sz="0" w:space="0" w:color="auto"/>
        <w:left w:val="none" w:sz="0" w:space="0" w:color="auto"/>
        <w:bottom w:val="none" w:sz="0" w:space="0" w:color="auto"/>
        <w:right w:val="none" w:sz="0" w:space="0" w:color="auto"/>
      </w:divBdr>
    </w:div>
    <w:div w:id="463619696">
      <w:bodyDiv w:val="1"/>
      <w:marLeft w:val="0"/>
      <w:marRight w:val="0"/>
      <w:marTop w:val="0"/>
      <w:marBottom w:val="0"/>
      <w:divBdr>
        <w:top w:val="none" w:sz="0" w:space="0" w:color="auto"/>
        <w:left w:val="none" w:sz="0" w:space="0" w:color="auto"/>
        <w:bottom w:val="none" w:sz="0" w:space="0" w:color="auto"/>
        <w:right w:val="none" w:sz="0" w:space="0" w:color="auto"/>
      </w:divBdr>
    </w:div>
    <w:div w:id="475727182">
      <w:bodyDiv w:val="1"/>
      <w:marLeft w:val="0"/>
      <w:marRight w:val="0"/>
      <w:marTop w:val="0"/>
      <w:marBottom w:val="0"/>
      <w:divBdr>
        <w:top w:val="none" w:sz="0" w:space="0" w:color="auto"/>
        <w:left w:val="none" w:sz="0" w:space="0" w:color="auto"/>
        <w:bottom w:val="none" w:sz="0" w:space="0" w:color="auto"/>
        <w:right w:val="none" w:sz="0" w:space="0" w:color="auto"/>
      </w:divBdr>
    </w:div>
    <w:div w:id="485124569">
      <w:bodyDiv w:val="1"/>
      <w:marLeft w:val="0"/>
      <w:marRight w:val="0"/>
      <w:marTop w:val="0"/>
      <w:marBottom w:val="0"/>
      <w:divBdr>
        <w:top w:val="none" w:sz="0" w:space="0" w:color="auto"/>
        <w:left w:val="none" w:sz="0" w:space="0" w:color="auto"/>
        <w:bottom w:val="none" w:sz="0" w:space="0" w:color="auto"/>
        <w:right w:val="none" w:sz="0" w:space="0" w:color="auto"/>
      </w:divBdr>
    </w:div>
    <w:div w:id="485361253">
      <w:bodyDiv w:val="1"/>
      <w:marLeft w:val="0"/>
      <w:marRight w:val="0"/>
      <w:marTop w:val="0"/>
      <w:marBottom w:val="0"/>
      <w:divBdr>
        <w:top w:val="none" w:sz="0" w:space="0" w:color="auto"/>
        <w:left w:val="none" w:sz="0" w:space="0" w:color="auto"/>
        <w:bottom w:val="none" w:sz="0" w:space="0" w:color="auto"/>
        <w:right w:val="none" w:sz="0" w:space="0" w:color="auto"/>
      </w:divBdr>
    </w:div>
    <w:div w:id="496849841">
      <w:bodyDiv w:val="1"/>
      <w:marLeft w:val="0"/>
      <w:marRight w:val="0"/>
      <w:marTop w:val="0"/>
      <w:marBottom w:val="0"/>
      <w:divBdr>
        <w:top w:val="none" w:sz="0" w:space="0" w:color="auto"/>
        <w:left w:val="none" w:sz="0" w:space="0" w:color="auto"/>
        <w:bottom w:val="none" w:sz="0" w:space="0" w:color="auto"/>
        <w:right w:val="none" w:sz="0" w:space="0" w:color="auto"/>
      </w:divBdr>
    </w:div>
    <w:div w:id="515577297">
      <w:bodyDiv w:val="1"/>
      <w:marLeft w:val="0"/>
      <w:marRight w:val="0"/>
      <w:marTop w:val="0"/>
      <w:marBottom w:val="0"/>
      <w:divBdr>
        <w:top w:val="none" w:sz="0" w:space="0" w:color="auto"/>
        <w:left w:val="none" w:sz="0" w:space="0" w:color="auto"/>
        <w:bottom w:val="none" w:sz="0" w:space="0" w:color="auto"/>
        <w:right w:val="none" w:sz="0" w:space="0" w:color="auto"/>
      </w:divBdr>
    </w:div>
    <w:div w:id="528299720">
      <w:bodyDiv w:val="1"/>
      <w:marLeft w:val="0"/>
      <w:marRight w:val="0"/>
      <w:marTop w:val="0"/>
      <w:marBottom w:val="0"/>
      <w:divBdr>
        <w:top w:val="none" w:sz="0" w:space="0" w:color="auto"/>
        <w:left w:val="none" w:sz="0" w:space="0" w:color="auto"/>
        <w:bottom w:val="none" w:sz="0" w:space="0" w:color="auto"/>
        <w:right w:val="none" w:sz="0" w:space="0" w:color="auto"/>
      </w:divBdr>
    </w:div>
    <w:div w:id="541289023">
      <w:bodyDiv w:val="1"/>
      <w:marLeft w:val="0"/>
      <w:marRight w:val="0"/>
      <w:marTop w:val="0"/>
      <w:marBottom w:val="0"/>
      <w:divBdr>
        <w:top w:val="none" w:sz="0" w:space="0" w:color="auto"/>
        <w:left w:val="none" w:sz="0" w:space="0" w:color="auto"/>
        <w:bottom w:val="none" w:sz="0" w:space="0" w:color="auto"/>
        <w:right w:val="none" w:sz="0" w:space="0" w:color="auto"/>
      </w:divBdr>
    </w:div>
    <w:div w:id="558325116">
      <w:bodyDiv w:val="1"/>
      <w:marLeft w:val="0"/>
      <w:marRight w:val="0"/>
      <w:marTop w:val="0"/>
      <w:marBottom w:val="0"/>
      <w:divBdr>
        <w:top w:val="none" w:sz="0" w:space="0" w:color="auto"/>
        <w:left w:val="none" w:sz="0" w:space="0" w:color="auto"/>
        <w:bottom w:val="none" w:sz="0" w:space="0" w:color="auto"/>
        <w:right w:val="none" w:sz="0" w:space="0" w:color="auto"/>
      </w:divBdr>
    </w:div>
    <w:div w:id="573734459">
      <w:bodyDiv w:val="1"/>
      <w:marLeft w:val="0"/>
      <w:marRight w:val="0"/>
      <w:marTop w:val="0"/>
      <w:marBottom w:val="0"/>
      <w:divBdr>
        <w:top w:val="none" w:sz="0" w:space="0" w:color="auto"/>
        <w:left w:val="none" w:sz="0" w:space="0" w:color="auto"/>
        <w:bottom w:val="none" w:sz="0" w:space="0" w:color="auto"/>
        <w:right w:val="none" w:sz="0" w:space="0" w:color="auto"/>
      </w:divBdr>
    </w:div>
    <w:div w:id="577790219">
      <w:bodyDiv w:val="1"/>
      <w:marLeft w:val="0"/>
      <w:marRight w:val="0"/>
      <w:marTop w:val="0"/>
      <w:marBottom w:val="0"/>
      <w:divBdr>
        <w:top w:val="none" w:sz="0" w:space="0" w:color="auto"/>
        <w:left w:val="none" w:sz="0" w:space="0" w:color="auto"/>
        <w:bottom w:val="none" w:sz="0" w:space="0" w:color="auto"/>
        <w:right w:val="none" w:sz="0" w:space="0" w:color="auto"/>
      </w:divBdr>
    </w:div>
    <w:div w:id="578364464">
      <w:bodyDiv w:val="1"/>
      <w:marLeft w:val="0"/>
      <w:marRight w:val="0"/>
      <w:marTop w:val="0"/>
      <w:marBottom w:val="0"/>
      <w:divBdr>
        <w:top w:val="none" w:sz="0" w:space="0" w:color="auto"/>
        <w:left w:val="none" w:sz="0" w:space="0" w:color="auto"/>
        <w:bottom w:val="none" w:sz="0" w:space="0" w:color="auto"/>
        <w:right w:val="none" w:sz="0" w:space="0" w:color="auto"/>
      </w:divBdr>
    </w:div>
    <w:div w:id="579605494">
      <w:bodyDiv w:val="1"/>
      <w:marLeft w:val="0"/>
      <w:marRight w:val="0"/>
      <w:marTop w:val="0"/>
      <w:marBottom w:val="0"/>
      <w:divBdr>
        <w:top w:val="none" w:sz="0" w:space="0" w:color="auto"/>
        <w:left w:val="none" w:sz="0" w:space="0" w:color="auto"/>
        <w:bottom w:val="none" w:sz="0" w:space="0" w:color="auto"/>
        <w:right w:val="none" w:sz="0" w:space="0" w:color="auto"/>
      </w:divBdr>
    </w:div>
    <w:div w:id="592478018">
      <w:bodyDiv w:val="1"/>
      <w:marLeft w:val="0"/>
      <w:marRight w:val="0"/>
      <w:marTop w:val="0"/>
      <w:marBottom w:val="0"/>
      <w:divBdr>
        <w:top w:val="none" w:sz="0" w:space="0" w:color="auto"/>
        <w:left w:val="none" w:sz="0" w:space="0" w:color="auto"/>
        <w:bottom w:val="none" w:sz="0" w:space="0" w:color="auto"/>
        <w:right w:val="none" w:sz="0" w:space="0" w:color="auto"/>
      </w:divBdr>
    </w:div>
    <w:div w:id="632365756">
      <w:bodyDiv w:val="1"/>
      <w:marLeft w:val="0"/>
      <w:marRight w:val="0"/>
      <w:marTop w:val="0"/>
      <w:marBottom w:val="0"/>
      <w:divBdr>
        <w:top w:val="none" w:sz="0" w:space="0" w:color="auto"/>
        <w:left w:val="none" w:sz="0" w:space="0" w:color="auto"/>
        <w:bottom w:val="none" w:sz="0" w:space="0" w:color="auto"/>
        <w:right w:val="none" w:sz="0" w:space="0" w:color="auto"/>
      </w:divBdr>
    </w:div>
    <w:div w:id="642196411">
      <w:bodyDiv w:val="1"/>
      <w:marLeft w:val="0"/>
      <w:marRight w:val="0"/>
      <w:marTop w:val="0"/>
      <w:marBottom w:val="0"/>
      <w:divBdr>
        <w:top w:val="none" w:sz="0" w:space="0" w:color="auto"/>
        <w:left w:val="none" w:sz="0" w:space="0" w:color="auto"/>
        <w:bottom w:val="none" w:sz="0" w:space="0" w:color="auto"/>
        <w:right w:val="none" w:sz="0" w:space="0" w:color="auto"/>
      </w:divBdr>
    </w:div>
    <w:div w:id="645403553">
      <w:bodyDiv w:val="1"/>
      <w:marLeft w:val="0"/>
      <w:marRight w:val="0"/>
      <w:marTop w:val="0"/>
      <w:marBottom w:val="0"/>
      <w:divBdr>
        <w:top w:val="none" w:sz="0" w:space="0" w:color="auto"/>
        <w:left w:val="none" w:sz="0" w:space="0" w:color="auto"/>
        <w:bottom w:val="none" w:sz="0" w:space="0" w:color="auto"/>
        <w:right w:val="none" w:sz="0" w:space="0" w:color="auto"/>
      </w:divBdr>
    </w:div>
    <w:div w:id="646396825">
      <w:bodyDiv w:val="1"/>
      <w:marLeft w:val="0"/>
      <w:marRight w:val="0"/>
      <w:marTop w:val="0"/>
      <w:marBottom w:val="0"/>
      <w:divBdr>
        <w:top w:val="none" w:sz="0" w:space="0" w:color="auto"/>
        <w:left w:val="none" w:sz="0" w:space="0" w:color="auto"/>
        <w:bottom w:val="none" w:sz="0" w:space="0" w:color="auto"/>
        <w:right w:val="none" w:sz="0" w:space="0" w:color="auto"/>
      </w:divBdr>
    </w:div>
    <w:div w:id="652372514">
      <w:bodyDiv w:val="1"/>
      <w:marLeft w:val="0"/>
      <w:marRight w:val="0"/>
      <w:marTop w:val="0"/>
      <w:marBottom w:val="0"/>
      <w:divBdr>
        <w:top w:val="none" w:sz="0" w:space="0" w:color="auto"/>
        <w:left w:val="none" w:sz="0" w:space="0" w:color="auto"/>
        <w:bottom w:val="none" w:sz="0" w:space="0" w:color="auto"/>
        <w:right w:val="none" w:sz="0" w:space="0" w:color="auto"/>
      </w:divBdr>
    </w:div>
    <w:div w:id="665128818">
      <w:bodyDiv w:val="1"/>
      <w:marLeft w:val="0"/>
      <w:marRight w:val="0"/>
      <w:marTop w:val="0"/>
      <w:marBottom w:val="0"/>
      <w:divBdr>
        <w:top w:val="none" w:sz="0" w:space="0" w:color="auto"/>
        <w:left w:val="none" w:sz="0" w:space="0" w:color="auto"/>
        <w:bottom w:val="none" w:sz="0" w:space="0" w:color="auto"/>
        <w:right w:val="none" w:sz="0" w:space="0" w:color="auto"/>
      </w:divBdr>
    </w:div>
    <w:div w:id="694305104">
      <w:bodyDiv w:val="1"/>
      <w:marLeft w:val="0"/>
      <w:marRight w:val="0"/>
      <w:marTop w:val="0"/>
      <w:marBottom w:val="0"/>
      <w:divBdr>
        <w:top w:val="none" w:sz="0" w:space="0" w:color="auto"/>
        <w:left w:val="none" w:sz="0" w:space="0" w:color="auto"/>
        <w:bottom w:val="none" w:sz="0" w:space="0" w:color="auto"/>
        <w:right w:val="none" w:sz="0" w:space="0" w:color="auto"/>
      </w:divBdr>
    </w:div>
    <w:div w:id="698707023">
      <w:bodyDiv w:val="1"/>
      <w:marLeft w:val="0"/>
      <w:marRight w:val="0"/>
      <w:marTop w:val="0"/>
      <w:marBottom w:val="0"/>
      <w:divBdr>
        <w:top w:val="none" w:sz="0" w:space="0" w:color="auto"/>
        <w:left w:val="none" w:sz="0" w:space="0" w:color="auto"/>
        <w:bottom w:val="none" w:sz="0" w:space="0" w:color="auto"/>
        <w:right w:val="none" w:sz="0" w:space="0" w:color="auto"/>
      </w:divBdr>
    </w:div>
    <w:div w:id="700059308">
      <w:bodyDiv w:val="1"/>
      <w:marLeft w:val="0"/>
      <w:marRight w:val="0"/>
      <w:marTop w:val="0"/>
      <w:marBottom w:val="0"/>
      <w:divBdr>
        <w:top w:val="none" w:sz="0" w:space="0" w:color="auto"/>
        <w:left w:val="none" w:sz="0" w:space="0" w:color="auto"/>
        <w:bottom w:val="none" w:sz="0" w:space="0" w:color="auto"/>
        <w:right w:val="none" w:sz="0" w:space="0" w:color="auto"/>
      </w:divBdr>
    </w:div>
    <w:div w:id="721945303">
      <w:bodyDiv w:val="1"/>
      <w:marLeft w:val="0"/>
      <w:marRight w:val="0"/>
      <w:marTop w:val="0"/>
      <w:marBottom w:val="0"/>
      <w:divBdr>
        <w:top w:val="none" w:sz="0" w:space="0" w:color="auto"/>
        <w:left w:val="none" w:sz="0" w:space="0" w:color="auto"/>
        <w:bottom w:val="none" w:sz="0" w:space="0" w:color="auto"/>
        <w:right w:val="none" w:sz="0" w:space="0" w:color="auto"/>
      </w:divBdr>
      <w:divsChild>
        <w:div w:id="970791226">
          <w:marLeft w:val="0"/>
          <w:marRight w:val="0"/>
          <w:marTop w:val="180"/>
          <w:marBottom w:val="180"/>
          <w:divBdr>
            <w:top w:val="single" w:sz="6" w:space="0" w:color="DADCE0"/>
            <w:left w:val="single" w:sz="6" w:space="0" w:color="DADCE0"/>
            <w:bottom w:val="single" w:sz="6" w:space="0" w:color="DADCE0"/>
            <w:right w:val="single" w:sz="6" w:space="0" w:color="DADCE0"/>
          </w:divBdr>
          <w:divsChild>
            <w:div w:id="222645942">
              <w:marLeft w:val="0"/>
              <w:marRight w:val="0"/>
              <w:marTop w:val="0"/>
              <w:marBottom w:val="0"/>
              <w:divBdr>
                <w:top w:val="none" w:sz="0" w:space="0" w:color="auto"/>
                <w:left w:val="none" w:sz="0" w:space="0" w:color="auto"/>
                <w:bottom w:val="none" w:sz="0" w:space="0" w:color="auto"/>
                <w:right w:val="none" w:sz="0" w:space="0" w:color="auto"/>
              </w:divBdr>
              <w:divsChild>
                <w:div w:id="900750099">
                  <w:marLeft w:val="0"/>
                  <w:marRight w:val="0"/>
                  <w:marTop w:val="0"/>
                  <w:marBottom w:val="0"/>
                  <w:divBdr>
                    <w:top w:val="none" w:sz="0" w:space="0" w:color="auto"/>
                    <w:left w:val="none" w:sz="0" w:space="0" w:color="auto"/>
                    <w:bottom w:val="none" w:sz="0" w:space="0" w:color="auto"/>
                    <w:right w:val="none" w:sz="0" w:space="0" w:color="auto"/>
                  </w:divBdr>
                </w:div>
              </w:divsChild>
            </w:div>
            <w:div w:id="754209726">
              <w:marLeft w:val="360"/>
              <w:marRight w:val="360"/>
              <w:marTop w:val="0"/>
              <w:marBottom w:val="0"/>
              <w:divBdr>
                <w:top w:val="single" w:sz="6" w:space="9" w:color="DADCE0"/>
                <w:left w:val="none" w:sz="0" w:space="0" w:color="auto"/>
                <w:bottom w:val="none" w:sz="0" w:space="0" w:color="auto"/>
                <w:right w:val="none" w:sz="0" w:space="0" w:color="auto"/>
              </w:divBdr>
              <w:divsChild>
                <w:div w:id="126839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44802">
      <w:bodyDiv w:val="1"/>
      <w:marLeft w:val="0"/>
      <w:marRight w:val="0"/>
      <w:marTop w:val="0"/>
      <w:marBottom w:val="0"/>
      <w:divBdr>
        <w:top w:val="none" w:sz="0" w:space="0" w:color="auto"/>
        <w:left w:val="none" w:sz="0" w:space="0" w:color="auto"/>
        <w:bottom w:val="none" w:sz="0" w:space="0" w:color="auto"/>
        <w:right w:val="none" w:sz="0" w:space="0" w:color="auto"/>
      </w:divBdr>
    </w:div>
    <w:div w:id="748573550">
      <w:bodyDiv w:val="1"/>
      <w:marLeft w:val="0"/>
      <w:marRight w:val="0"/>
      <w:marTop w:val="0"/>
      <w:marBottom w:val="0"/>
      <w:divBdr>
        <w:top w:val="none" w:sz="0" w:space="0" w:color="auto"/>
        <w:left w:val="none" w:sz="0" w:space="0" w:color="auto"/>
        <w:bottom w:val="none" w:sz="0" w:space="0" w:color="auto"/>
        <w:right w:val="none" w:sz="0" w:space="0" w:color="auto"/>
      </w:divBdr>
    </w:div>
    <w:div w:id="775054039">
      <w:bodyDiv w:val="1"/>
      <w:marLeft w:val="0"/>
      <w:marRight w:val="0"/>
      <w:marTop w:val="0"/>
      <w:marBottom w:val="0"/>
      <w:divBdr>
        <w:top w:val="none" w:sz="0" w:space="0" w:color="auto"/>
        <w:left w:val="none" w:sz="0" w:space="0" w:color="auto"/>
        <w:bottom w:val="none" w:sz="0" w:space="0" w:color="auto"/>
        <w:right w:val="none" w:sz="0" w:space="0" w:color="auto"/>
      </w:divBdr>
    </w:div>
    <w:div w:id="780994709">
      <w:bodyDiv w:val="1"/>
      <w:marLeft w:val="0"/>
      <w:marRight w:val="0"/>
      <w:marTop w:val="0"/>
      <w:marBottom w:val="0"/>
      <w:divBdr>
        <w:top w:val="none" w:sz="0" w:space="0" w:color="auto"/>
        <w:left w:val="none" w:sz="0" w:space="0" w:color="auto"/>
        <w:bottom w:val="none" w:sz="0" w:space="0" w:color="auto"/>
        <w:right w:val="none" w:sz="0" w:space="0" w:color="auto"/>
      </w:divBdr>
    </w:div>
    <w:div w:id="810442057">
      <w:bodyDiv w:val="1"/>
      <w:marLeft w:val="0"/>
      <w:marRight w:val="0"/>
      <w:marTop w:val="0"/>
      <w:marBottom w:val="0"/>
      <w:divBdr>
        <w:top w:val="none" w:sz="0" w:space="0" w:color="auto"/>
        <w:left w:val="none" w:sz="0" w:space="0" w:color="auto"/>
        <w:bottom w:val="none" w:sz="0" w:space="0" w:color="auto"/>
        <w:right w:val="none" w:sz="0" w:space="0" w:color="auto"/>
      </w:divBdr>
    </w:div>
    <w:div w:id="825782676">
      <w:bodyDiv w:val="1"/>
      <w:marLeft w:val="0"/>
      <w:marRight w:val="0"/>
      <w:marTop w:val="0"/>
      <w:marBottom w:val="0"/>
      <w:divBdr>
        <w:top w:val="none" w:sz="0" w:space="0" w:color="auto"/>
        <w:left w:val="none" w:sz="0" w:space="0" w:color="auto"/>
        <w:bottom w:val="none" w:sz="0" w:space="0" w:color="auto"/>
        <w:right w:val="none" w:sz="0" w:space="0" w:color="auto"/>
      </w:divBdr>
    </w:div>
    <w:div w:id="836311405">
      <w:bodyDiv w:val="1"/>
      <w:marLeft w:val="0"/>
      <w:marRight w:val="0"/>
      <w:marTop w:val="0"/>
      <w:marBottom w:val="0"/>
      <w:divBdr>
        <w:top w:val="none" w:sz="0" w:space="0" w:color="auto"/>
        <w:left w:val="none" w:sz="0" w:space="0" w:color="auto"/>
        <w:bottom w:val="none" w:sz="0" w:space="0" w:color="auto"/>
        <w:right w:val="none" w:sz="0" w:space="0" w:color="auto"/>
      </w:divBdr>
    </w:div>
    <w:div w:id="837427850">
      <w:bodyDiv w:val="1"/>
      <w:marLeft w:val="0"/>
      <w:marRight w:val="0"/>
      <w:marTop w:val="0"/>
      <w:marBottom w:val="0"/>
      <w:divBdr>
        <w:top w:val="none" w:sz="0" w:space="0" w:color="auto"/>
        <w:left w:val="none" w:sz="0" w:space="0" w:color="auto"/>
        <w:bottom w:val="none" w:sz="0" w:space="0" w:color="auto"/>
        <w:right w:val="none" w:sz="0" w:space="0" w:color="auto"/>
      </w:divBdr>
    </w:div>
    <w:div w:id="840004986">
      <w:bodyDiv w:val="1"/>
      <w:marLeft w:val="0"/>
      <w:marRight w:val="0"/>
      <w:marTop w:val="0"/>
      <w:marBottom w:val="0"/>
      <w:divBdr>
        <w:top w:val="none" w:sz="0" w:space="0" w:color="auto"/>
        <w:left w:val="none" w:sz="0" w:space="0" w:color="auto"/>
        <w:bottom w:val="none" w:sz="0" w:space="0" w:color="auto"/>
        <w:right w:val="none" w:sz="0" w:space="0" w:color="auto"/>
      </w:divBdr>
    </w:div>
    <w:div w:id="856308549">
      <w:bodyDiv w:val="1"/>
      <w:marLeft w:val="0"/>
      <w:marRight w:val="0"/>
      <w:marTop w:val="0"/>
      <w:marBottom w:val="0"/>
      <w:divBdr>
        <w:top w:val="none" w:sz="0" w:space="0" w:color="auto"/>
        <w:left w:val="none" w:sz="0" w:space="0" w:color="auto"/>
        <w:bottom w:val="none" w:sz="0" w:space="0" w:color="auto"/>
        <w:right w:val="none" w:sz="0" w:space="0" w:color="auto"/>
      </w:divBdr>
    </w:div>
    <w:div w:id="878318541">
      <w:bodyDiv w:val="1"/>
      <w:marLeft w:val="0"/>
      <w:marRight w:val="0"/>
      <w:marTop w:val="0"/>
      <w:marBottom w:val="0"/>
      <w:divBdr>
        <w:top w:val="none" w:sz="0" w:space="0" w:color="auto"/>
        <w:left w:val="none" w:sz="0" w:space="0" w:color="auto"/>
        <w:bottom w:val="none" w:sz="0" w:space="0" w:color="auto"/>
        <w:right w:val="none" w:sz="0" w:space="0" w:color="auto"/>
      </w:divBdr>
    </w:div>
    <w:div w:id="899244992">
      <w:bodyDiv w:val="1"/>
      <w:marLeft w:val="0"/>
      <w:marRight w:val="0"/>
      <w:marTop w:val="0"/>
      <w:marBottom w:val="0"/>
      <w:divBdr>
        <w:top w:val="none" w:sz="0" w:space="0" w:color="auto"/>
        <w:left w:val="none" w:sz="0" w:space="0" w:color="auto"/>
        <w:bottom w:val="none" w:sz="0" w:space="0" w:color="auto"/>
        <w:right w:val="none" w:sz="0" w:space="0" w:color="auto"/>
      </w:divBdr>
    </w:div>
    <w:div w:id="901990983">
      <w:bodyDiv w:val="1"/>
      <w:marLeft w:val="0"/>
      <w:marRight w:val="0"/>
      <w:marTop w:val="0"/>
      <w:marBottom w:val="0"/>
      <w:divBdr>
        <w:top w:val="none" w:sz="0" w:space="0" w:color="auto"/>
        <w:left w:val="none" w:sz="0" w:space="0" w:color="auto"/>
        <w:bottom w:val="none" w:sz="0" w:space="0" w:color="auto"/>
        <w:right w:val="none" w:sz="0" w:space="0" w:color="auto"/>
      </w:divBdr>
    </w:div>
    <w:div w:id="907762819">
      <w:bodyDiv w:val="1"/>
      <w:marLeft w:val="0"/>
      <w:marRight w:val="0"/>
      <w:marTop w:val="0"/>
      <w:marBottom w:val="0"/>
      <w:divBdr>
        <w:top w:val="none" w:sz="0" w:space="0" w:color="auto"/>
        <w:left w:val="none" w:sz="0" w:space="0" w:color="auto"/>
        <w:bottom w:val="none" w:sz="0" w:space="0" w:color="auto"/>
        <w:right w:val="none" w:sz="0" w:space="0" w:color="auto"/>
      </w:divBdr>
    </w:div>
    <w:div w:id="910509643">
      <w:bodyDiv w:val="1"/>
      <w:marLeft w:val="0"/>
      <w:marRight w:val="0"/>
      <w:marTop w:val="0"/>
      <w:marBottom w:val="0"/>
      <w:divBdr>
        <w:top w:val="none" w:sz="0" w:space="0" w:color="auto"/>
        <w:left w:val="none" w:sz="0" w:space="0" w:color="auto"/>
        <w:bottom w:val="none" w:sz="0" w:space="0" w:color="auto"/>
        <w:right w:val="none" w:sz="0" w:space="0" w:color="auto"/>
      </w:divBdr>
    </w:div>
    <w:div w:id="923337662">
      <w:bodyDiv w:val="1"/>
      <w:marLeft w:val="0"/>
      <w:marRight w:val="0"/>
      <w:marTop w:val="0"/>
      <w:marBottom w:val="0"/>
      <w:divBdr>
        <w:top w:val="none" w:sz="0" w:space="0" w:color="auto"/>
        <w:left w:val="none" w:sz="0" w:space="0" w:color="auto"/>
        <w:bottom w:val="none" w:sz="0" w:space="0" w:color="auto"/>
        <w:right w:val="none" w:sz="0" w:space="0" w:color="auto"/>
      </w:divBdr>
    </w:div>
    <w:div w:id="935092035">
      <w:bodyDiv w:val="1"/>
      <w:marLeft w:val="0"/>
      <w:marRight w:val="0"/>
      <w:marTop w:val="0"/>
      <w:marBottom w:val="0"/>
      <w:divBdr>
        <w:top w:val="none" w:sz="0" w:space="0" w:color="auto"/>
        <w:left w:val="none" w:sz="0" w:space="0" w:color="auto"/>
        <w:bottom w:val="none" w:sz="0" w:space="0" w:color="auto"/>
        <w:right w:val="none" w:sz="0" w:space="0" w:color="auto"/>
      </w:divBdr>
    </w:div>
    <w:div w:id="935331805">
      <w:bodyDiv w:val="1"/>
      <w:marLeft w:val="0"/>
      <w:marRight w:val="0"/>
      <w:marTop w:val="0"/>
      <w:marBottom w:val="0"/>
      <w:divBdr>
        <w:top w:val="none" w:sz="0" w:space="0" w:color="auto"/>
        <w:left w:val="none" w:sz="0" w:space="0" w:color="auto"/>
        <w:bottom w:val="none" w:sz="0" w:space="0" w:color="auto"/>
        <w:right w:val="none" w:sz="0" w:space="0" w:color="auto"/>
      </w:divBdr>
    </w:div>
    <w:div w:id="960260447">
      <w:bodyDiv w:val="1"/>
      <w:marLeft w:val="0"/>
      <w:marRight w:val="0"/>
      <w:marTop w:val="0"/>
      <w:marBottom w:val="0"/>
      <w:divBdr>
        <w:top w:val="none" w:sz="0" w:space="0" w:color="auto"/>
        <w:left w:val="none" w:sz="0" w:space="0" w:color="auto"/>
        <w:bottom w:val="none" w:sz="0" w:space="0" w:color="auto"/>
        <w:right w:val="none" w:sz="0" w:space="0" w:color="auto"/>
      </w:divBdr>
    </w:div>
    <w:div w:id="970281942">
      <w:bodyDiv w:val="1"/>
      <w:marLeft w:val="0"/>
      <w:marRight w:val="0"/>
      <w:marTop w:val="0"/>
      <w:marBottom w:val="0"/>
      <w:divBdr>
        <w:top w:val="none" w:sz="0" w:space="0" w:color="auto"/>
        <w:left w:val="none" w:sz="0" w:space="0" w:color="auto"/>
        <w:bottom w:val="none" w:sz="0" w:space="0" w:color="auto"/>
        <w:right w:val="none" w:sz="0" w:space="0" w:color="auto"/>
      </w:divBdr>
    </w:div>
    <w:div w:id="980618010">
      <w:bodyDiv w:val="1"/>
      <w:marLeft w:val="0"/>
      <w:marRight w:val="0"/>
      <w:marTop w:val="0"/>
      <w:marBottom w:val="0"/>
      <w:divBdr>
        <w:top w:val="none" w:sz="0" w:space="0" w:color="auto"/>
        <w:left w:val="none" w:sz="0" w:space="0" w:color="auto"/>
        <w:bottom w:val="none" w:sz="0" w:space="0" w:color="auto"/>
        <w:right w:val="none" w:sz="0" w:space="0" w:color="auto"/>
      </w:divBdr>
    </w:div>
    <w:div w:id="1002243498">
      <w:bodyDiv w:val="1"/>
      <w:marLeft w:val="0"/>
      <w:marRight w:val="0"/>
      <w:marTop w:val="0"/>
      <w:marBottom w:val="0"/>
      <w:divBdr>
        <w:top w:val="none" w:sz="0" w:space="0" w:color="auto"/>
        <w:left w:val="none" w:sz="0" w:space="0" w:color="auto"/>
        <w:bottom w:val="none" w:sz="0" w:space="0" w:color="auto"/>
        <w:right w:val="none" w:sz="0" w:space="0" w:color="auto"/>
      </w:divBdr>
    </w:div>
    <w:div w:id="1005670449">
      <w:bodyDiv w:val="1"/>
      <w:marLeft w:val="0"/>
      <w:marRight w:val="0"/>
      <w:marTop w:val="0"/>
      <w:marBottom w:val="0"/>
      <w:divBdr>
        <w:top w:val="none" w:sz="0" w:space="0" w:color="auto"/>
        <w:left w:val="none" w:sz="0" w:space="0" w:color="auto"/>
        <w:bottom w:val="none" w:sz="0" w:space="0" w:color="auto"/>
        <w:right w:val="none" w:sz="0" w:space="0" w:color="auto"/>
      </w:divBdr>
    </w:div>
    <w:div w:id="1006130900">
      <w:bodyDiv w:val="1"/>
      <w:marLeft w:val="0"/>
      <w:marRight w:val="0"/>
      <w:marTop w:val="0"/>
      <w:marBottom w:val="0"/>
      <w:divBdr>
        <w:top w:val="none" w:sz="0" w:space="0" w:color="auto"/>
        <w:left w:val="none" w:sz="0" w:space="0" w:color="auto"/>
        <w:bottom w:val="none" w:sz="0" w:space="0" w:color="auto"/>
        <w:right w:val="none" w:sz="0" w:space="0" w:color="auto"/>
      </w:divBdr>
    </w:div>
    <w:div w:id="1016201372">
      <w:bodyDiv w:val="1"/>
      <w:marLeft w:val="0"/>
      <w:marRight w:val="0"/>
      <w:marTop w:val="0"/>
      <w:marBottom w:val="0"/>
      <w:divBdr>
        <w:top w:val="none" w:sz="0" w:space="0" w:color="auto"/>
        <w:left w:val="none" w:sz="0" w:space="0" w:color="auto"/>
        <w:bottom w:val="none" w:sz="0" w:space="0" w:color="auto"/>
        <w:right w:val="none" w:sz="0" w:space="0" w:color="auto"/>
      </w:divBdr>
    </w:div>
    <w:div w:id="1023826150">
      <w:bodyDiv w:val="1"/>
      <w:marLeft w:val="0"/>
      <w:marRight w:val="0"/>
      <w:marTop w:val="0"/>
      <w:marBottom w:val="0"/>
      <w:divBdr>
        <w:top w:val="none" w:sz="0" w:space="0" w:color="auto"/>
        <w:left w:val="none" w:sz="0" w:space="0" w:color="auto"/>
        <w:bottom w:val="none" w:sz="0" w:space="0" w:color="auto"/>
        <w:right w:val="none" w:sz="0" w:space="0" w:color="auto"/>
      </w:divBdr>
    </w:div>
    <w:div w:id="1031419794">
      <w:bodyDiv w:val="1"/>
      <w:marLeft w:val="0"/>
      <w:marRight w:val="0"/>
      <w:marTop w:val="0"/>
      <w:marBottom w:val="0"/>
      <w:divBdr>
        <w:top w:val="none" w:sz="0" w:space="0" w:color="auto"/>
        <w:left w:val="none" w:sz="0" w:space="0" w:color="auto"/>
        <w:bottom w:val="none" w:sz="0" w:space="0" w:color="auto"/>
        <w:right w:val="none" w:sz="0" w:space="0" w:color="auto"/>
      </w:divBdr>
    </w:div>
    <w:div w:id="1031565991">
      <w:bodyDiv w:val="1"/>
      <w:marLeft w:val="0"/>
      <w:marRight w:val="0"/>
      <w:marTop w:val="0"/>
      <w:marBottom w:val="0"/>
      <w:divBdr>
        <w:top w:val="none" w:sz="0" w:space="0" w:color="auto"/>
        <w:left w:val="none" w:sz="0" w:space="0" w:color="auto"/>
        <w:bottom w:val="none" w:sz="0" w:space="0" w:color="auto"/>
        <w:right w:val="none" w:sz="0" w:space="0" w:color="auto"/>
      </w:divBdr>
    </w:div>
    <w:div w:id="1032995950">
      <w:bodyDiv w:val="1"/>
      <w:marLeft w:val="0"/>
      <w:marRight w:val="0"/>
      <w:marTop w:val="0"/>
      <w:marBottom w:val="0"/>
      <w:divBdr>
        <w:top w:val="none" w:sz="0" w:space="0" w:color="auto"/>
        <w:left w:val="none" w:sz="0" w:space="0" w:color="auto"/>
        <w:bottom w:val="none" w:sz="0" w:space="0" w:color="auto"/>
        <w:right w:val="none" w:sz="0" w:space="0" w:color="auto"/>
      </w:divBdr>
    </w:div>
    <w:div w:id="1035889546">
      <w:bodyDiv w:val="1"/>
      <w:marLeft w:val="0"/>
      <w:marRight w:val="0"/>
      <w:marTop w:val="0"/>
      <w:marBottom w:val="0"/>
      <w:divBdr>
        <w:top w:val="none" w:sz="0" w:space="0" w:color="auto"/>
        <w:left w:val="none" w:sz="0" w:space="0" w:color="auto"/>
        <w:bottom w:val="none" w:sz="0" w:space="0" w:color="auto"/>
        <w:right w:val="none" w:sz="0" w:space="0" w:color="auto"/>
      </w:divBdr>
    </w:div>
    <w:div w:id="1044407769">
      <w:bodyDiv w:val="1"/>
      <w:marLeft w:val="0"/>
      <w:marRight w:val="0"/>
      <w:marTop w:val="0"/>
      <w:marBottom w:val="0"/>
      <w:divBdr>
        <w:top w:val="none" w:sz="0" w:space="0" w:color="auto"/>
        <w:left w:val="none" w:sz="0" w:space="0" w:color="auto"/>
        <w:bottom w:val="none" w:sz="0" w:space="0" w:color="auto"/>
        <w:right w:val="none" w:sz="0" w:space="0" w:color="auto"/>
      </w:divBdr>
    </w:div>
    <w:div w:id="1075708391">
      <w:bodyDiv w:val="1"/>
      <w:marLeft w:val="0"/>
      <w:marRight w:val="0"/>
      <w:marTop w:val="0"/>
      <w:marBottom w:val="0"/>
      <w:divBdr>
        <w:top w:val="none" w:sz="0" w:space="0" w:color="auto"/>
        <w:left w:val="none" w:sz="0" w:space="0" w:color="auto"/>
        <w:bottom w:val="none" w:sz="0" w:space="0" w:color="auto"/>
        <w:right w:val="none" w:sz="0" w:space="0" w:color="auto"/>
      </w:divBdr>
    </w:div>
    <w:div w:id="1096513633">
      <w:bodyDiv w:val="1"/>
      <w:marLeft w:val="0"/>
      <w:marRight w:val="0"/>
      <w:marTop w:val="0"/>
      <w:marBottom w:val="0"/>
      <w:divBdr>
        <w:top w:val="none" w:sz="0" w:space="0" w:color="auto"/>
        <w:left w:val="none" w:sz="0" w:space="0" w:color="auto"/>
        <w:bottom w:val="none" w:sz="0" w:space="0" w:color="auto"/>
        <w:right w:val="none" w:sz="0" w:space="0" w:color="auto"/>
      </w:divBdr>
    </w:div>
    <w:div w:id="1096826032">
      <w:bodyDiv w:val="1"/>
      <w:marLeft w:val="0"/>
      <w:marRight w:val="0"/>
      <w:marTop w:val="0"/>
      <w:marBottom w:val="0"/>
      <w:divBdr>
        <w:top w:val="none" w:sz="0" w:space="0" w:color="auto"/>
        <w:left w:val="none" w:sz="0" w:space="0" w:color="auto"/>
        <w:bottom w:val="none" w:sz="0" w:space="0" w:color="auto"/>
        <w:right w:val="none" w:sz="0" w:space="0" w:color="auto"/>
      </w:divBdr>
    </w:div>
    <w:div w:id="1111586749">
      <w:bodyDiv w:val="1"/>
      <w:marLeft w:val="0"/>
      <w:marRight w:val="0"/>
      <w:marTop w:val="0"/>
      <w:marBottom w:val="0"/>
      <w:divBdr>
        <w:top w:val="none" w:sz="0" w:space="0" w:color="auto"/>
        <w:left w:val="none" w:sz="0" w:space="0" w:color="auto"/>
        <w:bottom w:val="none" w:sz="0" w:space="0" w:color="auto"/>
        <w:right w:val="none" w:sz="0" w:space="0" w:color="auto"/>
      </w:divBdr>
    </w:div>
    <w:div w:id="1121723634">
      <w:bodyDiv w:val="1"/>
      <w:marLeft w:val="0"/>
      <w:marRight w:val="0"/>
      <w:marTop w:val="0"/>
      <w:marBottom w:val="0"/>
      <w:divBdr>
        <w:top w:val="none" w:sz="0" w:space="0" w:color="auto"/>
        <w:left w:val="none" w:sz="0" w:space="0" w:color="auto"/>
        <w:bottom w:val="none" w:sz="0" w:space="0" w:color="auto"/>
        <w:right w:val="none" w:sz="0" w:space="0" w:color="auto"/>
      </w:divBdr>
    </w:div>
    <w:div w:id="1122335678">
      <w:bodyDiv w:val="1"/>
      <w:marLeft w:val="0"/>
      <w:marRight w:val="0"/>
      <w:marTop w:val="0"/>
      <w:marBottom w:val="0"/>
      <w:divBdr>
        <w:top w:val="none" w:sz="0" w:space="0" w:color="auto"/>
        <w:left w:val="none" w:sz="0" w:space="0" w:color="auto"/>
        <w:bottom w:val="none" w:sz="0" w:space="0" w:color="auto"/>
        <w:right w:val="none" w:sz="0" w:space="0" w:color="auto"/>
      </w:divBdr>
    </w:div>
    <w:div w:id="1130824401">
      <w:bodyDiv w:val="1"/>
      <w:marLeft w:val="0"/>
      <w:marRight w:val="0"/>
      <w:marTop w:val="0"/>
      <w:marBottom w:val="0"/>
      <w:divBdr>
        <w:top w:val="none" w:sz="0" w:space="0" w:color="auto"/>
        <w:left w:val="none" w:sz="0" w:space="0" w:color="auto"/>
        <w:bottom w:val="none" w:sz="0" w:space="0" w:color="auto"/>
        <w:right w:val="none" w:sz="0" w:space="0" w:color="auto"/>
      </w:divBdr>
    </w:div>
    <w:div w:id="1135216227">
      <w:bodyDiv w:val="1"/>
      <w:marLeft w:val="0"/>
      <w:marRight w:val="0"/>
      <w:marTop w:val="0"/>
      <w:marBottom w:val="0"/>
      <w:divBdr>
        <w:top w:val="none" w:sz="0" w:space="0" w:color="auto"/>
        <w:left w:val="none" w:sz="0" w:space="0" w:color="auto"/>
        <w:bottom w:val="none" w:sz="0" w:space="0" w:color="auto"/>
        <w:right w:val="none" w:sz="0" w:space="0" w:color="auto"/>
      </w:divBdr>
    </w:div>
    <w:div w:id="1141465824">
      <w:bodyDiv w:val="1"/>
      <w:marLeft w:val="0"/>
      <w:marRight w:val="0"/>
      <w:marTop w:val="0"/>
      <w:marBottom w:val="0"/>
      <w:divBdr>
        <w:top w:val="none" w:sz="0" w:space="0" w:color="auto"/>
        <w:left w:val="none" w:sz="0" w:space="0" w:color="auto"/>
        <w:bottom w:val="none" w:sz="0" w:space="0" w:color="auto"/>
        <w:right w:val="none" w:sz="0" w:space="0" w:color="auto"/>
      </w:divBdr>
    </w:div>
    <w:div w:id="1145396125">
      <w:bodyDiv w:val="1"/>
      <w:marLeft w:val="0"/>
      <w:marRight w:val="0"/>
      <w:marTop w:val="0"/>
      <w:marBottom w:val="0"/>
      <w:divBdr>
        <w:top w:val="none" w:sz="0" w:space="0" w:color="auto"/>
        <w:left w:val="none" w:sz="0" w:space="0" w:color="auto"/>
        <w:bottom w:val="none" w:sz="0" w:space="0" w:color="auto"/>
        <w:right w:val="none" w:sz="0" w:space="0" w:color="auto"/>
      </w:divBdr>
    </w:div>
    <w:div w:id="1154882059">
      <w:bodyDiv w:val="1"/>
      <w:marLeft w:val="0"/>
      <w:marRight w:val="0"/>
      <w:marTop w:val="0"/>
      <w:marBottom w:val="0"/>
      <w:divBdr>
        <w:top w:val="none" w:sz="0" w:space="0" w:color="auto"/>
        <w:left w:val="none" w:sz="0" w:space="0" w:color="auto"/>
        <w:bottom w:val="none" w:sz="0" w:space="0" w:color="auto"/>
        <w:right w:val="none" w:sz="0" w:space="0" w:color="auto"/>
      </w:divBdr>
    </w:div>
    <w:div w:id="1158035820">
      <w:bodyDiv w:val="1"/>
      <w:marLeft w:val="0"/>
      <w:marRight w:val="0"/>
      <w:marTop w:val="0"/>
      <w:marBottom w:val="0"/>
      <w:divBdr>
        <w:top w:val="none" w:sz="0" w:space="0" w:color="auto"/>
        <w:left w:val="none" w:sz="0" w:space="0" w:color="auto"/>
        <w:bottom w:val="none" w:sz="0" w:space="0" w:color="auto"/>
        <w:right w:val="none" w:sz="0" w:space="0" w:color="auto"/>
      </w:divBdr>
    </w:div>
    <w:div w:id="1164474425">
      <w:bodyDiv w:val="1"/>
      <w:marLeft w:val="0"/>
      <w:marRight w:val="0"/>
      <w:marTop w:val="0"/>
      <w:marBottom w:val="0"/>
      <w:divBdr>
        <w:top w:val="none" w:sz="0" w:space="0" w:color="auto"/>
        <w:left w:val="none" w:sz="0" w:space="0" w:color="auto"/>
        <w:bottom w:val="none" w:sz="0" w:space="0" w:color="auto"/>
        <w:right w:val="none" w:sz="0" w:space="0" w:color="auto"/>
      </w:divBdr>
    </w:div>
    <w:div w:id="1186938829">
      <w:bodyDiv w:val="1"/>
      <w:marLeft w:val="0"/>
      <w:marRight w:val="0"/>
      <w:marTop w:val="0"/>
      <w:marBottom w:val="0"/>
      <w:divBdr>
        <w:top w:val="none" w:sz="0" w:space="0" w:color="auto"/>
        <w:left w:val="none" w:sz="0" w:space="0" w:color="auto"/>
        <w:bottom w:val="none" w:sz="0" w:space="0" w:color="auto"/>
        <w:right w:val="none" w:sz="0" w:space="0" w:color="auto"/>
      </w:divBdr>
    </w:div>
    <w:div w:id="1187869360">
      <w:bodyDiv w:val="1"/>
      <w:marLeft w:val="0"/>
      <w:marRight w:val="0"/>
      <w:marTop w:val="0"/>
      <w:marBottom w:val="0"/>
      <w:divBdr>
        <w:top w:val="none" w:sz="0" w:space="0" w:color="auto"/>
        <w:left w:val="none" w:sz="0" w:space="0" w:color="auto"/>
        <w:bottom w:val="none" w:sz="0" w:space="0" w:color="auto"/>
        <w:right w:val="none" w:sz="0" w:space="0" w:color="auto"/>
      </w:divBdr>
    </w:div>
    <w:div w:id="1190484641">
      <w:bodyDiv w:val="1"/>
      <w:marLeft w:val="0"/>
      <w:marRight w:val="0"/>
      <w:marTop w:val="0"/>
      <w:marBottom w:val="0"/>
      <w:divBdr>
        <w:top w:val="none" w:sz="0" w:space="0" w:color="auto"/>
        <w:left w:val="none" w:sz="0" w:space="0" w:color="auto"/>
        <w:bottom w:val="none" w:sz="0" w:space="0" w:color="auto"/>
        <w:right w:val="none" w:sz="0" w:space="0" w:color="auto"/>
      </w:divBdr>
    </w:div>
    <w:div w:id="1200750711">
      <w:bodyDiv w:val="1"/>
      <w:marLeft w:val="0"/>
      <w:marRight w:val="0"/>
      <w:marTop w:val="0"/>
      <w:marBottom w:val="0"/>
      <w:divBdr>
        <w:top w:val="none" w:sz="0" w:space="0" w:color="auto"/>
        <w:left w:val="none" w:sz="0" w:space="0" w:color="auto"/>
        <w:bottom w:val="none" w:sz="0" w:space="0" w:color="auto"/>
        <w:right w:val="none" w:sz="0" w:space="0" w:color="auto"/>
      </w:divBdr>
    </w:div>
    <w:div w:id="1234317270">
      <w:bodyDiv w:val="1"/>
      <w:marLeft w:val="0"/>
      <w:marRight w:val="0"/>
      <w:marTop w:val="0"/>
      <w:marBottom w:val="0"/>
      <w:divBdr>
        <w:top w:val="none" w:sz="0" w:space="0" w:color="auto"/>
        <w:left w:val="none" w:sz="0" w:space="0" w:color="auto"/>
        <w:bottom w:val="none" w:sz="0" w:space="0" w:color="auto"/>
        <w:right w:val="none" w:sz="0" w:space="0" w:color="auto"/>
      </w:divBdr>
    </w:div>
    <w:div w:id="1252809601">
      <w:bodyDiv w:val="1"/>
      <w:marLeft w:val="0"/>
      <w:marRight w:val="0"/>
      <w:marTop w:val="0"/>
      <w:marBottom w:val="0"/>
      <w:divBdr>
        <w:top w:val="none" w:sz="0" w:space="0" w:color="auto"/>
        <w:left w:val="none" w:sz="0" w:space="0" w:color="auto"/>
        <w:bottom w:val="none" w:sz="0" w:space="0" w:color="auto"/>
        <w:right w:val="none" w:sz="0" w:space="0" w:color="auto"/>
      </w:divBdr>
    </w:div>
    <w:div w:id="1266227095">
      <w:bodyDiv w:val="1"/>
      <w:marLeft w:val="0"/>
      <w:marRight w:val="0"/>
      <w:marTop w:val="0"/>
      <w:marBottom w:val="0"/>
      <w:divBdr>
        <w:top w:val="none" w:sz="0" w:space="0" w:color="auto"/>
        <w:left w:val="none" w:sz="0" w:space="0" w:color="auto"/>
        <w:bottom w:val="none" w:sz="0" w:space="0" w:color="auto"/>
        <w:right w:val="none" w:sz="0" w:space="0" w:color="auto"/>
      </w:divBdr>
    </w:div>
    <w:div w:id="1268931287">
      <w:bodyDiv w:val="1"/>
      <w:marLeft w:val="0"/>
      <w:marRight w:val="0"/>
      <w:marTop w:val="0"/>
      <w:marBottom w:val="0"/>
      <w:divBdr>
        <w:top w:val="none" w:sz="0" w:space="0" w:color="auto"/>
        <w:left w:val="none" w:sz="0" w:space="0" w:color="auto"/>
        <w:bottom w:val="none" w:sz="0" w:space="0" w:color="auto"/>
        <w:right w:val="none" w:sz="0" w:space="0" w:color="auto"/>
      </w:divBdr>
    </w:div>
    <w:div w:id="1272132262">
      <w:bodyDiv w:val="1"/>
      <w:marLeft w:val="0"/>
      <w:marRight w:val="0"/>
      <w:marTop w:val="0"/>
      <w:marBottom w:val="0"/>
      <w:divBdr>
        <w:top w:val="none" w:sz="0" w:space="0" w:color="auto"/>
        <w:left w:val="none" w:sz="0" w:space="0" w:color="auto"/>
        <w:bottom w:val="none" w:sz="0" w:space="0" w:color="auto"/>
        <w:right w:val="none" w:sz="0" w:space="0" w:color="auto"/>
      </w:divBdr>
    </w:div>
    <w:div w:id="1285690676">
      <w:bodyDiv w:val="1"/>
      <w:marLeft w:val="0"/>
      <w:marRight w:val="0"/>
      <w:marTop w:val="0"/>
      <w:marBottom w:val="0"/>
      <w:divBdr>
        <w:top w:val="none" w:sz="0" w:space="0" w:color="auto"/>
        <w:left w:val="none" w:sz="0" w:space="0" w:color="auto"/>
        <w:bottom w:val="none" w:sz="0" w:space="0" w:color="auto"/>
        <w:right w:val="none" w:sz="0" w:space="0" w:color="auto"/>
      </w:divBdr>
    </w:div>
    <w:div w:id="1285772241">
      <w:bodyDiv w:val="1"/>
      <w:marLeft w:val="0"/>
      <w:marRight w:val="0"/>
      <w:marTop w:val="0"/>
      <w:marBottom w:val="0"/>
      <w:divBdr>
        <w:top w:val="none" w:sz="0" w:space="0" w:color="auto"/>
        <w:left w:val="none" w:sz="0" w:space="0" w:color="auto"/>
        <w:bottom w:val="none" w:sz="0" w:space="0" w:color="auto"/>
        <w:right w:val="none" w:sz="0" w:space="0" w:color="auto"/>
      </w:divBdr>
    </w:div>
    <w:div w:id="1286233060">
      <w:bodyDiv w:val="1"/>
      <w:marLeft w:val="0"/>
      <w:marRight w:val="0"/>
      <w:marTop w:val="0"/>
      <w:marBottom w:val="0"/>
      <w:divBdr>
        <w:top w:val="none" w:sz="0" w:space="0" w:color="auto"/>
        <w:left w:val="none" w:sz="0" w:space="0" w:color="auto"/>
        <w:bottom w:val="none" w:sz="0" w:space="0" w:color="auto"/>
        <w:right w:val="none" w:sz="0" w:space="0" w:color="auto"/>
      </w:divBdr>
    </w:div>
    <w:div w:id="1294867397">
      <w:bodyDiv w:val="1"/>
      <w:marLeft w:val="0"/>
      <w:marRight w:val="0"/>
      <w:marTop w:val="0"/>
      <w:marBottom w:val="0"/>
      <w:divBdr>
        <w:top w:val="none" w:sz="0" w:space="0" w:color="auto"/>
        <w:left w:val="none" w:sz="0" w:space="0" w:color="auto"/>
        <w:bottom w:val="none" w:sz="0" w:space="0" w:color="auto"/>
        <w:right w:val="none" w:sz="0" w:space="0" w:color="auto"/>
      </w:divBdr>
    </w:div>
    <w:div w:id="1301811474">
      <w:bodyDiv w:val="1"/>
      <w:marLeft w:val="0"/>
      <w:marRight w:val="0"/>
      <w:marTop w:val="0"/>
      <w:marBottom w:val="0"/>
      <w:divBdr>
        <w:top w:val="none" w:sz="0" w:space="0" w:color="auto"/>
        <w:left w:val="none" w:sz="0" w:space="0" w:color="auto"/>
        <w:bottom w:val="none" w:sz="0" w:space="0" w:color="auto"/>
        <w:right w:val="none" w:sz="0" w:space="0" w:color="auto"/>
      </w:divBdr>
    </w:div>
    <w:div w:id="1319727009">
      <w:bodyDiv w:val="1"/>
      <w:marLeft w:val="0"/>
      <w:marRight w:val="0"/>
      <w:marTop w:val="0"/>
      <w:marBottom w:val="0"/>
      <w:divBdr>
        <w:top w:val="none" w:sz="0" w:space="0" w:color="auto"/>
        <w:left w:val="none" w:sz="0" w:space="0" w:color="auto"/>
        <w:bottom w:val="none" w:sz="0" w:space="0" w:color="auto"/>
        <w:right w:val="none" w:sz="0" w:space="0" w:color="auto"/>
      </w:divBdr>
    </w:div>
    <w:div w:id="1338381495">
      <w:bodyDiv w:val="1"/>
      <w:marLeft w:val="0"/>
      <w:marRight w:val="0"/>
      <w:marTop w:val="0"/>
      <w:marBottom w:val="0"/>
      <w:divBdr>
        <w:top w:val="none" w:sz="0" w:space="0" w:color="auto"/>
        <w:left w:val="none" w:sz="0" w:space="0" w:color="auto"/>
        <w:bottom w:val="none" w:sz="0" w:space="0" w:color="auto"/>
        <w:right w:val="none" w:sz="0" w:space="0" w:color="auto"/>
      </w:divBdr>
    </w:div>
    <w:div w:id="1341155988">
      <w:bodyDiv w:val="1"/>
      <w:marLeft w:val="0"/>
      <w:marRight w:val="0"/>
      <w:marTop w:val="0"/>
      <w:marBottom w:val="0"/>
      <w:divBdr>
        <w:top w:val="none" w:sz="0" w:space="0" w:color="auto"/>
        <w:left w:val="none" w:sz="0" w:space="0" w:color="auto"/>
        <w:bottom w:val="none" w:sz="0" w:space="0" w:color="auto"/>
        <w:right w:val="none" w:sz="0" w:space="0" w:color="auto"/>
      </w:divBdr>
    </w:div>
    <w:div w:id="1385183007">
      <w:bodyDiv w:val="1"/>
      <w:marLeft w:val="0"/>
      <w:marRight w:val="0"/>
      <w:marTop w:val="0"/>
      <w:marBottom w:val="0"/>
      <w:divBdr>
        <w:top w:val="none" w:sz="0" w:space="0" w:color="auto"/>
        <w:left w:val="none" w:sz="0" w:space="0" w:color="auto"/>
        <w:bottom w:val="none" w:sz="0" w:space="0" w:color="auto"/>
        <w:right w:val="none" w:sz="0" w:space="0" w:color="auto"/>
      </w:divBdr>
    </w:div>
    <w:div w:id="1391265326">
      <w:bodyDiv w:val="1"/>
      <w:marLeft w:val="0"/>
      <w:marRight w:val="0"/>
      <w:marTop w:val="0"/>
      <w:marBottom w:val="0"/>
      <w:divBdr>
        <w:top w:val="none" w:sz="0" w:space="0" w:color="auto"/>
        <w:left w:val="none" w:sz="0" w:space="0" w:color="auto"/>
        <w:bottom w:val="none" w:sz="0" w:space="0" w:color="auto"/>
        <w:right w:val="none" w:sz="0" w:space="0" w:color="auto"/>
      </w:divBdr>
    </w:div>
    <w:div w:id="1394309038">
      <w:bodyDiv w:val="1"/>
      <w:marLeft w:val="0"/>
      <w:marRight w:val="0"/>
      <w:marTop w:val="0"/>
      <w:marBottom w:val="0"/>
      <w:divBdr>
        <w:top w:val="none" w:sz="0" w:space="0" w:color="auto"/>
        <w:left w:val="none" w:sz="0" w:space="0" w:color="auto"/>
        <w:bottom w:val="none" w:sz="0" w:space="0" w:color="auto"/>
        <w:right w:val="none" w:sz="0" w:space="0" w:color="auto"/>
      </w:divBdr>
    </w:div>
    <w:div w:id="1395660036">
      <w:bodyDiv w:val="1"/>
      <w:marLeft w:val="0"/>
      <w:marRight w:val="0"/>
      <w:marTop w:val="0"/>
      <w:marBottom w:val="0"/>
      <w:divBdr>
        <w:top w:val="none" w:sz="0" w:space="0" w:color="auto"/>
        <w:left w:val="none" w:sz="0" w:space="0" w:color="auto"/>
        <w:bottom w:val="none" w:sz="0" w:space="0" w:color="auto"/>
        <w:right w:val="none" w:sz="0" w:space="0" w:color="auto"/>
      </w:divBdr>
    </w:div>
    <w:div w:id="1404184523">
      <w:bodyDiv w:val="1"/>
      <w:marLeft w:val="0"/>
      <w:marRight w:val="0"/>
      <w:marTop w:val="0"/>
      <w:marBottom w:val="0"/>
      <w:divBdr>
        <w:top w:val="none" w:sz="0" w:space="0" w:color="auto"/>
        <w:left w:val="none" w:sz="0" w:space="0" w:color="auto"/>
        <w:bottom w:val="none" w:sz="0" w:space="0" w:color="auto"/>
        <w:right w:val="none" w:sz="0" w:space="0" w:color="auto"/>
      </w:divBdr>
    </w:div>
    <w:div w:id="1405568540">
      <w:bodyDiv w:val="1"/>
      <w:marLeft w:val="0"/>
      <w:marRight w:val="0"/>
      <w:marTop w:val="0"/>
      <w:marBottom w:val="0"/>
      <w:divBdr>
        <w:top w:val="none" w:sz="0" w:space="0" w:color="auto"/>
        <w:left w:val="none" w:sz="0" w:space="0" w:color="auto"/>
        <w:bottom w:val="none" w:sz="0" w:space="0" w:color="auto"/>
        <w:right w:val="none" w:sz="0" w:space="0" w:color="auto"/>
      </w:divBdr>
    </w:div>
    <w:div w:id="1419403750">
      <w:bodyDiv w:val="1"/>
      <w:marLeft w:val="0"/>
      <w:marRight w:val="0"/>
      <w:marTop w:val="0"/>
      <w:marBottom w:val="0"/>
      <w:divBdr>
        <w:top w:val="none" w:sz="0" w:space="0" w:color="auto"/>
        <w:left w:val="none" w:sz="0" w:space="0" w:color="auto"/>
        <w:bottom w:val="none" w:sz="0" w:space="0" w:color="auto"/>
        <w:right w:val="none" w:sz="0" w:space="0" w:color="auto"/>
      </w:divBdr>
    </w:div>
    <w:div w:id="1438283712">
      <w:bodyDiv w:val="1"/>
      <w:marLeft w:val="0"/>
      <w:marRight w:val="0"/>
      <w:marTop w:val="0"/>
      <w:marBottom w:val="0"/>
      <w:divBdr>
        <w:top w:val="none" w:sz="0" w:space="0" w:color="auto"/>
        <w:left w:val="none" w:sz="0" w:space="0" w:color="auto"/>
        <w:bottom w:val="none" w:sz="0" w:space="0" w:color="auto"/>
        <w:right w:val="none" w:sz="0" w:space="0" w:color="auto"/>
      </w:divBdr>
    </w:div>
    <w:div w:id="1475755713">
      <w:bodyDiv w:val="1"/>
      <w:marLeft w:val="0"/>
      <w:marRight w:val="0"/>
      <w:marTop w:val="0"/>
      <w:marBottom w:val="0"/>
      <w:divBdr>
        <w:top w:val="none" w:sz="0" w:space="0" w:color="auto"/>
        <w:left w:val="none" w:sz="0" w:space="0" w:color="auto"/>
        <w:bottom w:val="none" w:sz="0" w:space="0" w:color="auto"/>
        <w:right w:val="none" w:sz="0" w:space="0" w:color="auto"/>
      </w:divBdr>
    </w:div>
    <w:div w:id="1477646299">
      <w:bodyDiv w:val="1"/>
      <w:marLeft w:val="0"/>
      <w:marRight w:val="0"/>
      <w:marTop w:val="0"/>
      <w:marBottom w:val="0"/>
      <w:divBdr>
        <w:top w:val="none" w:sz="0" w:space="0" w:color="auto"/>
        <w:left w:val="none" w:sz="0" w:space="0" w:color="auto"/>
        <w:bottom w:val="none" w:sz="0" w:space="0" w:color="auto"/>
        <w:right w:val="none" w:sz="0" w:space="0" w:color="auto"/>
      </w:divBdr>
    </w:div>
    <w:div w:id="1484540816">
      <w:bodyDiv w:val="1"/>
      <w:marLeft w:val="0"/>
      <w:marRight w:val="0"/>
      <w:marTop w:val="0"/>
      <w:marBottom w:val="0"/>
      <w:divBdr>
        <w:top w:val="none" w:sz="0" w:space="0" w:color="auto"/>
        <w:left w:val="none" w:sz="0" w:space="0" w:color="auto"/>
        <w:bottom w:val="none" w:sz="0" w:space="0" w:color="auto"/>
        <w:right w:val="none" w:sz="0" w:space="0" w:color="auto"/>
      </w:divBdr>
    </w:div>
    <w:div w:id="1491213369">
      <w:bodyDiv w:val="1"/>
      <w:marLeft w:val="0"/>
      <w:marRight w:val="0"/>
      <w:marTop w:val="0"/>
      <w:marBottom w:val="0"/>
      <w:divBdr>
        <w:top w:val="none" w:sz="0" w:space="0" w:color="auto"/>
        <w:left w:val="none" w:sz="0" w:space="0" w:color="auto"/>
        <w:bottom w:val="none" w:sz="0" w:space="0" w:color="auto"/>
        <w:right w:val="none" w:sz="0" w:space="0" w:color="auto"/>
      </w:divBdr>
    </w:div>
    <w:div w:id="1494225059">
      <w:bodyDiv w:val="1"/>
      <w:marLeft w:val="0"/>
      <w:marRight w:val="0"/>
      <w:marTop w:val="0"/>
      <w:marBottom w:val="0"/>
      <w:divBdr>
        <w:top w:val="none" w:sz="0" w:space="0" w:color="auto"/>
        <w:left w:val="none" w:sz="0" w:space="0" w:color="auto"/>
        <w:bottom w:val="none" w:sz="0" w:space="0" w:color="auto"/>
        <w:right w:val="none" w:sz="0" w:space="0" w:color="auto"/>
      </w:divBdr>
    </w:div>
    <w:div w:id="1505165602">
      <w:bodyDiv w:val="1"/>
      <w:marLeft w:val="0"/>
      <w:marRight w:val="0"/>
      <w:marTop w:val="0"/>
      <w:marBottom w:val="0"/>
      <w:divBdr>
        <w:top w:val="none" w:sz="0" w:space="0" w:color="auto"/>
        <w:left w:val="none" w:sz="0" w:space="0" w:color="auto"/>
        <w:bottom w:val="none" w:sz="0" w:space="0" w:color="auto"/>
        <w:right w:val="none" w:sz="0" w:space="0" w:color="auto"/>
      </w:divBdr>
    </w:div>
    <w:div w:id="1506286939">
      <w:bodyDiv w:val="1"/>
      <w:marLeft w:val="0"/>
      <w:marRight w:val="0"/>
      <w:marTop w:val="0"/>
      <w:marBottom w:val="0"/>
      <w:divBdr>
        <w:top w:val="none" w:sz="0" w:space="0" w:color="auto"/>
        <w:left w:val="none" w:sz="0" w:space="0" w:color="auto"/>
        <w:bottom w:val="none" w:sz="0" w:space="0" w:color="auto"/>
        <w:right w:val="none" w:sz="0" w:space="0" w:color="auto"/>
      </w:divBdr>
    </w:div>
    <w:div w:id="1513647631">
      <w:bodyDiv w:val="1"/>
      <w:marLeft w:val="0"/>
      <w:marRight w:val="0"/>
      <w:marTop w:val="0"/>
      <w:marBottom w:val="0"/>
      <w:divBdr>
        <w:top w:val="none" w:sz="0" w:space="0" w:color="auto"/>
        <w:left w:val="none" w:sz="0" w:space="0" w:color="auto"/>
        <w:bottom w:val="none" w:sz="0" w:space="0" w:color="auto"/>
        <w:right w:val="none" w:sz="0" w:space="0" w:color="auto"/>
      </w:divBdr>
    </w:div>
    <w:div w:id="1522742755">
      <w:bodyDiv w:val="1"/>
      <w:marLeft w:val="0"/>
      <w:marRight w:val="0"/>
      <w:marTop w:val="0"/>
      <w:marBottom w:val="0"/>
      <w:divBdr>
        <w:top w:val="none" w:sz="0" w:space="0" w:color="auto"/>
        <w:left w:val="none" w:sz="0" w:space="0" w:color="auto"/>
        <w:bottom w:val="none" w:sz="0" w:space="0" w:color="auto"/>
        <w:right w:val="none" w:sz="0" w:space="0" w:color="auto"/>
      </w:divBdr>
    </w:div>
    <w:div w:id="1530332555">
      <w:bodyDiv w:val="1"/>
      <w:marLeft w:val="0"/>
      <w:marRight w:val="0"/>
      <w:marTop w:val="0"/>
      <w:marBottom w:val="0"/>
      <w:divBdr>
        <w:top w:val="none" w:sz="0" w:space="0" w:color="auto"/>
        <w:left w:val="none" w:sz="0" w:space="0" w:color="auto"/>
        <w:bottom w:val="none" w:sz="0" w:space="0" w:color="auto"/>
        <w:right w:val="none" w:sz="0" w:space="0" w:color="auto"/>
      </w:divBdr>
    </w:div>
    <w:div w:id="1562012490">
      <w:bodyDiv w:val="1"/>
      <w:marLeft w:val="0"/>
      <w:marRight w:val="0"/>
      <w:marTop w:val="0"/>
      <w:marBottom w:val="0"/>
      <w:divBdr>
        <w:top w:val="none" w:sz="0" w:space="0" w:color="auto"/>
        <w:left w:val="none" w:sz="0" w:space="0" w:color="auto"/>
        <w:bottom w:val="none" w:sz="0" w:space="0" w:color="auto"/>
        <w:right w:val="none" w:sz="0" w:space="0" w:color="auto"/>
      </w:divBdr>
    </w:div>
    <w:div w:id="1589465739">
      <w:bodyDiv w:val="1"/>
      <w:marLeft w:val="0"/>
      <w:marRight w:val="0"/>
      <w:marTop w:val="0"/>
      <w:marBottom w:val="0"/>
      <w:divBdr>
        <w:top w:val="none" w:sz="0" w:space="0" w:color="auto"/>
        <w:left w:val="none" w:sz="0" w:space="0" w:color="auto"/>
        <w:bottom w:val="none" w:sz="0" w:space="0" w:color="auto"/>
        <w:right w:val="none" w:sz="0" w:space="0" w:color="auto"/>
      </w:divBdr>
    </w:div>
    <w:div w:id="1604336896">
      <w:bodyDiv w:val="1"/>
      <w:marLeft w:val="0"/>
      <w:marRight w:val="0"/>
      <w:marTop w:val="0"/>
      <w:marBottom w:val="0"/>
      <w:divBdr>
        <w:top w:val="none" w:sz="0" w:space="0" w:color="auto"/>
        <w:left w:val="none" w:sz="0" w:space="0" w:color="auto"/>
        <w:bottom w:val="none" w:sz="0" w:space="0" w:color="auto"/>
        <w:right w:val="none" w:sz="0" w:space="0" w:color="auto"/>
      </w:divBdr>
    </w:div>
    <w:div w:id="1619877758">
      <w:bodyDiv w:val="1"/>
      <w:marLeft w:val="0"/>
      <w:marRight w:val="0"/>
      <w:marTop w:val="0"/>
      <w:marBottom w:val="0"/>
      <w:divBdr>
        <w:top w:val="none" w:sz="0" w:space="0" w:color="auto"/>
        <w:left w:val="none" w:sz="0" w:space="0" w:color="auto"/>
        <w:bottom w:val="none" w:sz="0" w:space="0" w:color="auto"/>
        <w:right w:val="none" w:sz="0" w:space="0" w:color="auto"/>
      </w:divBdr>
      <w:divsChild>
        <w:div w:id="146826346">
          <w:marLeft w:val="0"/>
          <w:marRight w:val="0"/>
          <w:marTop w:val="0"/>
          <w:marBottom w:val="0"/>
          <w:divBdr>
            <w:top w:val="none" w:sz="0" w:space="0" w:color="auto"/>
            <w:left w:val="none" w:sz="0" w:space="0" w:color="auto"/>
            <w:bottom w:val="none" w:sz="0" w:space="0" w:color="auto"/>
            <w:right w:val="none" w:sz="0" w:space="0" w:color="auto"/>
          </w:divBdr>
          <w:divsChild>
            <w:div w:id="1785466901">
              <w:marLeft w:val="0"/>
              <w:marRight w:val="0"/>
              <w:marTop w:val="0"/>
              <w:marBottom w:val="0"/>
              <w:divBdr>
                <w:top w:val="none" w:sz="0" w:space="0" w:color="auto"/>
                <w:left w:val="none" w:sz="0" w:space="0" w:color="auto"/>
                <w:bottom w:val="none" w:sz="0" w:space="0" w:color="auto"/>
                <w:right w:val="none" w:sz="0" w:space="0" w:color="auto"/>
              </w:divBdr>
              <w:divsChild>
                <w:div w:id="135280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919966">
      <w:bodyDiv w:val="1"/>
      <w:marLeft w:val="0"/>
      <w:marRight w:val="0"/>
      <w:marTop w:val="0"/>
      <w:marBottom w:val="0"/>
      <w:divBdr>
        <w:top w:val="none" w:sz="0" w:space="0" w:color="auto"/>
        <w:left w:val="none" w:sz="0" w:space="0" w:color="auto"/>
        <w:bottom w:val="none" w:sz="0" w:space="0" w:color="auto"/>
        <w:right w:val="none" w:sz="0" w:space="0" w:color="auto"/>
      </w:divBdr>
    </w:div>
    <w:div w:id="1626884035">
      <w:bodyDiv w:val="1"/>
      <w:marLeft w:val="0"/>
      <w:marRight w:val="0"/>
      <w:marTop w:val="0"/>
      <w:marBottom w:val="0"/>
      <w:divBdr>
        <w:top w:val="none" w:sz="0" w:space="0" w:color="auto"/>
        <w:left w:val="none" w:sz="0" w:space="0" w:color="auto"/>
        <w:bottom w:val="none" w:sz="0" w:space="0" w:color="auto"/>
        <w:right w:val="none" w:sz="0" w:space="0" w:color="auto"/>
      </w:divBdr>
    </w:div>
    <w:div w:id="1632051000">
      <w:bodyDiv w:val="1"/>
      <w:marLeft w:val="0"/>
      <w:marRight w:val="0"/>
      <w:marTop w:val="0"/>
      <w:marBottom w:val="0"/>
      <w:divBdr>
        <w:top w:val="none" w:sz="0" w:space="0" w:color="auto"/>
        <w:left w:val="none" w:sz="0" w:space="0" w:color="auto"/>
        <w:bottom w:val="none" w:sz="0" w:space="0" w:color="auto"/>
        <w:right w:val="none" w:sz="0" w:space="0" w:color="auto"/>
      </w:divBdr>
    </w:div>
    <w:div w:id="1640917350">
      <w:bodyDiv w:val="1"/>
      <w:marLeft w:val="0"/>
      <w:marRight w:val="0"/>
      <w:marTop w:val="0"/>
      <w:marBottom w:val="0"/>
      <w:divBdr>
        <w:top w:val="none" w:sz="0" w:space="0" w:color="auto"/>
        <w:left w:val="none" w:sz="0" w:space="0" w:color="auto"/>
        <w:bottom w:val="none" w:sz="0" w:space="0" w:color="auto"/>
        <w:right w:val="none" w:sz="0" w:space="0" w:color="auto"/>
      </w:divBdr>
    </w:div>
    <w:div w:id="1642885879">
      <w:bodyDiv w:val="1"/>
      <w:marLeft w:val="0"/>
      <w:marRight w:val="0"/>
      <w:marTop w:val="0"/>
      <w:marBottom w:val="0"/>
      <w:divBdr>
        <w:top w:val="none" w:sz="0" w:space="0" w:color="auto"/>
        <w:left w:val="none" w:sz="0" w:space="0" w:color="auto"/>
        <w:bottom w:val="none" w:sz="0" w:space="0" w:color="auto"/>
        <w:right w:val="none" w:sz="0" w:space="0" w:color="auto"/>
      </w:divBdr>
    </w:div>
    <w:div w:id="1645814777">
      <w:bodyDiv w:val="1"/>
      <w:marLeft w:val="0"/>
      <w:marRight w:val="0"/>
      <w:marTop w:val="0"/>
      <w:marBottom w:val="0"/>
      <w:divBdr>
        <w:top w:val="none" w:sz="0" w:space="0" w:color="auto"/>
        <w:left w:val="none" w:sz="0" w:space="0" w:color="auto"/>
        <w:bottom w:val="none" w:sz="0" w:space="0" w:color="auto"/>
        <w:right w:val="none" w:sz="0" w:space="0" w:color="auto"/>
      </w:divBdr>
    </w:div>
    <w:div w:id="1671715241">
      <w:bodyDiv w:val="1"/>
      <w:marLeft w:val="0"/>
      <w:marRight w:val="0"/>
      <w:marTop w:val="0"/>
      <w:marBottom w:val="0"/>
      <w:divBdr>
        <w:top w:val="none" w:sz="0" w:space="0" w:color="auto"/>
        <w:left w:val="none" w:sz="0" w:space="0" w:color="auto"/>
        <w:bottom w:val="none" w:sz="0" w:space="0" w:color="auto"/>
        <w:right w:val="none" w:sz="0" w:space="0" w:color="auto"/>
      </w:divBdr>
    </w:div>
    <w:div w:id="1677346049">
      <w:bodyDiv w:val="1"/>
      <w:marLeft w:val="0"/>
      <w:marRight w:val="0"/>
      <w:marTop w:val="0"/>
      <w:marBottom w:val="0"/>
      <w:divBdr>
        <w:top w:val="none" w:sz="0" w:space="0" w:color="auto"/>
        <w:left w:val="none" w:sz="0" w:space="0" w:color="auto"/>
        <w:bottom w:val="none" w:sz="0" w:space="0" w:color="auto"/>
        <w:right w:val="none" w:sz="0" w:space="0" w:color="auto"/>
      </w:divBdr>
    </w:div>
    <w:div w:id="1679651992">
      <w:bodyDiv w:val="1"/>
      <w:marLeft w:val="0"/>
      <w:marRight w:val="0"/>
      <w:marTop w:val="0"/>
      <w:marBottom w:val="0"/>
      <w:divBdr>
        <w:top w:val="none" w:sz="0" w:space="0" w:color="auto"/>
        <w:left w:val="none" w:sz="0" w:space="0" w:color="auto"/>
        <w:bottom w:val="none" w:sz="0" w:space="0" w:color="auto"/>
        <w:right w:val="none" w:sz="0" w:space="0" w:color="auto"/>
      </w:divBdr>
    </w:div>
    <w:div w:id="1704475586">
      <w:bodyDiv w:val="1"/>
      <w:marLeft w:val="0"/>
      <w:marRight w:val="0"/>
      <w:marTop w:val="0"/>
      <w:marBottom w:val="0"/>
      <w:divBdr>
        <w:top w:val="none" w:sz="0" w:space="0" w:color="auto"/>
        <w:left w:val="none" w:sz="0" w:space="0" w:color="auto"/>
        <w:bottom w:val="none" w:sz="0" w:space="0" w:color="auto"/>
        <w:right w:val="none" w:sz="0" w:space="0" w:color="auto"/>
      </w:divBdr>
    </w:div>
    <w:div w:id="1727026103">
      <w:bodyDiv w:val="1"/>
      <w:marLeft w:val="0"/>
      <w:marRight w:val="0"/>
      <w:marTop w:val="0"/>
      <w:marBottom w:val="0"/>
      <w:divBdr>
        <w:top w:val="none" w:sz="0" w:space="0" w:color="auto"/>
        <w:left w:val="none" w:sz="0" w:space="0" w:color="auto"/>
        <w:bottom w:val="none" w:sz="0" w:space="0" w:color="auto"/>
        <w:right w:val="none" w:sz="0" w:space="0" w:color="auto"/>
      </w:divBdr>
    </w:div>
    <w:div w:id="1737194510">
      <w:bodyDiv w:val="1"/>
      <w:marLeft w:val="0"/>
      <w:marRight w:val="0"/>
      <w:marTop w:val="0"/>
      <w:marBottom w:val="0"/>
      <w:divBdr>
        <w:top w:val="none" w:sz="0" w:space="0" w:color="auto"/>
        <w:left w:val="none" w:sz="0" w:space="0" w:color="auto"/>
        <w:bottom w:val="none" w:sz="0" w:space="0" w:color="auto"/>
        <w:right w:val="none" w:sz="0" w:space="0" w:color="auto"/>
      </w:divBdr>
    </w:div>
    <w:div w:id="1738168295">
      <w:bodyDiv w:val="1"/>
      <w:marLeft w:val="0"/>
      <w:marRight w:val="0"/>
      <w:marTop w:val="0"/>
      <w:marBottom w:val="0"/>
      <w:divBdr>
        <w:top w:val="none" w:sz="0" w:space="0" w:color="auto"/>
        <w:left w:val="none" w:sz="0" w:space="0" w:color="auto"/>
        <w:bottom w:val="none" w:sz="0" w:space="0" w:color="auto"/>
        <w:right w:val="none" w:sz="0" w:space="0" w:color="auto"/>
      </w:divBdr>
    </w:div>
    <w:div w:id="1740708112">
      <w:bodyDiv w:val="1"/>
      <w:marLeft w:val="0"/>
      <w:marRight w:val="0"/>
      <w:marTop w:val="0"/>
      <w:marBottom w:val="0"/>
      <w:divBdr>
        <w:top w:val="none" w:sz="0" w:space="0" w:color="auto"/>
        <w:left w:val="none" w:sz="0" w:space="0" w:color="auto"/>
        <w:bottom w:val="none" w:sz="0" w:space="0" w:color="auto"/>
        <w:right w:val="none" w:sz="0" w:space="0" w:color="auto"/>
      </w:divBdr>
    </w:div>
    <w:div w:id="1745836227">
      <w:bodyDiv w:val="1"/>
      <w:marLeft w:val="0"/>
      <w:marRight w:val="0"/>
      <w:marTop w:val="0"/>
      <w:marBottom w:val="0"/>
      <w:divBdr>
        <w:top w:val="none" w:sz="0" w:space="0" w:color="auto"/>
        <w:left w:val="none" w:sz="0" w:space="0" w:color="auto"/>
        <w:bottom w:val="none" w:sz="0" w:space="0" w:color="auto"/>
        <w:right w:val="none" w:sz="0" w:space="0" w:color="auto"/>
      </w:divBdr>
    </w:div>
    <w:div w:id="1749964480">
      <w:bodyDiv w:val="1"/>
      <w:marLeft w:val="0"/>
      <w:marRight w:val="0"/>
      <w:marTop w:val="0"/>
      <w:marBottom w:val="0"/>
      <w:divBdr>
        <w:top w:val="none" w:sz="0" w:space="0" w:color="auto"/>
        <w:left w:val="none" w:sz="0" w:space="0" w:color="auto"/>
        <w:bottom w:val="none" w:sz="0" w:space="0" w:color="auto"/>
        <w:right w:val="none" w:sz="0" w:space="0" w:color="auto"/>
      </w:divBdr>
    </w:div>
    <w:div w:id="1754818594">
      <w:bodyDiv w:val="1"/>
      <w:marLeft w:val="0"/>
      <w:marRight w:val="0"/>
      <w:marTop w:val="0"/>
      <w:marBottom w:val="0"/>
      <w:divBdr>
        <w:top w:val="none" w:sz="0" w:space="0" w:color="auto"/>
        <w:left w:val="none" w:sz="0" w:space="0" w:color="auto"/>
        <w:bottom w:val="none" w:sz="0" w:space="0" w:color="auto"/>
        <w:right w:val="none" w:sz="0" w:space="0" w:color="auto"/>
      </w:divBdr>
    </w:div>
    <w:div w:id="1778138137">
      <w:bodyDiv w:val="1"/>
      <w:marLeft w:val="0"/>
      <w:marRight w:val="0"/>
      <w:marTop w:val="0"/>
      <w:marBottom w:val="0"/>
      <w:divBdr>
        <w:top w:val="none" w:sz="0" w:space="0" w:color="auto"/>
        <w:left w:val="none" w:sz="0" w:space="0" w:color="auto"/>
        <w:bottom w:val="none" w:sz="0" w:space="0" w:color="auto"/>
        <w:right w:val="none" w:sz="0" w:space="0" w:color="auto"/>
      </w:divBdr>
    </w:div>
    <w:div w:id="1781024442">
      <w:bodyDiv w:val="1"/>
      <w:marLeft w:val="0"/>
      <w:marRight w:val="0"/>
      <w:marTop w:val="0"/>
      <w:marBottom w:val="0"/>
      <w:divBdr>
        <w:top w:val="none" w:sz="0" w:space="0" w:color="auto"/>
        <w:left w:val="none" w:sz="0" w:space="0" w:color="auto"/>
        <w:bottom w:val="none" w:sz="0" w:space="0" w:color="auto"/>
        <w:right w:val="none" w:sz="0" w:space="0" w:color="auto"/>
      </w:divBdr>
    </w:div>
    <w:div w:id="1785228535">
      <w:bodyDiv w:val="1"/>
      <w:marLeft w:val="0"/>
      <w:marRight w:val="0"/>
      <w:marTop w:val="0"/>
      <w:marBottom w:val="0"/>
      <w:divBdr>
        <w:top w:val="none" w:sz="0" w:space="0" w:color="auto"/>
        <w:left w:val="none" w:sz="0" w:space="0" w:color="auto"/>
        <w:bottom w:val="none" w:sz="0" w:space="0" w:color="auto"/>
        <w:right w:val="none" w:sz="0" w:space="0" w:color="auto"/>
      </w:divBdr>
    </w:div>
    <w:div w:id="1795519504">
      <w:bodyDiv w:val="1"/>
      <w:marLeft w:val="0"/>
      <w:marRight w:val="0"/>
      <w:marTop w:val="0"/>
      <w:marBottom w:val="0"/>
      <w:divBdr>
        <w:top w:val="none" w:sz="0" w:space="0" w:color="auto"/>
        <w:left w:val="none" w:sz="0" w:space="0" w:color="auto"/>
        <w:bottom w:val="none" w:sz="0" w:space="0" w:color="auto"/>
        <w:right w:val="none" w:sz="0" w:space="0" w:color="auto"/>
      </w:divBdr>
    </w:div>
    <w:div w:id="1797410257">
      <w:bodyDiv w:val="1"/>
      <w:marLeft w:val="0"/>
      <w:marRight w:val="0"/>
      <w:marTop w:val="0"/>
      <w:marBottom w:val="0"/>
      <w:divBdr>
        <w:top w:val="none" w:sz="0" w:space="0" w:color="auto"/>
        <w:left w:val="none" w:sz="0" w:space="0" w:color="auto"/>
        <w:bottom w:val="none" w:sz="0" w:space="0" w:color="auto"/>
        <w:right w:val="none" w:sz="0" w:space="0" w:color="auto"/>
      </w:divBdr>
    </w:div>
    <w:div w:id="1803035692">
      <w:bodyDiv w:val="1"/>
      <w:marLeft w:val="0"/>
      <w:marRight w:val="0"/>
      <w:marTop w:val="0"/>
      <w:marBottom w:val="0"/>
      <w:divBdr>
        <w:top w:val="none" w:sz="0" w:space="0" w:color="auto"/>
        <w:left w:val="none" w:sz="0" w:space="0" w:color="auto"/>
        <w:bottom w:val="none" w:sz="0" w:space="0" w:color="auto"/>
        <w:right w:val="none" w:sz="0" w:space="0" w:color="auto"/>
      </w:divBdr>
    </w:div>
    <w:div w:id="1813211617">
      <w:bodyDiv w:val="1"/>
      <w:marLeft w:val="0"/>
      <w:marRight w:val="0"/>
      <w:marTop w:val="0"/>
      <w:marBottom w:val="0"/>
      <w:divBdr>
        <w:top w:val="none" w:sz="0" w:space="0" w:color="auto"/>
        <w:left w:val="none" w:sz="0" w:space="0" w:color="auto"/>
        <w:bottom w:val="none" w:sz="0" w:space="0" w:color="auto"/>
        <w:right w:val="none" w:sz="0" w:space="0" w:color="auto"/>
      </w:divBdr>
    </w:div>
    <w:div w:id="1836333180">
      <w:bodyDiv w:val="1"/>
      <w:marLeft w:val="0"/>
      <w:marRight w:val="0"/>
      <w:marTop w:val="0"/>
      <w:marBottom w:val="0"/>
      <w:divBdr>
        <w:top w:val="none" w:sz="0" w:space="0" w:color="auto"/>
        <w:left w:val="none" w:sz="0" w:space="0" w:color="auto"/>
        <w:bottom w:val="none" w:sz="0" w:space="0" w:color="auto"/>
        <w:right w:val="none" w:sz="0" w:space="0" w:color="auto"/>
      </w:divBdr>
    </w:div>
    <w:div w:id="1850943326">
      <w:bodyDiv w:val="1"/>
      <w:marLeft w:val="0"/>
      <w:marRight w:val="0"/>
      <w:marTop w:val="0"/>
      <w:marBottom w:val="0"/>
      <w:divBdr>
        <w:top w:val="none" w:sz="0" w:space="0" w:color="auto"/>
        <w:left w:val="none" w:sz="0" w:space="0" w:color="auto"/>
        <w:bottom w:val="none" w:sz="0" w:space="0" w:color="auto"/>
        <w:right w:val="none" w:sz="0" w:space="0" w:color="auto"/>
      </w:divBdr>
    </w:div>
    <w:div w:id="1862552114">
      <w:bodyDiv w:val="1"/>
      <w:marLeft w:val="0"/>
      <w:marRight w:val="0"/>
      <w:marTop w:val="0"/>
      <w:marBottom w:val="0"/>
      <w:divBdr>
        <w:top w:val="none" w:sz="0" w:space="0" w:color="auto"/>
        <w:left w:val="none" w:sz="0" w:space="0" w:color="auto"/>
        <w:bottom w:val="none" w:sz="0" w:space="0" w:color="auto"/>
        <w:right w:val="none" w:sz="0" w:space="0" w:color="auto"/>
      </w:divBdr>
    </w:div>
    <w:div w:id="1866164420">
      <w:bodyDiv w:val="1"/>
      <w:marLeft w:val="0"/>
      <w:marRight w:val="0"/>
      <w:marTop w:val="0"/>
      <w:marBottom w:val="0"/>
      <w:divBdr>
        <w:top w:val="none" w:sz="0" w:space="0" w:color="auto"/>
        <w:left w:val="none" w:sz="0" w:space="0" w:color="auto"/>
        <w:bottom w:val="none" w:sz="0" w:space="0" w:color="auto"/>
        <w:right w:val="none" w:sz="0" w:space="0" w:color="auto"/>
      </w:divBdr>
    </w:div>
    <w:div w:id="1872570598">
      <w:bodyDiv w:val="1"/>
      <w:marLeft w:val="0"/>
      <w:marRight w:val="0"/>
      <w:marTop w:val="0"/>
      <w:marBottom w:val="0"/>
      <w:divBdr>
        <w:top w:val="none" w:sz="0" w:space="0" w:color="auto"/>
        <w:left w:val="none" w:sz="0" w:space="0" w:color="auto"/>
        <w:bottom w:val="none" w:sz="0" w:space="0" w:color="auto"/>
        <w:right w:val="none" w:sz="0" w:space="0" w:color="auto"/>
      </w:divBdr>
    </w:div>
    <w:div w:id="1875120743">
      <w:bodyDiv w:val="1"/>
      <w:marLeft w:val="0"/>
      <w:marRight w:val="0"/>
      <w:marTop w:val="0"/>
      <w:marBottom w:val="0"/>
      <w:divBdr>
        <w:top w:val="none" w:sz="0" w:space="0" w:color="auto"/>
        <w:left w:val="none" w:sz="0" w:space="0" w:color="auto"/>
        <w:bottom w:val="none" w:sz="0" w:space="0" w:color="auto"/>
        <w:right w:val="none" w:sz="0" w:space="0" w:color="auto"/>
      </w:divBdr>
    </w:div>
    <w:div w:id="1880127365">
      <w:bodyDiv w:val="1"/>
      <w:marLeft w:val="0"/>
      <w:marRight w:val="0"/>
      <w:marTop w:val="0"/>
      <w:marBottom w:val="0"/>
      <w:divBdr>
        <w:top w:val="none" w:sz="0" w:space="0" w:color="auto"/>
        <w:left w:val="none" w:sz="0" w:space="0" w:color="auto"/>
        <w:bottom w:val="none" w:sz="0" w:space="0" w:color="auto"/>
        <w:right w:val="none" w:sz="0" w:space="0" w:color="auto"/>
      </w:divBdr>
    </w:div>
    <w:div w:id="1917089248">
      <w:bodyDiv w:val="1"/>
      <w:marLeft w:val="0"/>
      <w:marRight w:val="0"/>
      <w:marTop w:val="0"/>
      <w:marBottom w:val="0"/>
      <w:divBdr>
        <w:top w:val="none" w:sz="0" w:space="0" w:color="auto"/>
        <w:left w:val="none" w:sz="0" w:space="0" w:color="auto"/>
        <w:bottom w:val="none" w:sz="0" w:space="0" w:color="auto"/>
        <w:right w:val="none" w:sz="0" w:space="0" w:color="auto"/>
      </w:divBdr>
    </w:div>
    <w:div w:id="1922370888">
      <w:bodyDiv w:val="1"/>
      <w:marLeft w:val="0"/>
      <w:marRight w:val="0"/>
      <w:marTop w:val="0"/>
      <w:marBottom w:val="0"/>
      <w:divBdr>
        <w:top w:val="none" w:sz="0" w:space="0" w:color="auto"/>
        <w:left w:val="none" w:sz="0" w:space="0" w:color="auto"/>
        <w:bottom w:val="none" w:sz="0" w:space="0" w:color="auto"/>
        <w:right w:val="none" w:sz="0" w:space="0" w:color="auto"/>
      </w:divBdr>
    </w:div>
    <w:div w:id="1926068201">
      <w:bodyDiv w:val="1"/>
      <w:marLeft w:val="0"/>
      <w:marRight w:val="0"/>
      <w:marTop w:val="0"/>
      <w:marBottom w:val="0"/>
      <w:divBdr>
        <w:top w:val="none" w:sz="0" w:space="0" w:color="auto"/>
        <w:left w:val="none" w:sz="0" w:space="0" w:color="auto"/>
        <w:bottom w:val="none" w:sz="0" w:space="0" w:color="auto"/>
        <w:right w:val="none" w:sz="0" w:space="0" w:color="auto"/>
      </w:divBdr>
    </w:div>
    <w:div w:id="1930192293">
      <w:bodyDiv w:val="1"/>
      <w:marLeft w:val="0"/>
      <w:marRight w:val="0"/>
      <w:marTop w:val="0"/>
      <w:marBottom w:val="0"/>
      <w:divBdr>
        <w:top w:val="none" w:sz="0" w:space="0" w:color="auto"/>
        <w:left w:val="none" w:sz="0" w:space="0" w:color="auto"/>
        <w:bottom w:val="none" w:sz="0" w:space="0" w:color="auto"/>
        <w:right w:val="none" w:sz="0" w:space="0" w:color="auto"/>
      </w:divBdr>
    </w:div>
    <w:div w:id="2018923247">
      <w:bodyDiv w:val="1"/>
      <w:marLeft w:val="0"/>
      <w:marRight w:val="0"/>
      <w:marTop w:val="0"/>
      <w:marBottom w:val="0"/>
      <w:divBdr>
        <w:top w:val="none" w:sz="0" w:space="0" w:color="auto"/>
        <w:left w:val="none" w:sz="0" w:space="0" w:color="auto"/>
        <w:bottom w:val="none" w:sz="0" w:space="0" w:color="auto"/>
        <w:right w:val="none" w:sz="0" w:space="0" w:color="auto"/>
      </w:divBdr>
    </w:div>
    <w:div w:id="2025589533">
      <w:bodyDiv w:val="1"/>
      <w:marLeft w:val="0"/>
      <w:marRight w:val="0"/>
      <w:marTop w:val="0"/>
      <w:marBottom w:val="0"/>
      <w:divBdr>
        <w:top w:val="none" w:sz="0" w:space="0" w:color="auto"/>
        <w:left w:val="none" w:sz="0" w:space="0" w:color="auto"/>
        <w:bottom w:val="none" w:sz="0" w:space="0" w:color="auto"/>
        <w:right w:val="none" w:sz="0" w:space="0" w:color="auto"/>
      </w:divBdr>
    </w:div>
    <w:div w:id="2043969084">
      <w:bodyDiv w:val="1"/>
      <w:marLeft w:val="0"/>
      <w:marRight w:val="0"/>
      <w:marTop w:val="0"/>
      <w:marBottom w:val="0"/>
      <w:divBdr>
        <w:top w:val="none" w:sz="0" w:space="0" w:color="auto"/>
        <w:left w:val="none" w:sz="0" w:space="0" w:color="auto"/>
        <w:bottom w:val="none" w:sz="0" w:space="0" w:color="auto"/>
        <w:right w:val="none" w:sz="0" w:space="0" w:color="auto"/>
      </w:divBdr>
    </w:div>
    <w:div w:id="2059548156">
      <w:bodyDiv w:val="1"/>
      <w:marLeft w:val="0"/>
      <w:marRight w:val="0"/>
      <w:marTop w:val="0"/>
      <w:marBottom w:val="0"/>
      <w:divBdr>
        <w:top w:val="none" w:sz="0" w:space="0" w:color="auto"/>
        <w:left w:val="none" w:sz="0" w:space="0" w:color="auto"/>
        <w:bottom w:val="none" w:sz="0" w:space="0" w:color="auto"/>
        <w:right w:val="none" w:sz="0" w:space="0" w:color="auto"/>
      </w:divBdr>
    </w:div>
    <w:div w:id="2060666656">
      <w:bodyDiv w:val="1"/>
      <w:marLeft w:val="0"/>
      <w:marRight w:val="0"/>
      <w:marTop w:val="0"/>
      <w:marBottom w:val="0"/>
      <w:divBdr>
        <w:top w:val="none" w:sz="0" w:space="0" w:color="auto"/>
        <w:left w:val="none" w:sz="0" w:space="0" w:color="auto"/>
        <w:bottom w:val="none" w:sz="0" w:space="0" w:color="auto"/>
        <w:right w:val="none" w:sz="0" w:space="0" w:color="auto"/>
      </w:divBdr>
    </w:div>
    <w:div w:id="2065256646">
      <w:bodyDiv w:val="1"/>
      <w:marLeft w:val="0"/>
      <w:marRight w:val="0"/>
      <w:marTop w:val="0"/>
      <w:marBottom w:val="0"/>
      <w:divBdr>
        <w:top w:val="none" w:sz="0" w:space="0" w:color="auto"/>
        <w:left w:val="none" w:sz="0" w:space="0" w:color="auto"/>
        <w:bottom w:val="none" w:sz="0" w:space="0" w:color="auto"/>
        <w:right w:val="none" w:sz="0" w:space="0" w:color="auto"/>
      </w:divBdr>
    </w:div>
    <w:div w:id="2071684599">
      <w:bodyDiv w:val="1"/>
      <w:marLeft w:val="0"/>
      <w:marRight w:val="0"/>
      <w:marTop w:val="0"/>
      <w:marBottom w:val="0"/>
      <w:divBdr>
        <w:top w:val="none" w:sz="0" w:space="0" w:color="auto"/>
        <w:left w:val="none" w:sz="0" w:space="0" w:color="auto"/>
        <w:bottom w:val="none" w:sz="0" w:space="0" w:color="auto"/>
        <w:right w:val="none" w:sz="0" w:space="0" w:color="auto"/>
      </w:divBdr>
    </w:div>
    <w:div w:id="2074817741">
      <w:bodyDiv w:val="1"/>
      <w:marLeft w:val="0"/>
      <w:marRight w:val="0"/>
      <w:marTop w:val="0"/>
      <w:marBottom w:val="0"/>
      <w:divBdr>
        <w:top w:val="none" w:sz="0" w:space="0" w:color="auto"/>
        <w:left w:val="none" w:sz="0" w:space="0" w:color="auto"/>
        <w:bottom w:val="none" w:sz="0" w:space="0" w:color="auto"/>
        <w:right w:val="none" w:sz="0" w:space="0" w:color="auto"/>
      </w:divBdr>
    </w:div>
    <w:div w:id="2076855485">
      <w:bodyDiv w:val="1"/>
      <w:marLeft w:val="0"/>
      <w:marRight w:val="0"/>
      <w:marTop w:val="0"/>
      <w:marBottom w:val="0"/>
      <w:divBdr>
        <w:top w:val="none" w:sz="0" w:space="0" w:color="auto"/>
        <w:left w:val="none" w:sz="0" w:space="0" w:color="auto"/>
        <w:bottom w:val="none" w:sz="0" w:space="0" w:color="auto"/>
        <w:right w:val="none" w:sz="0" w:space="0" w:color="auto"/>
      </w:divBdr>
    </w:div>
    <w:div w:id="2079399362">
      <w:bodyDiv w:val="1"/>
      <w:marLeft w:val="0"/>
      <w:marRight w:val="0"/>
      <w:marTop w:val="0"/>
      <w:marBottom w:val="0"/>
      <w:divBdr>
        <w:top w:val="none" w:sz="0" w:space="0" w:color="auto"/>
        <w:left w:val="none" w:sz="0" w:space="0" w:color="auto"/>
        <w:bottom w:val="none" w:sz="0" w:space="0" w:color="auto"/>
        <w:right w:val="none" w:sz="0" w:space="0" w:color="auto"/>
      </w:divBdr>
    </w:div>
    <w:div w:id="2079865167">
      <w:bodyDiv w:val="1"/>
      <w:marLeft w:val="0"/>
      <w:marRight w:val="0"/>
      <w:marTop w:val="0"/>
      <w:marBottom w:val="0"/>
      <w:divBdr>
        <w:top w:val="none" w:sz="0" w:space="0" w:color="auto"/>
        <w:left w:val="none" w:sz="0" w:space="0" w:color="auto"/>
        <w:bottom w:val="none" w:sz="0" w:space="0" w:color="auto"/>
        <w:right w:val="none" w:sz="0" w:space="0" w:color="auto"/>
      </w:divBdr>
    </w:div>
    <w:div w:id="2088309757">
      <w:bodyDiv w:val="1"/>
      <w:marLeft w:val="0"/>
      <w:marRight w:val="0"/>
      <w:marTop w:val="0"/>
      <w:marBottom w:val="0"/>
      <w:divBdr>
        <w:top w:val="none" w:sz="0" w:space="0" w:color="auto"/>
        <w:left w:val="none" w:sz="0" w:space="0" w:color="auto"/>
        <w:bottom w:val="none" w:sz="0" w:space="0" w:color="auto"/>
        <w:right w:val="none" w:sz="0" w:space="0" w:color="auto"/>
      </w:divBdr>
    </w:div>
    <w:div w:id="2096052876">
      <w:bodyDiv w:val="1"/>
      <w:marLeft w:val="0"/>
      <w:marRight w:val="0"/>
      <w:marTop w:val="0"/>
      <w:marBottom w:val="0"/>
      <w:divBdr>
        <w:top w:val="none" w:sz="0" w:space="0" w:color="auto"/>
        <w:left w:val="none" w:sz="0" w:space="0" w:color="auto"/>
        <w:bottom w:val="none" w:sz="0" w:space="0" w:color="auto"/>
        <w:right w:val="none" w:sz="0" w:space="0" w:color="auto"/>
      </w:divBdr>
    </w:div>
    <w:div w:id="2099517885">
      <w:bodyDiv w:val="1"/>
      <w:marLeft w:val="0"/>
      <w:marRight w:val="0"/>
      <w:marTop w:val="0"/>
      <w:marBottom w:val="0"/>
      <w:divBdr>
        <w:top w:val="none" w:sz="0" w:space="0" w:color="auto"/>
        <w:left w:val="none" w:sz="0" w:space="0" w:color="auto"/>
        <w:bottom w:val="none" w:sz="0" w:space="0" w:color="auto"/>
        <w:right w:val="none" w:sz="0" w:space="0" w:color="auto"/>
      </w:divBdr>
    </w:div>
    <w:div w:id="2108698585">
      <w:bodyDiv w:val="1"/>
      <w:marLeft w:val="0"/>
      <w:marRight w:val="0"/>
      <w:marTop w:val="0"/>
      <w:marBottom w:val="0"/>
      <w:divBdr>
        <w:top w:val="none" w:sz="0" w:space="0" w:color="auto"/>
        <w:left w:val="none" w:sz="0" w:space="0" w:color="auto"/>
        <w:bottom w:val="none" w:sz="0" w:space="0" w:color="auto"/>
        <w:right w:val="none" w:sz="0" w:space="0" w:color="auto"/>
      </w:divBdr>
    </w:div>
    <w:div w:id="2129615376">
      <w:bodyDiv w:val="1"/>
      <w:marLeft w:val="0"/>
      <w:marRight w:val="0"/>
      <w:marTop w:val="0"/>
      <w:marBottom w:val="0"/>
      <w:divBdr>
        <w:top w:val="none" w:sz="0" w:space="0" w:color="auto"/>
        <w:left w:val="none" w:sz="0" w:space="0" w:color="auto"/>
        <w:bottom w:val="none" w:sz="0" w:space="0" w:color="auto"/>
        <w:right w:val="none" w:sz="0" w:space="0" w:color="auto"/>
      </w:divBdr>
    </w:div>
    <w:div w:id="213347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4.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png"/><Relationship Id="rId107" Type="http://schemas.openxmlformats.org/officeDocument/2006/relationships/image" Target="media/image87.jpeg"/><Relationship Id="rId11" Type="http://schemas.microsoft.com/office/2018/08/relationships/commentsExtensible" Target="commentsExtensible.xml"/><Relationship Id="rId32" Type="http://schemas.openxmlformats.org/officeDocument/2006/relationships/image" Target="media/image19.png"/><Relationship Id="rId53" Type="http://schemas.openxmlformats.org/officeDocument/2006/relationships/image" Target="media/image36.jpeg"/><Relationship Id="rId74" Type="http://schemas.openxmlformats.org/officeDocument/2006/relationships/image" Target="media/image54.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1.jpeg"/><Relationship Id="rId22" Type="http://schemas.openxmlformats.org/officeDocument/2006/relationships/image" Target="media/image9.jpeg"/><Relationship Id="rId43" Type="http://schemas.openxmlformats.org/officeDocument/2006/relationships/image" Target="media/image26.png"/><Relationship Id="rId64" Type="http://schemas.openxmlformats.org/officeDocument/2006/relationships/image" Target="media/image44.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5.jpe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png"/><Relationship Id="rId12" Type="http://schemas.openxmlformats.org/officeDocument/2006/relationships/image" Target="media/image1.pn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3.jpeg"/><Relationship Id="rId75" Type="http://schemas.openxmlformats.org/officeDocument/2006/relationships/image" Target="media/image55.jpe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jpe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9.jpeg"/><Relationship Id="rId44" Type="http://schemas.openxmlformats.org/officeDocument/2006/relationships/image" Target="media/image27.png"/><Relationship Id="rId65" Type="http://schemas.openxmlformats.org/officeDocument/2006/relationships/image" Target="media/image45.png"/><Relationship Id="rId86" Type="http://schemas.openxmlformats.org/officeDocument/2006/relationships/image" Target="media/image66.jpe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13" Type="http://schemas.openxmlformats.org/officeDocument/2006/relationships/image" Target="media/image2.jpeg"/><Relationship Id="rId109" Type="http://schemas.openxmlformats.org/officeDocument/2006/relationships/image" Target="media/image89.jpeg"/><Relationship Id="rId50" Type="http://schemas.openxmlformats.org/officeDocument/2006/relationships/image" Target="media/image33.pn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emf"/><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2.jpeg"/><Relationship Id="rId183" Type="http://schemas.openxmlformats.org/officeDocument/2006/relationships/image" Target="media/image163.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1.png"/><Relationship Id="rId82" Type="http://schemas.openxmlformats.org/officeDocument/2006/relationships/image" Target="media/image62.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jpe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comments" Target="comments.xml"/><Relationship Id="rId51" Type="http://schemas.openxmlformats.org/officeDocument/2006/relationships/image" Target="media/image34.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emf"/><Relationship Id="rId189" Type="http://schemas.openxmlformats.org/officeDocument/2006/relationships/image" Target="media/image169.emf"/><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7.jpe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microsoft.com/office/2011/relationships/people" Target="people.xml"/><Relationship Id="rId190" Type="http://schemas.openxmlformats.org/officeDocument/2006/relationships/image" Target="media/image170.emf"/><Relationship Id="rId15" Type="http://schemas.openxmlformats.org/officeDocument/2006/relationships/image" Target="media/image4.png"/><Relationship Id="rId36" Type="http://schemas.openxmlformats.org/officeDocument/2006/relationships/image" Target="media/image190.png"/><Relationship Id="rId57" Type="http://schemas.openxmlformats.org/officeDocument/2006/relationships/image" Target="media/image37.png"/><Relationship Id="rId106" Type="http://schemas.openxmlformats.org/officeDocument/2006/relationships/image" Target="media/image86.jpeg"/><Relationship Id="rId127" Type="http://schemas.openxmlformats.org/officeDocument/2006/relationships/image" Target="media/image107.jpeg"/><Relationship Id="rId10" Type="http://schemas.microsoft.com/office/2016/09/relationships/commentsIds" Target="commentsIds.xml"/><Relationship Id="rId31" Type="http://schemas.openxmlformats.org/officeDocument/2006/relationships/image" Target="media/image18.png"/><Relationship Id="rId52" Type="http://schemas.openxmlformats.org/officeDocument/2006/relationships/image" Target="media/image35.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emf"/><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0.jpeg"/><Relationship Id="rId26" Type="http://schemas.openxmlformats.org/officeDocument/2006/relationships/image" Target="media/image13.jpeg"/><Relationship Id="rId47" Type="http://schemas.openxmlformats.org/officeDocument/2006/relationships/image" Target="media/image30.png"/><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theme" Target="theme/theme1.xml"/><Relationship Id="rId16" Type="http://schemas.openxmlformats.org/officeDocument/2006/relationships/footer" Target="footer1.xml"/><Relationship Id="rId37" Type="http://schemas.openxmlformats.org/officeDocument/2006/relationships/image" Target="media/image20.png"/><Relationship Id="rId58" Type="http://schemas.openxmlformats.org/officeDocument/2006/relationships/image" Target="media/image38.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44" Type="http://schemas.openxmlformats.org/officeDocument/2006/relationships/image" Target="media/image124.jpe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6.emf"/><Relationship Id="rId27" Type="http://schemas.openxmlformats.org/officeDocument/2006/relationships/image" Target="media/image14.png"/><Relationship Id="rId48" Type="http://schemas.openxmlformats.org/officeDocument/2006/relationships/image" Target="media/image31.jpeg"/><Relationship Id="rId69" Type="http://schemas.openxmlformats.org/officeDocument/2006/relationships/image" Target="media/image49.jpe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0.jpeg"/><Relationship Id="rId155" Type="http://schemas.openxmlformats.org/officeDocument/2006/relationships/image" Target="media/image135.jpeg"/><Relationship Id="rId176" Type="http://schemas.openxmlformats.org/officeDocument/2006/relationships/image" Target="media/image156.jpeg"/><Relationship Id="rId17" Type="http://schemas.openxmlformats.org/officeDocument/2006/relationships/footer" Target="footer2.xm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83.jpeg"/><Relationship Id="rId124" Type="http://schemas.openxmlformats.org/officeDocument/2006/relationships/image" Target="media/image104.jpeg"/><Relationship Id="rId70" Type="http://schemas.openxmlformats.org/officeDocument/2006/relationships/image" Target="media/image50.jpe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7.emf"/><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2.jpeg"/><Relationship Id="rId114" Type="http://schemas.openxmlformats.org/officeDocument/2006/relationships/image" Target="media/image94.jpeg"/><Relationship Id="rId60" Type="http://schemas.openxmlformats.org/officeDocument/2006/relationships/image" Target="media/image40.png"/><Relationship Id="rId81" Type="http://schemas.openxmlformats.org/officeDocument/2006/relationships/image" Target="media/image61.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openxmlformats.org/officeDocument/2006/relationships/image" Target="media/image5.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Dep12</b:Tag>
    <b:SourceType>Report</b:SourceType>
    <b:Guid>{BCD0365C-4B2D-401C-8621-52188E3BE3DC}</b:Guid>
    <b:Author>
      <b:Author>
        <b:NameList>
          <b:Person>
            <b:Last>Depdikbud</b:Last>
          </b:Person>
        </b:NameList>
      </b:Author>
    </b:Author>
    <b:Title>Undang-Undang Republik Iindonesia Nomor 12 tahun 2012, tentang bentuk perguruan tinggi</b:Title>
    <b:Year>2012</b:Year>
    <b:RefOrder>14</b:RefOrder>
  </b:Source>
  <b:Source>
    <b:Tag>Rus12</b:Tag>
    <b:SourceType>Book</b:SourceType>
    <b:Guid>{E3901F19-6D51-48FF-A827-DC2368ABA37D}</b:Guid>
    <b:Title>Model - Model Pembelajaran</b:Title>
    <b:Year>2012</b:Year>
    <b:Publisher>PT Rajagrafindo Persada</b:Publisher>
    <b:City>Depok</b:City>
    <b:Author>
      <b:Author>
        <b:NameList>
          <b:Person>
            <b:Last>Rusman</b:Last>
          </b:Person>
        </b:NameList>
      </b:Author>
    </b:Author>
    <b:RefOrder>15</b:RefOrder>
  </b:Source>
  <b:Source>
    <b:Tag>Mar16</b:Tag>
    <b:SourceType>Book</b:SourceType>
    <b:Guid>{7222DD88-C475-4949-BB4A-3A8424ADAE83}</b:Guid>
    <b:Author>
      <b:Author>
        <b:NameList>
          <b:Person>
            <b:Last>Kisworo</b:Last>
            <b:First>Marsudi</b:First>
            <b:Middle>Wahyu</b:Middle>
          </b:Person>
        </b:NameList>
      </b:Author>
    </b:Author>
    <b:Title>Revolusi Belajar</b:Title>
    <b:Year>2016</b:Year>
    <b:City>Jakarta</b:City>
    <b:Publisher>Asik Generation</b:Publisher>
    <b:RefOrder>16</b:RefOrder>
  </b:Source>
  <b:Source>
    <b:Tag>Dar16</b:Tag>
    <b:SourceType>Book</b:SourceType>
    <b:Guid>{62118838-7DA7-4704-97F4-800B0A1C7C68}</b:Guid>
    <b:Author>
      <b:Author>
        <b:NameList>
          <b:Person>
            <b:Last>Daryanto</b:Last>
          </b:Person>
        </b:NameList>
      </b:Author>
    </b:Author>
    <b:Title>Media Pembelajaran : Perannya sangat penting untuk mencapai tujuan pembelajaran (Edisi ke-2 Revisi)</b:Title>
    <b:Year>2016</b:Year>
    <b:City>Yogyakarta</b:City>
    <b:Publisher>Gava Media</b:Publisher>
    <b:RefOrder>17</b:RefOrder>
  </b:Source>
  <b:Source>
    <b:Tag>Les77</b:Tag>
    <b:SourceType>Book</b:SourceType>
    <b:Guid>{BDC554EC-6296-4D36-9982-35AE113B9BC9}</b:Guid>
    <b:Author>
      <b:Author>
        <b:NameList>
          <b:Person>
            <b:Last>Briggs</b:Last>
            <b:First>Leslie</b:First>
            <b:Middle>J</b:Middle>
          </b:Person>
        </b:NameList>
      </b:Author>
    </b:Author>
    <b:Title>Instructional Design, Educational Technology Publications Inc</b:Title>
    <b:Year>1977</b:Year>
    <b:City>New Jersey</b:City>
    <b:Publisher>Englewood Cliffs</b:Publisher>
    <b:RefOrder>18</b:RefOrder>
  </b:Source>
  <b:Source>
    <b:Tag>Hei86</b:Tag>
    <b:SourceType>Book</b:SourceType>
    <b:Guid>{C7852FF4-0A51-460C-BA00-3AADC6623045}</b:Guid>
    <b:Author>
      <b:Author>
        <b:NameList>
          <b:Person>
            <b:Last>Heinich</b:Last>
            <b:First>dkk</b:First>
          </b:Person>
        </b:NameList>
      </b:Author>
    </b:Author>
    <b:Title>Teknologi Pembelajaran Landasan dan Aplikasinya</b:Title>
    <b:Year>1986</b:Year>
    <b:City>New York</b:City>
    <b:Publisher>Macmillan Publishing Company</b:Publisher>
    <b:RefOrder>19</b:RefOrder>
  </b:Source>
  <b:Source>
    <b:Tag>Nat69</b:Tag>
    <b:SourceType>Book</b:SourceType>
    <b:Guid>{9DA93206-942E-486D-96F9-BD7227C51BF7}</b:Guid>
    <b:Author>
      <b:Author>
        <b:NameList>
          <b:Person>
            <b:Last>Association</b:Last>
            <b:First>National</b:First>
            <b:Middle>Education</b:Middle>
          </b:Person>
        </b:NameList>
      </b:Author>
    </b:Author>
    <b:Title>Audiovisual Instruction Departemen, New Media and Collage Teaching</b:Title>
    <b:Year>1969</b:Year>
    <b:City>Washington DC</b:City>
    <b:Publisher>NEA</b:Publisher>
    <b:RefOrder>20</b:RefOrder>
  </b:Source>
  <b:Source>
    <b:Tag>Aza16</b:Tag>
    <b:SourceType>Book</b:SourceType>
    <b:Guid>{28D5CC93-B30E-4152-AEA0-0C5AC3C43B44}</b:Guid>
    <b:Author>
      <b:Author>
        <b:NameList>
          <b:Person>
            <b:Last>Arsyad</b:Last>
            <b:First>Azar</b:First>
          </b:Person>
        </b:NameList>
      </b:Author>
    </b:Author>
    <b:Title>Media Pembelajaran</b:Title>
    <b:Year>2016</b:Year>
    <b:City>Jakarta</b:City>
    <b:Publisher>Raja Grafindo</b:Publisher>
    <b:RefOrder>21</b:RefOrder>
  </b:Source>
  <b:Source>
    <b:Tag>Zah</b:Tag>
    <b:SourceType>JournalArticle</b:SourceType>
    <b:Guid>{218A86B9-092C-4BF5-A650-410D2230CADF}</b:Guid>
    <b:Author>
      <b:Author>
        <b:NameList>
          <b:Person>
            <b:Last>Mustika</b:Last>
            <b:First>Zahara</b:First>
          </b:Person>
        </b:NameList>
      </b:Author>
    </b:Author>
    <b:Title>Urgenitas Media Dalam Mendukung Proses Pembelajaran Yang Kondusif</b:Title>
    <b:Year>2015</b:Year>
    <b:JournalName>Jurnal Ilmiah CIRCUIT Vol. 1</b:JournalName>
    <b:Pages>71-72</b:Pages>
    <b:RefOrder>2</b:RefOrder>
  </b:Source>
  <b:Source>
    <b:Tag>Sid18</b:Tag>
    <b:SourceType>JournalArticle</b:SourceType>
    <b:Guid>{B334A54B-185D-4EF7-B090-E520DC7E6142}</b:Guid>
    <b:Author>
      <b:Author>
        <b:NameList>
          <b:Person>
            <b:Last>Bagas</b:Last>
            <b:First>Sidik</b:First>
          </b:Person>
        </b:NameList>
      </b:Author>
    </b:Author>
    <b:Title>Peranan Media Pembelajaran Dalam Meningkatkan Minat Belajar Mahasiswa</b:Title>
    <b:JournalName>Jurnal Komunikasi Pendidikan-Volume 2</b:JournalName>
    <b:Year>2018</b:Year>
    <b:Pages>2</b:Pages>
    <b:RefOrder>3</b:RefOrder>
  </b:Source>
  <b:Source>
    <b:Tag>Ind11</b:Tag>
    <b:SourceType>Book</b:SourceType>
    <b:Guid>{6252B321-BE68-48B9-954C-193C26849245}</b:Guid>
    <b:Author>
      <b:Author>
        <b:NameList>
          <b:Person>
            <b:Last>Indriana</b:Last>
            <b:First>Dina</b:First>
          </b:Person>
        </b:NameList>
      </b:Author>
    </b:Author>
    <b:Title>Ragam Alat Bantu Media Pengajaran</b:Title>
    <b:Year>2011</b:Year>
    <b:City>Yogyakarta</b:City>
    <b:Publisher>DIVA Press</b:Publisher>
    <b:RefOrder>4</b:RefOrder>
  </b:Source>
  <b:Source>
    <b:Tag>Sit20</b:Tag>
    <b:SourceType>Book</b:SourceType>
    <b:Guid>{2231B236-5BD5-4FC1-AB53-A7C780FD5116}</b:Guid>
    <b:Author>
      <b:Author>
        <b:NameList>
          <b:Person>
            <b:Last>Siti Fadjarajani</b:Last>
            <b:First>dkk</b:First>
          </b:Person>
        </b:NameList>
      </b:Author>
    </b:Author>
    <b:Title>Media Pembelajaran Transformatif</b:Title>
    <b:Year>2020</b:Year>
    <b:City>Kota Gorontalo</b:City>
    <b:Publisher>Ideas Publishing</b:Publisher>
    <b:RefOrder>22</b:RefOrder>
  </b:Source>
  <b:Source>
    <b:Tag>Bag18</b:Tag>
    <b:SourceType>Book</b:SourceType>
    <b:Guid>{6557FEFF-0290-4FE4-A821-B148E93E5F3F}</b:Guid>
    <b:Author>
      <b:Author>
        <b:NameList>
          <b:Person>
            <b:Last>N</b:Last>
            <b:First>Bagoes</b:First>
            <b:Middle>Prawora</b:Middle>
          </b:Person>
        </b:NameList>
      </b:Author>
    </b:Author>
    <b:Title>Aplikasi Sensor Inertia Measurement Unit (IMU) Untuk Memperbaiki Gerak Berjalan Lurus Pada Robot Quadruped</b:Title>
    <b:Year>2018</b:Year>
    <b:City>Surabaya</b:City>
    <b:Publisher>Institut Teknologi Sepuluh Nopember</b:Publisher>
    <b:RefOrder>23</b:RefOrder>
  </b:Source>
  <b:Source>
    <b:Tag>Mud20</b:Tag>
    <b:SourceType>JournalArticle</b:SourceType>
    <b:Guid>{D6F10856-D760-41DF-8D94-212C4BE907FD}</b:Guid>
    <b:Author>
      <b:Author>
        <b:NameList>
          <b:Person>
            <b:Last>Mudarris</b:Last>
            <b:First>Satria</b:First>
            <b:Middle>Gunawan Zain</b:Middle>
          </b:Person>
        </b:NameList>
      </b:Author>
    </b:Author>
    <b:Title>Implementasi Sensor Inertial Meansurenment Unit (IMU) untuk Monitoring Perilaku Roket</b:Title>
    <b:JournalName>AVITEC, Vol 2</b:JournalName>
    <b:Year>2020</b:Year>
    <b:Pages>55-63</b:Pages>
    <b:RefOrder>24</b:RefOrder>
  </b:Source>
  <b:Source>
    <b:Tag>Rob09</b:Tag>
    <b:SourceType>Book</b:SourceType>
    <b:Guid>{5C95126E-B096-481A-969B-6C28F8E155AA}</b:Guid>
    <b:Title>Instructional Design of ADDIE</b:Title>
    <b:Year>2009</b:Year>
    <b:Author>
      <b:Author>
        <b:NameList>
          <b:Person>
            <b:Last>Branch</b:Last>
            <b:First>Robert</b:First>
            <b:Middle>Marie</b:Middle>
          </b:Person>
        </b:NameList>
      </b:Author>
    </b:Author>
    <b:City>New York</b:City>
    <b:Publisher>Springer</b:Publisher>
    <b:RefOrder>25</b:RefOrder>
  </b:Source>
  <b:Source>
    <b:Tag>Sug16</b:Tag>
    <b:SourceType>Book</b:SourceType>
    <b:Guid>{08A4DCF0-C334-4AC3-BEB8-5B816759117C}</b:Guid>
    <b:Author>
      <b:Author>
        <b:NameList>
          <b:Person>
            <b:Last>Sugiyono</b:Last>
          </b:Person>
        </b:NameList>
      </b:Author>
    </b:Author>
    <b:Title>Metode Penelitian &amp; Pengembangan Research &amp; Development</b:Title>
    <b:Year>2016</b:Year>
    <b:City>Bandung</b:City>
    <b:Publisher>Alfabeta</b:Publisher>
    <b:RefOrder>26</b:RefOrder>
  </b:Source>
  <b:Source>
    <b:Tag>Zai14</b:Tag>
    <b:SourceType>Book</b:SourceType>
    <b:Guid>{983663B7-EACF-46DC-8B66-36144AFB7EB5}</b:Guid>
    <b:Author>
      <b:Author>
        <b:NameList>
          <b:Person>
            <b:Last>Arifin</b:Last>
            <b:First>Zainal</b:First>
          </b:Person>
        </b:NameList>
      </b:Author>
    </b:Author>
    <b:Title>Evaluasi Pembelajaran: prinsip, teknik, prosedur</b:Title>
    <b:Year>2014</b:Year>
    <b:City>Yogyakarta</b:City>
    <b:Publisher>Remaja Rosdakarya</b:Publisher>
    <b:RefOrder>27</b:RefOrder>
  </b:Source>
  <b:Source>
    <b:Tag>Cec13</b:Tag>
    <b:SourceType>Book</b:SourceType>
    <b:Guid>{D8C9612A-3D9A-4276-8C08-4621A1B36C05}</b:Guid>
    <b:Author>
      <b:Author>
        <b:NameList>
          <b:Person>
            <b:Last>Kustandi</b:Last>
            <b:First>Cecep</b:First>
          </b:Person>
        </b:NameList>
      </b:Author>
    </b:Author>
    <b:Title>Media Pembelajaran : Manual dan Digital (Edisi Kedua)</b:Title>
    <b:Year>2013</b:Year>
    <b:City>Bogor</b:City>
    <b:Publisher>Ghalia Indonesia</b:Publisher>
    <b:RefOrder>28</b:RefOrder>
  </b:Source>
  <b:Source>
    <b:Tag>Bay17</b:Tag>
    <b:SourceType>Book</b:SourceType>
    <b:Guid>{A9A4F96F-FE1F-44E4-A672-1B2783B95A41}</b:Guid>
    <b:Title>PENGEMBANGAN BAHAN AJAR MEMBACA PEMAHAMAN BIG BOOK BERBASIS BUDAYA LOKAL SUB CERITA “SEJARAH WIRASABA” PADA TINGKAT SEKOLAH DASAR</b:Title>
    <b:Year>2017</b:Year>
    <b:City>Purwokerto</b:City>
    <b:Publisher>Universitas Negeri Purwokerto</b:Publisher>
    <b:Author>
      <b:Author>
        <b:NameList>
          <b:Person>
            <b:Last>Wicaksono</b:Last>
            <b:First>Bayu</b:First>
          </b:Person>
        </b:NameList>
      </b:Author>
    </b:Author>
    <b:RefOrder>6</b:RefOrder>
  </b:Source>
  <b:Source>
    <b:Tag>Rai23</b:Tag>
    <b:SourceType>Book</b:SourceType>
    <b:Guid>{000F828F-717C-457E-946B-E6ABC1494C3D}</b:Guid>
    <b:Author>
      <b:Author>
        <b:NameList>
          <b:Person>
            <b:Last>Nugroho</b:Last>
            <b:First>Raihan</b:First>
            <b:Middle>Bayu</b:Middle>
          </b:Person>
        </b:NameList>
      </b:Author>
    </b:Author>
    <b:Title>Prototype Sistem WIper Pada Kendaraan Listrik Difabel Dengan Menggunakan Motor Servo</b:Title>
    <b:Year>2023</b:Year>
    <b:City>Yogyakarta</b:City>
    <b:Publisher>Universitas Negeri Yogyakarta</b:Publisher>
    <b:RefOrder>29</b:RefOrder>
  </b:Source>
  <b:Source>
    <b:Tag>Muh21</b:Tag>
    <b:SourceType>Book</b:SourceType>
    <b:Guid>{7A6D9D3D-FEB4-4363-A3CF-5C36716EAB10}</b:Guid>
    <b:Author>
      <b:Author>
        <b:NameList>
          <b:Person>
            <b:Last>Fadillah</b:Last>
            <b:First>Muhammad</b:First>
            <b:Middle>Fariz</b:Middle>
          </b:Person>
        </b:NameList>
      </b:Author>
    </b:Author>
    <b:Title>Sensor Gyroscope Sebagai Digitalisasi Alat Ukur Roda</b:Title>
    <b:Year>2021</b:Year>
    <b:City>Yogyakarya</b:City>
    <b:Publisher>Universitas Negeri Yogoyakarta</b:Publisher>
    <b:RefOrder>30</b:RefOrder>
  </b:Source>
  <b:Source>
    <b:Tag>Joc18</b:Tag>
    <b:SourceType>JournalArticle</b:SourceType>
    <b:Guid>{41BC51BA-B206-4E51-BF15-22054EF87BE4}</b:Guid>
    <b:Author>
      <b:Author>
        <b:NameList>
          <b:Person>
            <b:Last>Jochen Wirtz</b:Last>
            <b:First>Paul</b:First>
            <b:Middle>G. Patterson</b:Middle>
          </b:Person>
        </b:NameList>
      </b:Author>
    </b:Author>
    <b:Title>Brave new world: service robots in the frontline</b:Title>
    <b:Year>2018</b:Year>
    <b:JournalName>Journal of Service Management</b:JournalName>
    <b:Pages>907-909</b:Pages>
    <b:RefOrder>7</b:RefOrder>
  </b:Source>
  <b:Source>
    <b:Tag>Ren32</b:Tag>
    <b:SourceType>JournalArticle</b:SourceType>
    <b:Guid>{32F8E90D-40E1-4A2F-8A59-008CAF162A20}</b:Guid>
    <b:Title>A technique for the measurement of attitudes</b:Title>
    <b:Year>1932</b:Year>
    <b:Author>
      <b:Author>
        <b:NameList>
          <b:Person>
            <b:Last>Likert</b:Last>
            <b:First>Rensis</b:First>
          </b:Person>
        </b:NameList>
      </b:Author>
    </b:Author>
    <b:JournalName>Archives of Psychology</b:JournalName>
    <b:Pages>5-55</b:Pages>
    <b:RefOrder>12</b:RefOrder>
  </b:Source>
  <b:Source>
    <b:Tag>Wid12</b:Tag>
    <b:SourceType>Book</b:SourceType>
    <b:Guid>{6A77C3C2-A9EF-4EE7-AFBD-6E941E1AC1F0}</b:Guid>
    <b:Author>
      <b:Author>
        <b:NameList>
          <b:Person>
            <b:Last>Widiyoko</b:Last>
            <b:First>Eko</b:First>
            <b:Middle>Putro</b:Middle>
          </b:Person>
        </b:NameList>
      </b:Author>
    </b:Author>
    <b:Title>Teknik Penyusunan Instrumen Penelitian</b:Title>
    <b:Year>2012</b:Year>
    <b:Publisher>Pustaka Pelajar</b:Publisher>
    <b:RefOrder>13</b:RefOrder>
  </b:Source>
  <b:Source>
    <b:Tag>Yub14</b:Tag>
    <b:SourceType>JournalArticle</b:SourceType>
    <b:Guid>{3BB909A5-12FB-4DAA-ABD3-769704CEF174}</b:Guid>
    <b:Author>
      <b:Author>
        <b:NameList>
          <b:Person>
            <b:Last>Yuberti</b:Last>
          </b:Person>
        </b:NameList>
      </b:Author>
    </b:Author>
    <b:Title>"PENELITIAN DAN PENGEMBANGAN" YANG BELUM DIMINATI DAN PERSPEKTIFNYA</b:Title>
    <b:Year>2014</b:Year>
    <b:JournalName>Jurnal Ilmiah Pendidikan Fisika Al-Biruni Vol 3</b:JournalName>
    <b:RefOrder>1</b:RefOrder>
  </b:Source>
  <b:Source>
    <b:Tag>Abd20</b:Tag>
    <b:SourceType>BookSection</b:SourceType>
    <b:Guid>{F68FE997-A452-400B-B3F2-F15C008FE748}</b:Guid>
    <b:Author>
      <b:Author>
        <b:NameList>
          <b:Person>
            <b:Last>Abdullah</b:Last>
            <b:First>Gamar</b:First>
          </b:Person>
        </b:NameList>
      </b:Author>
      <b:BookAuthor>
        <b:NameList>
          <b:Person>
            <b:Last>Siti Fadjaranjani</b:Last>
            <b:First>Tineu</b:First>
            <b:Middle>Indrianeu, T. M. Haekal</b:Middle>
          </b:Person>
        </b:NameList>
      </b:BookAuthor>
    </b:Author>
    <b:Title>Kedudukan dan Kriteria Pemilihan Media Pembelajaran</b:Title>
    <b:Year>2020</b:Year>
    <b:Pages>38</b:Pages>
    <b:BookTitle>Media Pembelajaran Transformatif</b:BookTitle>
    <b:City>Gorontalo</b:City>
    <b:Publisher>Ideas Publishing</b:Publisher>
    <b:RefOrder>5</b:RefOrder>
  </b:Source>
  <b:Source>
    <b:Tag>Sug19</b:Tag>
    <b:SourceType>Book</b:SourceType>
    <b:Guid>{31BDF4E3-89D4-4A7C-AD26-14300274D3CF}</b:Guid>
    <b:Author>
      <b:Author>
        <b:NameList>
          <b:Person>
            <b:Last>Sugiyono</b:Last>
          </b:Person>
        </b:NameList>
      </b:Author>
    </b:Author>
    <b:Title>Metode Penelitian Kuantitatif, Kualitatif dan R&amp;D</b:Title>
    <b:Year>2020</b:Year>
    <b:City>Bandung</b:City>
    <b:Publisher>Alfabeta</b:Publisher>
    <b:RefOrder>11</b:RefOrder>
  </b:Source>
  <b:Source>
    <b:Tag>HiB23</b:Tag>
    <b:SourceType>InternetSite</b:SourceType>
    <b:Guid>{7383023A-390C-40AD-B785-9D27A7FDE68B}</b:Guid>
    <b:Title>How to use the L298N motor driver module</b:Title>
    <b:Year>2023</b:Year>
    <b:Author>
      <b:Author>
        <b:NameList>
          <b:Person>
            <b:Last>HiBit</b:Last>
          </b:Person>
        </b:NameList>
      </b:Author>
    </b:Author>
    <b:InternetSiteTitle>HiBit</b:InternetSiteTitle>
    <b:Month>January</b:Month>
    <b:Day>30</b:Day>
    <b:URL>https://www.hibit.dev/posts/89/how-to-use-the-l298n-motor-driver-module</b:URL>
    <b:RefOrder>31</b:RefOrder>
  </b:Source>
  <b:Source>
    <b:Tag>Pra13</b:Tag>
    <b:SourceType>Report</b:SourceType>
    <b:Guid>{B5D018EB-BA2D-4C6B-9646-A05A9D1EAF8D}</b:Guid>
    <b:Title>Implementasi Sensor Accelerometer, Gyroscope Dan Magnetometer Berbasis Mikrokontroler Untuk Menampilkan Posisi Benda Menggunakan Inertial Navigation System (INS)</b:Title>
    <b:Year>2013</b:Year>
    <b:Author>
      <b:Author>
        <b:NameList>
          <b:Person>
            <b:Last>Pratama</b:Last>
            <b:First>Yuga</b:First>
            <b:Middle>Aditya</b:Middle>
          </b:Person>
        </b:NameList>
      </b:Author>
    </b:Author>
    <b:City>Bandung</b:City>
    <b:Publisher>Universitas Komputer Indonesia</b:Publisher>
    <b:RefOrder>32</b:RefOrder>
  </b:Source>
  <b:Source>
    <b:Tag>Lor20</b:Tag>
    <b:SourceType>Report</b:SourceType>
    <b:Guid>{A3120DA3-BFFC-4F9D-A206-B9DCB51042B9}</b:Guid>
    <b:Author>
      <b:Author>
        <b:NameList>
          <b:Person>
            <b:Last>Amifia</b:Last>
            <b:First>Lora</b:First>
            <b:Middle>Khaula</b:Middle>
          </b:Person>
        </b:NameList>
      </b:Author>
    </b:Author>
    <b:Title>Design of Logistic Transporter Robot System</b:Title>
    <b:Year>2020</b:Year>
    <b:Publisher>Institut Teknologi Telkom Surabaya</b:Publisher>
    <b:City>Surabaya</b:City>
    <b:RefOrder>33</b:RefOrder>
  </b:Source>
  <b:Source>
    <b:Tag>Hon13</b:Tag>
    <b:SourceType>DocumentFromInternetSite</b:SourceType>
    <b:Guid>{865089A6-535A-4D4C-B300-C49C14C1723C}</b:Guid>
    <b:Title>3-Axis Digital Compass IC</b:Title>
    <b:Year>2013</b:Year>
    <b:Month>February</b:Month>
    <b:URL>https://www.farnell.com/datasheets/1683374.pdf</b:URL>
    <b:Author>
      <b:Author>
        <b:NameList>
          <b:Person>
            <b:Last>Honeywell</b:Last>
          </b:Person>
        </b:NameList>
      </b:Author>
    </b:Author>
    <b:RefOrder>10</b:RefOrder>
  </b:Source>
  <b:Source>
    <b:Tag>STM24</b:Tag>
    <b:SourceType>DocumentFromInternetSite</b:SourceType>
    <b:Guid>{8741498A-34FF-40BB-9093-44C46AA3F74F}</b:Guid>
    <b:Author>
      <b:Author>
        <b:NameList>
          <b:Person>
            <b:Last>STMicroelectronics</b:Last>
          </b:Person>
        </b:NameList>
      </b:Author>
    </b:Author>
    <b:Title>6-axis IMU (inertial measurement unit) : always-on 3‑axis accelerometer and 3‑axis gyroscope</b:Title>
    <b:Year>2024</b:Year>
    <b:Month>Juni</b:Month>
    <b:URL>https://www.st.com/resource/en/datasheet/lsm6dso.pdf</b:URL>
    <b:RefOrder>9</b:RefOrder>
  </b:Source>
  <b:Source>
    <b:Tag>Bou14</b:Tag>
    <b:SourceType>InternetSite</b:SourceType>
    <b:Guid>{427E1B29-E019-4927-84B1-91FDCA250B63}</b:Guid>
    <b:Title>Arduino Pinout</b:Title>
    <b:InternetSiteTitle>Github</b:InternetSiteTitle>
    <b:Year>2014</b:Year>
    <b:URL>https://github.com/Bouni/Arduino-Pinout</b:URL>
    <b:Author>
      <b:Author>
        <b:NameList>
          <b:Person>
            <b:Last>Bouni</b:Last>
          </b:Person>
        </b:NameList>
      </b:Author>
    </b:Author>
    <b:RefOrder>8</b:RefOrder>
  </b:Source>
  <b:Source>
    <b:Tag>Min21</b:Tag>
    <b:SourceType>JournalArticle</b:SourceType>
    <b:Guid>{4451EB27-DE8F-4F9A-B3EF-A92FDFF38AA0}</b:Guid>
    <b:Author>
      <b:Author>
        <b:NameList>
          <b:Person>
            <b:Last>Minh Long Hoang</b:Last>
            <b:First>Antonio</b:First>
            <b:Middle>Pietrosanto</b:Middle>
          </b:Person>
        </b:NameList>
      </b:Author>
    </b:Author>
    <b:Title>Yaw/Heading optimization by drift elimination on MEMS gyroscope</b:Title>
    <b:JournalName>Sensor and Actuators A 325</b:JournalName>
    <b:Year>2021</b:Year>
    <b:Pages>2-10</b:Pages>
    <b:RefOrder>34</b:RefOrder>
  </b:Source>
  <b:Source>
    <b:Tag>Tec</b:Tag>
    <b:SourceType>InternetSite</b:SourceType>
    <b:Guid>{A2B5E17A-58C4-4672-BD04-7EDE4224F2D8}</b:Guid>
    <b:Title>TT Motor Blue Metal Geared/N20 Mini/Yellow Smart Car Robot 3v~6V DC Motor With Gear Set (TT Motor + Wheel Kit) For RC Toy Techmakers</b:Title>
    <b:Author>
      <b:Author>
        <b:NameList>
          <b:Person>
            <b:Last>Inovation</b:Last>
            <b:First>Techmakers</b:First>
          </b:Person>
        </b:NameList>
      </b:Author>
    </b:Author>
    <b:InternetSiteTitle>Techmakers Inoovation</b:InternetSiteTitle>
    <b:URL>https://shop.techmakers.com.my/yellow-smart-car-robot-3v-6v-dc-motor</b:URL>
    <b:Year>2024</b:Year>
    <b:RefOrder>35</b:RefOrder>
  </b:Source>
  <b:Source>
    <b:Tag>Wib19</b:Tag>
    <b:SourceType>Book</b:SourceType>
    <b:Guid>{BDE52074-3DFD-4B67-B375-BC4AF3F03338}</b:Guid>
    <b:Author>
      <b:Author>
        <b:NameList>
          <b:Person>
            <b:Last>Wibowo</b:Last>
            <b:First>Ahmad</b:First>
            <b:Middle>Wafi Nurmukti</b:Middle>
          </b:Person>
        </b:NameList>
      </b:Author>
    </b:Author>
    <b:Title>Metode Odometry Untuk Sistem Pemetaan Robot Dengan Three Omni Directional Wheels Sebagai Media Pembelajaran Robotika</b:Title>
    <b:Year>2020</b:Year>
    <b:City>Yogyakarta</b:City>
    <b:Publisher>Universitas Negeri Yogyakarta</b:Publisher>
    <b:RefOrder>36</b:RefOrder>
  </b:Source>
  <b:Source>
    <b:Tag>Sug15</b:Tag>
    <b:SourceType>Book</b:SourceType>
    <b:Guid>{8E6A9B33-AAF1-43C3-9458-0DF295DC3FEC}</b:Guid>
    <b:Author>
      <b:Author>
        <b:NameList>
          <b:Person>
            <b:Last>Sugiyono</b:Last>
          </b:Person>
        </b:NameList>
      </b:Author>
    </b:Author>
    <b:Title>Metode Penelitian Kuantitatif Kualitatif dan R&amp;D</b:Title>
    <b:Year>2015</b:Year>
    <b:City>Bandung</b:City>
    <b:Publisher>Alfabeta</b:Publisher>
    <b:RefOrder>37</b:RefOrder>
  </b:Source>
  <b:Source>
    <b:Tag>Bor89</b:Tag>
    <b:SourceType>Book</b:SourceType>
    <b:Guid>{3561215D-04CE-4B62-8A19-60D387F009BD}</b:Guid>
    <b:Author>
      <b:Author>
        <b:NameList>
          <b:Person>
            <b:Last>Walter R. Borg</b:Last>
            <b:First>Meredith</b:First>
            <b:Middle>D. Gall</b:Middle>
          </b:Person>
        </b:NameList>
      </b:Author>
    </b:Author>
    <b:Title>Educational research. An introduction (5th ed.)</b:Title>
    <b:Year>1989</b:Year>
    <b:City>Longman</b:City>
    <b:Publisher>New York and London</b:Publisher>
    <b:RefOrder>38</b:RefOrder>
  </b:Source>
  <b:Source>
    <b:Tag>Mar16SMK2Pngsh</b:Tag>
    <b:SourceType>JournalArticle</b:SourceType>
    <b:Guid>{F55B6779-564C-4BB3-A88A-FF3A37C0491A}</b:Guid>
    <b:Author>
      <b:Author>
        <b:NameList>
          <b:Person>
            <b:Last>Marsudi</b:Last>
          </b:Person>
        </b:NameList>
      </b:Author>
    </b:Author>
    <b:Title>Penerapan Model Konstruktivistik Dengan Media File Gambar 3d Untuk Meningkatkan Motivasi Dan Prestasi Hasil Belajar</b:Title>
    <b:JournalName>Jurnal Pendidikan Teknologi Dan Kejuruan</b:JournalName>
    <b:Year>2016</b:Year>
    <b:Pages>16-27</b:Pages>
    <b:RefOrder>39</b:RefOrder>
  </b:Source>
  <b:Source>
    <b:Tag>OMR</b:Tag>
    <b:SourceType>InternetSite</b:SourceType>
    <b:Guid>{61419C5C-4DAE-4499-A890-04700E8C703B}</b:Guid>
    <b:Title>LD Series Autonomous Mobile Robot</b:Title>
    <b:Author>
      <b:Author>
        <b:NameList>
          <b:Person>
            <b:Last>OMRON</b:Last>
          </b:Person>
        </b:NameList>
      </b:Author>
    </b:Author>
    <b:InternetSiteTitle>Omron Automation</b:InternetSiteTitle>
    <b:URL>https://automation.omron.com/en/mx/products/family/LD</b:URL>
    <b:Year>2023</b:Year>
    <b:RefOrder>40</b:RefOrder>
  </b:Source>
</b:Sources>
</file>

<file path=customXml/itemProps1.xml><?xml version="1.0" encoding="utf-8"?>
<ds:datastoreItem xmlns:ds="http://schemas.openxmlformats.org/officeDocument/2006/customXml" ds:itemID="{7D25289A-50D4-4C14-AD4D-7164AF2AB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13596</TotalTime>
  <Pages>212</Pages>
  <Words>19301</Words>
  <Characters>110019</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Comrade</dc:creator>
  <cp:keywords/>
  <dc:description/>
  <cp:lastModifiedBy>Muhammad Subarkah</cp:lastModifiedBy>
  <cp:revision>2380</cp:revision>
  <cp:lastPrinted>2024-12-19T06:03:00Z</cp:lastPrinted>
  <dcterms:created xsi:type="dcterms:W3CDTF">2024-10-02T18:50:00Z</dcterms:created>
  <dcterms:modified xsi:type="dcterms:W3CDTF">2024-12-19T09:08:00Z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71f39a3806880e3e97f60e6f164dd1e878481410f6787242c961de51e0e197b0</vt:lpwstr>
  </property>
</Properties>
</file>